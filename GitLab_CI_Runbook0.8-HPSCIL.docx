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hAnsiTheme="majorHAnsi" w:cstheme="majorHAnsi"/>
        </w:rPr>
        <w:id w:val="2090334176"/>
        <w:docPartObj>
          <w:docPartGallery w:val="Cover Pages"/>
          <w:docPartUnique/>
        </w:docPartObj>
      </w:sdtPr>
      <w:sdtEndPr>
        <w:rPr>
          <w:rFonts w:eastAsia="Cambria"/>
          <w:b/>
          <w:color w:val="366091"/>
        </w:rPr>
      </w:sdtEndPr>
      <w:sdtContent>
        <w:p w14:paraId="3F37AEC7" w14:textId="1FC0B0CF" w:rsidR="00E8548E" w:rsidRPr="00CA74E3" w:rsidRDefault="00E8548E">
          <w:pPr>
            <w:rPr>
              <w:rFonts w:asciiTheme="majorHAnsi" w:hAnsiTheme="majorHAnsi" w:cstheme="majorHAnsi"/>
            </w:rPr>
          </w:pPr>
        </w:p>
        <w:tbl>
          <w:tblPr>
            <w:tblpPr w:leftFromText="187" w:rightFromText="187" w:horzAnchor="margin" w:tblpXSpec="center" w:tblpY="2881"/>
            <w:tblW w:w="4000" w:type="pct"/>
            <w:tblBorders>
              <w:left w:val="single" w:sz="12" w:space="0" w:color="4F81BD" w:themeColor="accent1"/>
            </w:tblBorders>
            <w:tblCellMar>
              <w:left w:w="144" w:type="dxa"/>
              <w:right w:w="115" w:type="dxa"/>
            </w:tblCellMar>
            <w:tblLook w:val="04A0" w:firstRow="1" w:lastRow="0" w:firstColumn="1" w:lastColumn="0" w:noHBand="0" w:noVBand="1"/>
          </w:tblPr>
          <w:tblGrid>
            <w:gridCol w:w="7476"/>
          </w:tblGrid>
          <w:tr w:rsidR="00E8548E" w:rsidRPr="00CA74E3" w14:paraId="5CC1411F" w14:textId="77777777" w:rsidTr="0067584B">
            <w:tc>
              <w:tcPr>
                <w:tcW w:w="7476" w:type="dxa"/>
                <w:tcMar>
                  <w:top w:w="216" w:type="dxa"/>
                  <w:left w:w="115" w:type="dxa"/>
                  <w:bottom w:w="216" w:type="dxa"/>
                  <w:right w:w="115" w:type="dxa"/>
                </w:tcMar>
              </w:tcPr>
              <w:p w14:paraId="5638D146" w14:textId="7866FBAB" w:rsidR="00E8548E" w:rsidRPr="00CA74E3" w:rsidRDefault="004B3F8B">
                <w:pPr>
                  <w:pStyle w:val="NoSpacing"/>
                  <w:rPr>
                    <w:rFonts w:asciiTheme="majorHAnsi" w:hAnsiTheme="majorHAnsi" w:cstheme="majorHAnsi"/>
                    <w:color w:val="365F91" w:themeColor="accent1" w:themeShade="BF"/>
                  </w:rPr>
                </w:pPr>
                <w:r w:rsidRPr="00CA74E3">
                  <w:rPr>
                    <w:rFonts w:asciiTheme="majorHAnsi" w:hAnsiTheme="majorHAnsi" w:cstheme="majorHAnsi"/>
                    <w:noProof/>
                    <w:color w:val="365F91" w:themeColor="accent1" w:themeShade="BF"/>
                  </w:rPr>
                  <w:drawing>
                    <wp:inline distT="0" distB="0" distL="0" distR="0" wp14:anchorId="21D1BDB8" wp14:editId="5CEA67BC">
                      <wp:extent cx="285765" cy="32386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285765" cy="323867"/>
                              </a:xfrm>
                              <a:prstGeom prst="rect">
                                <a:avLst/>
                              </a:prstGeom>
                            </pic:spPr>
                          </pic:pic>
                        </a:graphicData>
                      </a:graphic>
                    </wp:inline>
                  </w:drawing>
                </w:r>
              </w:p>
            </w:tc>
          </w:tr>
          <w:tr w:rsidR="00E8548E" w:rsidRPr="00CA74E3" w14:paraId="09E7B8A5" w14:textId="77777777" w:rsidTr="0067584B">
            <w:tc>
              <w:tcPr>
                <w:tcW w:w="7476" w:type="dxa"/>
              </w:tcPr>
              <w:sdt>
                <w:sdtPr>
                  <w:rPr>
                    <w:rFonts w:asciiTheme="majorHAnsi" w:eastAsiaTheme="majorEastAsia" w:hAnsiTheme="majorHAnsi" w:cstheme="majorHAnsi"/>
                    <w:color w:val="4F81BD" w:themeColor="accent1"/>
                  </w:rPr>
                  <w:alias w:val="Title"/>
                  <w:id w:val="13406919"/>
                  <w:placeholder>
                    <w:docPart w:val="C0D2034B1A664999835318ABB1EFAE65"/>
                  </w:placeholder>
                  <w:dataBinding w:prefixMappings="xmlns:ns0='http://schemas.openxmlformats.org/package/2006/metadata/core-properties' xmlns:ns1='http://purl.org/dc/elements/1.1/'" w:xpath="/ns0:coreProperties[1]/ns1:title[1]" w:storeItemID="{6C3C8BC8-F283-45AE-878A-BAB7291924A1}"/>
                  <w:text/>
                </w:sdtPr>
                <w:sdtEndPr/>
                <w:sdtContent>
                  <w:p w14:paraId="7CEC222B" w14:textId="4415541C" w:rsidR="00E8548E" w:rsidRPr="00CA74E3" w:rsidRDefault="005A0FC6">
                    <w:pPr>
                      <w:pStyle w:val="NoSpacing"/>
                      <w:spacing w:line="216" w:lineRule="auto"/>
                      <w:rPr>
                        <w:rFonts w:asciiTheme="majorHAnsi" w:eastAsiaTheme="majorEastAsia" w:hAnsiTheme="majorHAnsi" w:cstheme="majorHAnsi"/>
                        <w:color w:val="4F81BD" w:themeColor="accent1"/>
                      </w:rPr>
                    </w:pPr>
                    <w:r w:rsidRPr="00CA74E3">
                      <w:rPr>
                        <w:rFonts w:asciiTheme="majorHAnsi" w:eastAsiaTheme="majorEastAsia" w:hAnsiTheme="majorHAnsi" w:cstheme="majorHAnsi"/>
                        <w:color w:val="4F81BD" w:themeColor="accent1"/>
                      </w:rPr>
                      <w:t>GITLAB</w:t>
                    </w:r>
                  </w:p>
                </w:sdtContent>
              </w:sdt>
            </w:tc>
          </w:tr>
          <w:tr w:rsidR="00E8548E" w:rsidRPr="00CA74E3" w14:paraId="29545868" w14:textId="77777777" w:rsidTr="0067584B">
            <w:sdt>
              <w:sdtPr>
                <w:rPr>
                  <w:rFonts w:asciiTheme="majorHAnsi" w:hAnsiTheme="majorHAnsi" w:cstheme="majorHAnsi"/>
                  <w:b/>
                  <w:bCs/>
                  <w:color w:val="365F91" w:themeColor="accent1" w:themeShade="BF"/>
                </w:rPr>
                <w:alias w:val="Subtitle"/>
                <w:id w:val="13406923"/>
                <w:placeholder>
                  <w:docPart w:val="2885CBEFA1544864A22D133A502743A9"/>
                </w:placeholder>
                <w:dataBinding w:prefixMappings="xmlns:ns0='http://schemas.openxmlformats.org/package/2006/metadata/core-properties' xmlns:ns1='http://purl.org/dc/elements/1.1/'" w:xpath="/ns0:coreProperties[1]/ns1:subject[1]" w:storeItemID="{6C3C8BC8-F283-45AE-878A-BAB7291924A1}"/>
                <w:text/>
              </w:sdtPr>
              <w:sdtEndPr/>
              <w:sdtContent>
                <w:tc>
                  <w:tcPr>
                    <w:tcW w:w="7476" w:type="dxa"/>
                    <w:tcMar>
                      <w:top w:w="216" w:type="dxa"/>
                      <w:left w:w="115" w:type="dxa"/>
                      <w:bottom w:w="216" w:type="dxa"/>
                      <w:right w:w="115" w:type="dxa"/>
                    </w:tcMar>
                  </w:tcPr>
                  <w:p w14:paraId="19A35082" w14:textId="1C5CA099" w:rsidR="00E8548E" w:rsidRPr="00CA74E3" w:rsidRDefault="005A0FC6">
                    <w:pPr>
                      <w:pStyle w:val="NoSpacing"/>
                      <w:rPr>
                        <w:rFonts w:asciiTheme="majorHAnsi" w:hAnsiTheme="majorHAnsi" w:cstheme="majorHAnsi"/>
                        <w:color w:val="365F91" w:themeColor="accent1" w:themeShade="BF"/>
                      </w:rPr>
                    </w:pPr>
                    <w:r w:rsidRPr="00CA74E3">
                      <w:rPr>
                        <w:rFonts w:asciiTheme="majorHAnsi" w:hAnsiTheme="majorHAnsi" w:cstheme="majorHAnsi"/>
                        <w:b/>
                        <w:bCs/>
                        <w:color w:val="365F91" w:themeColor="accent1" w:themeShade="BF"/>
                      </w:rPr>
                      <w:t>Continuous Integration (CI) – Runbook</w:t>
                    </w:r>
                  </w:p>
                </w:tc>
              </w:sdtContent>
            </w:sdt>
          </w:tr>
        </w:tbl>
        <w:p w14:paraId="39AC6531" w14:textId="25B2CD4A" w:rsidR="004B3F8B" w:rsidRPr="00CA74E3" w:rsidRDefault="006C3CAF" w:rsidP="004B3F8B">
          <w:pPr>
            <w:rPr>
              <w:rFonts w:asciiTheme="majorHAnsi" w:eastAsia="Cambria" w:hAnsiTheme="majorHAnsi" w:cstheme="majorHAnsi"/>
              <w:b/>
              <w:color w:val="366091"/>
            </w:rPr>
          </w:pPr>
        </w:p>
      </w:sdtContent>
    </w:sdt>
    <w:p w14:paraId="1A04830F" w14:textId="05416AD7" w:rsidR="00322981" w:rsidRPr="00CA74E3" w:rsidRDefault="00322981" w:rsidP="004B3F8B">
      <w:pPr>
        <w:rPr>
          <w:rFonts w:asciiTheme="majorHAnsi" w:eastAsia="Cambria" w:hAnsiTheme="majorHAnsi" w:cstheme="majorHAnsi"/>
          <w:b/>
          <w:color w:val="366091"/>
        </w:rPr>
      </w:pPr>
      <w:r w:rsidRPr="00CA74E3">
        <w:rPr>
          <w:rFonts w:asciiTheme="majorHAnsi" w:hAnsiTheme="majorHAnsi" w:cstheme="majorHAnsi"/>
          <w:color w:val="000000"/>
        </w:rPr>
        <w:t xml:space="preserve">            </w:t>
      </w:r>
      <w:r w:rsidRPr="00CA74E3">
        <w:rPr>
          <w:rFonts w:asciiTheme="majorHAnsi" w:hAnsiTheme="majorHAnsi" w:cstheme="majorHAnsi"/>
          <w:color w:val="000000"/>
        </w:rPr>
        <w:tab/>
      </w:r>
      <w:r w:rsidRPr="00CA74E3">
        <w:rPr>
          <w:rFonts w:asciiTheme="majorHAnsi" w:hAnsiTheme="majorHAnsi" w:cstheme="majorHAnsi"/>
          <w:color w:val="000000"/>
        </w:rPr>
        <w:tab/>
      </w:r>
      <w:r w:rsidRPr="00CA74E3">
        <w:rPr>
          <w:rFonts w:asciiTheme="majorHAnsi" w:hAnsiTheme="majorHAnsi" w:cstheme="majorHAnsi"/>
          <w:color w:val="000000"/>
        </w:rPr>
        <w:tab/>
      </w:r>
      <w:r w:rsidRPr="00CA74E3">
        <w:rPr>
          <w:rFonts w:asciiTheme="majorHAnsi" w:hAnsiTheme="majorHAnsi" w:cstheme="majorHAnsi"/>
          <w:color w:val="000000"/>
        </w:rPr>
        <w:tab/>
      </w:r>
      <w:r w:rsidRPr="00CA74E3">
        <w:rPr>
          <w:rFonts w:asciiTheme="majorHAnsi" w:hAnsiTheme="majorHAnsi" w:cstheme="majorHAnsi"/>
          <w:color w:val="000000"/>
        </w:rPr>
        <w:tab/>
      </w:r>
      <w:r w:rsidRPr="00CA74E3">
        <w:rPr>
          <w:rFonts w:asciiTheme="majorHAnsi" w:hAnsiTheme="majorHAnsi" w:cstheme="majorHAnsi"/>
          <w:color w:val="000000"/>
        </w:rPr>
        <w:tab/>
        <w:t xml:space="preserve"> </w:t>
      </w:r>
    </w:p>
    <w:p w14:paraId="3A24911E" w14:textId="77777777" w:rsidR="00322981" w:rsidRPr="00CA74E3" w:rsidRDefault="00322981">
      <w:pPr>
        <w:pBdr>
          <w:top w:val="nil"/>
          <w:left w:val="nil"/>
          <w:bottom w:val="nil"/>
          <w:right w:val="nil"/>
          <w:between w:val="nil"/>
        </w:pBdr>
        <w:spacing w:before="480" w:line="240" w:lineRule="auto"/>
        <w:rPr>
          <w:rFonts w:asciiTheme="majorHAnsi" w:hAnsiTheme="majorHAnsi" w:cstheme="majorHAnsi"/>
          <w:b/>
          <w:color w:val="000000"/>
        </w:rPr>
      </w:pPr>
      <w:r w:rsidRPr="00CA74E3">
        <w:rPr>
          <w:rFonts w:asciiTheme="majorHAnsi" w:hAnsiTheme="majorHAnsi" w:cstheme="majorHAnsi"/>
        </w:rPr>
        <w:br w:type="page"/>
      </w:r>
    </w:p>
    <w:p w14:paraId="27E00E5B" w14:textId="77777777" w:rsidR="00322981" w:rsidRPr="00CA74E3" w:rsidRDefault="00322981">
      <w:pPr>
        <w:keepNext/>
        <w:keepLines/>
        <w:pBdr>
          <w:top w:val="nil"/>
          <w:left w:val="nil"/>
          <w:bottom w:val="nil"/>
          <w:right w:val="nil"/>
          <w:between w:val="nil"/>
        </w:pBdr>
        <w:spacing w:before="200" w:after="0"/>
        <w:jc w:val="center"/>
        <w:rPr>
          <w:rFonts w:asciiTheme="majorHAnsi" w:hAnsiTheme="majorHAnsi" w:cstheme="majorHAnsi"/>
          <w:b/>
          <w:i/>
          <w:color w:val="000000"/>
        </w:rPr>
      </w:pPr>
    </w:p>
    <w:p w14:paraId="3418079C" w14:textId="77777777" w:rsidR="00322981" w:rsidRPr="00864DF8" w:rsidRDefault="00322981">
      <w:pPr>
        <w:keepNext/>
        <w:keepLines/>
        <w:pBdr>
          <w:top w:val="nil"/>
          <w:left w:val="nil"/>
          <w:bottom w:val="nil"/>
          <w:right w:val="nil"/>
          <w:between w:val="nil"/>
        </w:pBdr>
        <w:spacing w:before="200" w:after="0"/>
        <w:jc w:val="center"/>
        <w:rPr>
          <w:rFonts w:asciiTheme="majorHAnsi" w:hAnsiTheme="majorHAnsi" w:cstheme="majorHAnsi"/>
          <w:b/>
          <w:i/>
          <w:color w:val="000000"/>
          <w:sz w:val="28"/>
          <w:szCs w:val="28"/>
        </w:rPr>
      </w:pPr>
      <w:r w:rsidRPr="00864DF8">
        <w:rPr>
          <w:rFonts w:asciiTheme="majorHAnsi" w:hAnsiTheme="majorHAnsi" w:cstheme="majorHAnsi"/>
          <w:b/>
          <w:color w:val="000000"/>
          <w:sz w:val="28"/>
          <w:szCs w:val="28"/>
        </w:rPr>
        <w:t>Revision History</w:t>
      </w:r>
    </w:p>
    <w:p w14:paraId="18E8C870" w14:textId="65586FEE" w:rsidR="00322981" w:rsidRDefault="00322981">
      <w:pPr>
        <w:rPr>
          <w:rFonts w:asciiTheme="majorHAnsi" w:hAnsiTheme="majorHAnsi" w:cstheme="majorHAnsi"/>
        </w:rPr>
      </w:pPr>
    </w:p>
    <w:tbl>
      <w:tblPr>
        <w:tblW w:w="9277" w:type="dxa"/>
        <w:jc w:val="center"/>
        <w:tblLook w:val="04A0" w:firstRow="1" w:lastRow="0" w:firstColumn="1" w:lastColumn="0" w:noHBand="0" w:noVBand="1"/>
        <w:tblPrChange w:id="0" w:author="Binoy Varghese(UST,IN)" w:date="2022-09-27T21:02:00Z">
          <w:tblPr>
            <w:tblW w:w="9350" w:type="dxa"/>
            <w:jc w:val="center"/>
            <w:tblLook w:val="04A0" w:firstRow="1" w:lastRow="0" w:firstColumn="1" w:lastColumn="0" w:noHBand="0" w:noVBand="1"/>
          </w:tblPr>
        </w:tblPrChange>
      </w:tblPr>
      <w:tblGrid>
        <w:gridCol w:w="1120"/>
        <w:gridCol w:w="562"/>
        <w:gridCol w:w="2391"/>
        <w:gridCol w:w="1688"/>
        <w:gridCol w:w="1688"/>
        <w:gridCol w:w="1828"/>
        <w:tblGridChange w:id="1">
          <w:tblGrid>
            <w:gridCol w:w="5"/>
            <w:gridCol w:w="1124"/>
            <w:gridCol w:w="5"/>
            <w:gridCol w:w="562"/>
            <w:gridCol w:w="5"/>
            <w:gridCol w:w="2405"/>
            <w:gridCol w:w="5"/>
            <w:gridCol w:w="1696"/>
            <w:gridCol w:w="5"/>
            <w:gridCol w:w="1696"/>
            <w:gridCol w:w="5"/>
            <w:gridCol w:w="1837"/>
            <w:gridCol w:w="5"/>
          </w:tblGrid>
        </w:tblGridChange>
      </w:tblGrid>
      <w:tr w:rsidR="00606670" w:rsidRPr="00606670" w14:paraId="536862AF" w14:textId="15E3BC56" w:rsidTr="00811ABB">
        <w:trPr>
          <w:trHeight w:val="262"/>
          <w:jc w:val="center"/>
          <w:trPrChange w:id="2" w:author="Binoy Varghese(UST,IN)" w:date="2022-09-27T21:02:00Z">
            <w:trPr>
              <w:gridBefore w:val="1"/>
              <w:trHeight w:val="277"/>
              <w:jc w:val="center"/>
            </w:trPr>
          </w:trPrChange>
        </w:trPr>
        <w:tc>
          <w:tcPr>
            <w:tcW w:w="1120" w:type="dxa"/>
            <w:tcBorders>
              <w:top w:val="single" w:sz="4" w:space="0" w:color="auto"/>
              <w:left w:val="single" w:sz="4" w:space="0" w:color="auto"/>
              <w:bottom w:val="single" w:sz="4" w:space="0" w:color="auto"/>
              <w:right w:val="single" w:sz="4" w:space="0" w:color="auto"/>
            </w:tcBorders>
            <w:shd w:val="clear" w:color="auto" w:fill="7F7F7F" w:themeFill="text1" w:themeFillTint="80"/>
            <w:noWrap/>
            <w:tcPrChange w:id="3" w:author="Binoy Varghese(UST,IN)" w:date="2022-09-27T21:02:00Z">
              <w:tcPr>
                <w:tcW w:w="1129" w:type="dxa"/>
                <w:gridSpan w:val="2"/>
                <w:tcBorders>
                  <w:top w:val="single" w:sz="4" w:space="0" w:color="auto"/>
                  <w:left w:val="single" w:sz="4" w:space="0" w:color="auto"/>
                  <w:bottom w:val="single" w:sz="4" w:space="0" w:color="auto"/>
                  <w:right w:val="single" w:sz="4" w:space="0" w:color="auto"/>
                </w:tcBorders>
                <w:shd w:val="clear" w:color="auto" w:fill="7F7F7F" w:themeFill="text1" w:themeFillTint="80"/>
                <w:noWrap/>
              </w:tcPr>
            </w:tcPrChange>
          </w:tcPr>
          <w:p w14:paraId="5F0E1B7C" w14:textId="0AAD151C" w:rsidR="00606670" w:rsidRPr="00606670" w:rsidRDefault="00606670" w:rsidP="00E2263F">
            <w:pPr>
              <w:spacing w:after="0" w:line="240" w:lineRule="auto"/>
              <w:rPr>
                <w:rFonts w:asciiTheme="majorHAnsi" w:eastAsia="Times New Roman" w:hAnsiTheme="majorHAnsi" w:cstheme="majorHAnsi"/>
                <w:b/>
                <w:bCs/>
                <w:color w:val="FFFFFF" w:themeColor="background1"/>
                <w:sz w:val="20"/>
                <w:szCs w:val="20"/>
                <w:lang w:val="en-IN"/>
              </w:rPr>
            </w:pPr>
            <w:r w:rsidRPr="00606670">
              <w:rPr>
                <w:rFonts w:asciiTheme="majorHAnsi" w:eastAsia="Times New Roman" w:hAnsiTheme="majorHAnsi" w:cstheme="majorHAnsi"/>
                <w:b/>
                <w:bCs/>
                <w:color w:val="FFFFFF" w:themeColor="background1"/>
                <w:sz w:val="20"/>
                <w:szCs w:val="20"/>
                <w:lang w:val="en-IN"/>
              </w:rPr>
              <w:t>Date</w:t>
            </w:r>
          </w:p>
        </w:tc>
        <w:tc>
          <w:tcPr>
            <w:tcW w:w="562" w:type="dxa"/>
            <w:tcBorders>
              <w:top w:val="single" w:sz="4" w:space="0" w:color="auto"/>
              <w:left w:val="nil"/>
              <w:bottom w:val="single" w:sz="4" w:space="0" w:color="auto"/>
              <w:right w:val="single" w:sz="4" w:space="0" w:color="auto"/>
            </w:tcBorders>
            <w:shd w:val="clear" w:color="auto" w:fill="7F7F7F" w:themeFill="text1" w:themeFillTint="80"/>
            <w:tcPrChange w:id="4" w:author="Binoy Varghese(UST,IN)" w:date="2022-09-27T21:02:00Z">
              <w:tcPr>
                <w:tcW w:w="567" w:type="dxa"/>
                <w:gridSpan w:val="2"/>
                <w:tcBorders>
                  <w:top w:val="single" w:sz="4" w:space="0" w:color="auto"/>
                  <w:left w:val="nil"/>
                  <w:bottom w:val="single" w:sz="4" w:space="0" w:color="auto"/>
                  <w:right w:val="single" w:sz="4" w:space="0" w:color="auto"/>
                </w:tcBorders>
                <w:shd w:val="clear" w:color="auto" w:fill="7F7F7F" w:themeFill="text1" w:themeFillTint="80"/>
              </w:tcPr>
            </w:tcPrChange>
          </w:tcPr>
          <w:p w14:paraId="3B414E5F" w14:textId="0277294D" w:rsidR="00606670" w:rsidRPr="00606670" w:rsidRDefault="00606670" w:rsidP="00E2263F">
            <w:pPr>
              <w:spacing w:after="0" w:line="240" w:lineRule="auto"/>
              <w:rPr>
                <w:rFonts w:asciiTheme="majorHAnsi" w:eastAsia="Times New Roman" w:hAnsiTheme="majorHAnsi" w:cstheme="majorHAnsi"/>
                <w:b/>
                <w:bCs/>
                <w:color w:val="FFFFFF" w:themeColor="background1"/>
                <w:sz w:val="20"/>
                <w:szCs w:val="20"/>
                <w:lang w:val="en-IN"/>
              </w:rPr>
            </w:pPr>
            <w:r w:rsidRPr="00606670">
              <w:rPr>
                <w:rFonts w:asciiTheme="majorHAnsi" w:eastAsia="Times New Roman" w:hAnsiTheme="majorHAnsi" w:cstheme="majorHAnsi"/>
                <w:b/>
                <w:bCs/>
                <w:color w:val="FFFFFF" w:themeColor="background1"/>
                <w:sz w:val="20"/>
                <w:szCs w:val="20"/>
                <w:lang w:val="en-IN"/>
              </w:rPr>
              <w:t>Ver</w:t>
            </w:r>
          </w:p>
        </w:tc>
        <w:tc>
          <w:tcPr>
            <w:tcW w:w="2391" w:type="dxa"/>
            <w:tcBorders>
              <w:top w:val="single" w:sz="4" w:space="0" w:color="auto"/>
              <w:left w:val="nil"/>
              <w:bottom w:val="single" w:sz="4" w:space="0" w:color="auto"/>
              <w:right w:val="single" w:sz="4" w:space="0" w:color="auto"/>
            </w:tcBorders>
            <w:shd w:val="clear" w:color="auto" w:fill="7F7F7F" w:themeFill="text1" w:themeFillTint="80"/>
            <w:tcPrChange w:id="5" w:author="Binoy Varghese(UST,IN)" w:date="2022-09-27T21:02:00Z">
              <w:tcPr>
                <w:tcW w:w="2410" w:type="dxa"/>
                <w:gridSpan w:val="2"/>
                <w:tcBorders>
                  <w:top w:val="single" w:sz="4" w:space="0" w:color="auto"/>
                  <w:left w:val="nil"/>
                  <w:bottom w:val="single" w:sz="4" w:space="0" w:color="auto"/>
                  <w:right w:val="single" w:sz="4" w:space="0" w:color="auto"/>
                </w:tcBorders>
                <w:shd w:val="clear" w:color="auto" w:fill="7F7F7F" w:themeFill="text1" w:themeFillTint="80"/>
              </w:tcPr>
            </w:tcPrChange>
          </w:tcPr>
          <w:p w14:paraId="287BA133" w14:textId="2155682E" w:rsidR="00606670" w:rsidRPr="00606670" w:rsidRDefault="00606670" w:rsidP="00E2263F">
            <w:pPr>
              <w:spacing w:after="0" w:line="240" w:lineRule="auto"/>
              <w:rPr>
                <w:rFonts w:asciiTheme="majorHAnsi" w:eastAsia="Times New Roman" w:hAnsiTheme="majorHAnsi" w:cstheme="majorHAnsi"/>
                <w:b/>
                <w:bCs/>
                <w:color w:val="FFFFFF" w:themeColor="background1"/>
                <w:sz w:val="20"/>
                <w:szCs w:val="20"/>
                <w:lang w:val="en-IN"/>
              </w:rPr>
            </w:pPr>
            <w:r w:rsidRPr="00606670">
              <w:rPr>
                <w:rFonts w:asciiTheme="majorHAnsi" w:eastAsia="Times New Roman" w:hAnsiTheme="majorHAnsi" w:cstheme="majorHAnsi"/>
                <w:b/>
                <w:bCs/>
                <w:color w:val="FFFFFF" w:themeColor="background1"/>
                <w:sz w:val="20"/>
                <w:szCs w:val="20"/>
                <w:lang w:val="en-IN"/>
              </w:rPr>
              <w:t>Updates</w:t>
            </w:r>
          </w:p>
        </w:tc>
        <w:tc>
          <w:tcPr>
            <w:tcW w:w="1688" w:type="dxa"/>
            <w:tcBorders>
              <w:top w:val="single" w:sz="4" w:space="0" w:color="auto"/>
              <w:left w:val="nil"/>
              <w:bottom w:val="single" w:sz="4" w:space="0" w:color="auto"/>
              <w:right w:val="single" w:sz="4" w:space="0" w:color="auto"/>
            </w:tcBorders>
            <w:shd w:val="clear" w:color="auto" w:fill="7F7F7F" w:themeFill="text1" w:themeFillTint="80"/>
            <w:tcPrChange w:id="6" w:author="Binoy Varghese(UST,IN)" w:date="2022-09-27T21:02:00Z">
              <w:tcPr>
                <w:tcW w:w="1701" w:type="dxa"/>
                <w:gridSpan w:val="2"/>
                <w:tcBorders>
                  <w:top w:val="single" w:sz="4" w:space="0" w:color="auto"/>
                  <w:left w:val="nil"/>
                  <w:bottom w:val="single" w:sz="4" w:space="0" w:color="auto"/>
                  <w:right w:val="single" w:sz="4" w:space="0" w:color="auto"/>
                </w:tcBorders>
                <w:shd w:val="clear" w:color="auto" w:fill="7F7F7F" w:themeFill="text1" w:themeFillTint="80"/>
              </w:tcPr>
            </w:tcPrChange>
          </w:tcPr>
          <w:p w14:paraId="393DB711" w14:textId="7C7C1E2C" w:rsidR="00606670" w:rsidRPr="00606670" w:rsidRDefault="00606670" w:rsidP="00E2263F">
            <w:pPr>
              <w:spacing w:after="0" w:line="240" w:lineRule="auto"/>
              <w:rPr>
                <w:rFonts w:asciiTheme="majorHAnsi" w:eastAsia="Times New Roman" w:hAnsiTheme="majorHAnsi" w:cstheme="majorHAnsi"/>
                <w:b/>
                <w:bCs/>
                <w:color w:val="FFFFFF" w:themeColor="background1"/>
                <w:sz w:val="20"/>
                <w:szCs w:val="20"/>
                <w:lang w:val="en-IN"/>
              </w:rPr>
            </w:pPr>
            <w:r w:rsidRPr="00606670">
              <w:rPr>
                <w:rFonts w:asciiTheme="majorHAnsi" w:eastAsia="Times New Roman" w:hAnsiTheme="majorHAnsi" w:cstheme="majorHAnsi"/>
                <w:b/>
                <w:bCs/>
                <w:color w:val="FFFFFF" w:themeColor="background1"/>
                <w:sz w:val="20"/>
                <w:szCs w:val="20"/>
                <w:lang w:val="en-IN"/>
              </w:rPr>
              <w:t>Author</w:t>
            </w:r>
          </w:p>
        </w:tc>
        <w:tc>
          <w:tcPr>
            <w:tcW w:w="1688" w:type="dxa"/>
            <w:tcBorders>
              <w:top w:val="single" w:sz="4" w:space="0" w:color="auto"/>
              <w:left w:val="nil"/>
              <w:bottom w:val="single" w:sz="4" w:space="0" w:color="auto"/>
              <w:right w:val="single" w:sz="4" w:space="0" w:color="auto"/>
            </w:tcBorders>
            <w:shd w:val="clear" w:color="auto" w:fill="7F7F7F" w:themeFill="text1" w:themeFillTint="80"/>
            <w:tcPrChange w:id="7" w:author="Binoy Varghese(UST,IN)" w:date="2022-09-27T21:02:00Z">
              <w:tcPr>
                <w:tcW w:w="1701" w:type="dxa"/>
                <w:gridSpan w:val="2"/>
                <w:tcBorders>
                  <w:top w:val="single" w:sz="4" w:space="0" w:color="auto"/>
                  <w:left w:val="nil"/>
                  <w:bottom w:val="single" w:sz="4" w:space="0" w:color="auto"/>
                  <w:right w:val="single" w:sz="4" w:space="0" w:color="auto"/>
                </w:tcBorders>
                <w:shd w:val="clear" w:color="auto" w:fill="7F7F7F" w:themeFill="text1" w:themeFillTint="80"/>
              </w:tcPr>
            </w:tcPrChange>
          </w:tcPr>
          <w:p w14:paraId="4661CFB9" w14:textId="46E665CF" w:rsidR="00606670" w:rsidRPr="00606670" w:rsidRDefault="00606670" w:rsidP="00E2263F">
            <w:pPr>
              <w:spacing w:after="0" w:line="240" w:lineRule="auto"/>
              <w:rPr>
                <w:rFonts w:asciiTheme="majorHAnsi" w:eastAsia="Times New Roman" w:hAnsiTheme="majorHAnsi" w:cstheme="majorHAnsi"/>
                <w:b/>
                <w:bCs/>
                <w:color w:val="FFFFFF" w:themeColor="background1"/>
                <w:sz w:val="20"/>
                <w:szCs w:val="20"/>
                <w:lang w:val="en-IN"/>
              </w:rPr>
            </w:pPr>
            <w:r w:rsidRPr="00606670">
              <w:rPr>
                <w:rFonts w:asciiTheme="majorHAnsi" w:eastAsia="Times New Roman" w:hAnsiTheme="majorHAnsi" w:cstheme="majorHAnsi"/>
                <w:b/>
                <w:bCs/>
                <w:color w:val="FFFFFF" w:themeColor="background1"/>
                <w:sz w:val="20"/>
                <w:szCs w:val="20"/>
                <w:lang w:val="en-IN"/>
              </w:rPr>
              <w:t>Reviewer</w:t>
            </w:r>
          </w:p>
        </w:tc>
        <w:tc>
          <w:tcPr>
            <w:tcW w:w="1828" w:type="dxa"/>
            <w:tcBorders>
              <w:top w:val="single" w:sz="4" w:space="0" w:color="auto"/>
              <w:left w:val="nil"/>
              <w:bottom w:val="single" w:sz="4" w:space="0" w:color="auto"/>
              <w:right w:val="single" w:sz="4" w:space="0" w:color="auto"/>
            </w:tcBorders>
            <w:shd w:val="clear" w:color="auto" w:fill="7F7F7F" w:themeFill="text1" w:themeFillTint="80"/>
            <w:tcPrChange w:id="8" w:author="Binoy Varghese(UST,IN)" w:date="2022-09-27T21:02:00Z">
              <w:tcPr>
                <w:tcW w:w="1842" w:type="dxa"/>
                <w:gridSpan w:val="2"/>
                <w:tcBorders>
                  <w:top w:val="single" w:sz="4" w:space="0" w:color="auto"/>
                  <w:left w:val="nil"/>
                  <w:bottom w:val="single" w:sz="4" w:space="0" w:color="auto"/>
                  <w:right w:val="single" w:sz="4" w:space="0" w:color="auto"/>
                </w:tcBorders>
                <w:shd w:val="clear" w:color="auto" w:fill="7F7F7F" w:themeFill="text1" w:themeFillTint="80"/>
              </w:tcPr>
            </w:tcPrChange>
          </w:tcPr>
          <w:p w14:paraId="5CBCD993" w14:textId="0985576F" w:rsidR="00606670" w:rsidRPr="00606670" w:rsidRDefault="00606670" w:rsidP="00E2263F">
            <w:pPr>
              <w:spacing w:after="0" w:line="240" w:lineRule="auto"/>
              <w:rPr>
                <w:rFonts w:asciiTheme="majorHAnsi" w:eastAsia="Times New Roman" w:hAnsiTheme="majorHAnsi" w:cstheme="majorHAnsi"/>
                <w:b/>
                <w:bCs/>
                <w:color w:val="FFFFFF" w:themeColor="background1"/>
                <w:sz w:val="20"/>
                <w:szCs w:val="20"/>
                <w:lang w:val="en-IN"/>
              </w:rPr>
            </w:pPr>
            <w:r w:rsidRPr="00606670">
              <w:rPr>
                <w:rFonts w:asciiTheme="majorHAnsi" w:eastAsia="Times New Roman" w:hAnsiTheme="majorHAnsi" w:cstheme="majorHAnsi"/>
                <w:b/>
                <w:bCs/>
                <w:color w:val="FFFFFF" w:themeColor="background1"/>
                <w:sz w:val="20"/>
                <w:szCs w:val="20"/>
                <w:lang w:val="en-IN"/>
              </w:rPr>
              <w:t>Approver</w:t>
            </w:r>
          </w:p>
        </w:tc>
      </w:tr>
      <w:tr w:rsidR="00606670" w:rsidRPr="00606670" w14:paraId="68973F33" w14:textId="22473075" w:rsidTr="00811ABB">
        <w:trPr>
          <w:trHeight w:val="262"/>
          <w:jc w:val="center"/>
          <w:trPrChange w:id="9" w:author="Binoy Varghese(UST,IN)" w:date="2022-09-27T21:02:00Z">
            <w:trPr>
              <w:gridBefore w:val="1"/>
              <w:trHeight w:val="277"/>
              <w:jc w:val="center"/>
            </w:trPr>
          </w:trPrChange>
        </w:trPr>
        <w:tc>
          <w:tcPr>
            <w:tcW w:w="1120" w:type="dxa"/>
            <w:tcBorders>
              <w:top w:val="nil"/>
              <w:left w:val="single" w:sz="4" w:space="0" w:color="auto"/>
              <w:bottom w:val="single" w:sz="4" w:space="0" w:color="auto"/>
              <w:right w:val="single" w:sz="4" w:space="0" w:color="auto"/>
            </w:tcBorders>
            <w:shd w:val="clear" w:color="auto" w:fill="auto"/>
            <w:noWrap/>
            <w:tcPrChange w:id="10" w:author="Binoy Varghese(UST,IN)" w:date="2022-09-27T21:02:00Z">
              <w:tcPr>
                <w:tcW w:w="1129" w:type="dxa"/>
                <w:gridSpan w:val="2"/>
                <w:tcBorders>
                  <w:top w:val="nil"/>
                  <w:left w:val="single" w:sz="4" w:space="0" w:color="auto"/>
                  <w:bottom w:val="single" w:sz="4" w:space="0" w:color="auto"/>
                  <w:right w:val="single" w:sz="4" w:space="0" w:color="auto"/>
                </w:tcBorders>
                <w:shd w:val="clear" w:color="auto" w:fill="auto"/>
                <w:noWrap/>
              </w:tcPr>
            </w:tcPrChange>
          </w:tcPr>
          <w:p w14:paraId="669EBB0C" w14:textId="16FC6933" w:rsidR="00606670" w:rsidRPr="00606670" w:rsidRDefault="00606670" w:rsidP="00E2263F">
            <w:pPr>
              <w:spacing w:after="0" w:line="240" w:lineRule="auto"/>
              <w:rPr>
                <w:rFonts w:asciiTheme="majorHAnsi" w:eastAsia="Times New Roman" w:hAnsiTheme="majorHAnsi" w:cstheme="majorHAnsi"/>
                <w:color w:val="000000"/>
                <w:sz w:val="20"/>
                <w:szCs w:val="20"/>
                <w:lang w:val="en-IN"/>
              </w:rPr>
            </w:pPr>
            <w:r>
              <w:rPr>
                <w:rFonts w:asciiTheme="majorHAnsi" w:eastAsia="Times New Roman" w:hAnsiTheme="majorHAnsi" w:cstheme="majorHAnsi"/>
                <w:color w:val="000000"/>
                <w:sz w:val="20"/>
                <w:szCs w:val="20"/>
                <w:lang w:val="en-IN"/>
              </w:rPr>
              <w:t>20</w:t>
            </w:r>
            <w:r w:rsidR="000B0B5D">
              <w:rPr>
                <w:rFonts w:asciiTheme="majorHAnsi" w:eastAsia="Times New Roman" w:hAnsiTheme="majorHAnsi" w:cstheme="majorHAnsi"/>
                <w:color w:val="000000"/>
                <w:sz w:val="20"/>
                <w:szCs w:val="20"/>
                <w:lang w:val="en-IN"/>
              </w:rPr>
              <w:t>-Jun-22</w:t>
            </w:r>
          </w:p>
        </w:tc>
        <w:tc>
          <w:tcPr>
            <w:tcW w:w="562" w:type="dxa"/>
            <w:tcBorders>
              <w:top w:val="nil"/>
              <w:left w:val="nil"/>
              <w:bottom w:val="single" w:sz="4" w:space="0" w:color="auto"/>
              <w:right w:val="single" w:sz="4" w:space="0" w:color="auto"/>
            </w:tcBorders>
            <w:tcPrChange w:id="11" w:author="Binoy Varghese(UST,IN)" w:date="2022-09-27T21:02:00Z">
              <w:tcPr>
                <w:tcW w:w="567" w:type="dxa"/>
                <w:gridSpan w:val="2"/>
                <w:tcBorders>
                  <w:top w:val="nil"/>
                  <w:left w:val="nil"/>
                  <w:bottom w:val="single" w:sz="4" w:space="0" w:color="auto"/>
                  <w:right w:val="single" w:sz="4" w:space="0" w:color="auto"/>
                </w:tcBorders>
              </w:tcPr>
            </w:tcPrChange>
          </w:tcPr>
          <w:p w14:paraId="727AB5A4" w14:textId="67DE71A8" w:rsidR="00606670" w:rsidRPr="00606670" w:rsidRDefault="00F27C68" w:rsidP="00E2263F">
            <w:pPr>
              <w:spacing w:after="0" w:line="240" w:lineRule="auto"/>
              <w:rPr>
                <w:rFonts w:asciiTheme="majorHAnsi" w:eastAsia="Times New Roman" w:hAnsiTheme="majorHAnsi" w:cstheme="majorHAnsi"/>
                <w:color w:val="000000"/>
                <w:sz w:val="20"/>
                <w:szCs w:val="20"/>
                <w:lang w:val="en-IN"/>
              </w:rPr>
            </w:pPr>
            <w:r>
              <w:rPr>
                <w:rFonts w:asciiTheme="majorHAnsi" w:eastAsia="Times New Roman" w:hAnsiTheme="majorHAnsi" w:cstheme="majorHAnsi"/>
                <w:color w:val="000000"/>
                <w:sz w:val="20"/>
                <w:szCs w:val="20"/>
                <w:lang w:val="en-IN"/>
              </w:rPr>
              <w:t>0.1</w:t>
            </w:r>
          </w:p>
        </w:tc>
        <w:tc>
          <w:tcPr>
            <w:tcW w:w="2391" w:type="dxa"/>
            <w:tcBorders>
              <w:top w:val="nil"/>
              <w:left w:val="nil"/>
              <w:bottom w:val="single" w:sz="4" w:space="0" w:color="auto"/>
              <w:right w:val="single" w:sz="4" w:space="0" w:color="auto"/>
            </w:tcBorders>
            <w:tcPrChange w:id="12" w:author="Binoy Varghese(UST,IN)" w:date="2022-09-27T21:02:00Z">
              <w:tcPr>
                <w:tcW w:w="2410" w:type="dxa"/>
                <w:gridSpan w:val="2"/>
                <w:tcBorders>
                  <w:top w:val="nil"/>
                  <w:left w:val="nil"/>
                  <w:bottom w:val="single" w:sz="4" w:space="0" w:color="auto"/>
                  <w:right w:val="single" w:sz="4" w:space="0" w:color="auto"/>
                </w:tcBorders>
              </w:tcPr>
            </w:tcPrChange>
          </w:tcPr>
          <w:p w14:paraId="4AF5ACA8" w14:textId="4B8958F6" w:rsidR="00606670" w:rsidRPr="00606670" w:rsidRDefault="00F27C68" w:rsidP="00E2263F">
            <w:pPr>
              <w:spacing w:after="0" w:line="240" w:lineRule="auto"/>
              <w:rPr>
                <w:rFonts w:asciiTheme="majorHAnsi" w:eastAsia="Times New Roman" w:hAnsiTheme="majorHAnsi" w:cstheme="majorHAnsi"/>
                <w:color w:val="000000"/>
                <w:sz w:val="20"/>
                <w:szCs w:val="20"/>
                <w:lang w:val="en-IN"/>
              </w:rPr>
            </w:pPr>
            <w:r>
              <w:rPr>
                <w:rFonts w:asciiTheme="majorHAnsi" w:eastAsia="Times New Roman" w:hAnsiTheme="majorHAnsi" w:cstheme="majorHAnsi"/>
                <w:color w:val="000000"/>
                <w:sz w:val="20"/>
                <w:szCs w:val="20"/>
                <w:lang w:val="en-IN"/>
              </w:rPr>
              <w:t>Initial draft</w:t>
            </w:r>
          </w:p>
        </w:tc>
        <w:tc>
          <w:tcPr>
            <w:tcW w:w="1688" w:type="dxa"/>
            <w:tcBorders>
              <w:top w:val="nil"/>
              <w:left w:val="nil"/>
              <w:bottom w:val="single" w:sz="4" w:space="0" w:color="auto"/>
              <w:right w:val="single" w:sz="4" w:space="0" w:color="auto"/>
            </w:tcBorders>
            <w:tcPrChange w:id="13" w:author="Binoy Varghese(UST,IN)" w:date="2022-09-27T21:02:00Z">
              <w:tcPr>
                <w:tcW w:w="1701" w:type="dxa"/>
                <w:gridSpan w:val="2"/>
                <w:tcBorders>
                  <w:top w:val="nil"/>
                  <w:left w:val="nil"/>
                  <w:bottom w:val="single" w:sz="4" w:space="0" w:color="auto"/>
                  <w:right w:val="single" w:sz="4" w:space="0" w:color="auto"/>
                </w:tcBorders>
              </w:tcPr>
            </w:tcPrChange>
          </w:tcPr>
          <w:p w14:paraId="79ACD750" w14:textId="61856EDA" w:rsidR="00606670" w:rsidRPr="00606670" w:rsidRDefault="00F27C68" w:rsidP="00E2263F">
            <w:pPr>
              <w:spacing w:after="0" w:line="240" w:lineRule="auto"/>
              <w:rPr>
                <w:rFonts w:asciiTheme="majorHAnsi" w:eastAsia="Times New Roman" w:hAnsiTheme="majorHAnsi" w:cstheme="majorHAnsi"/>
                <w:color w:val="000000"/>
                <w:sz w:val="20"/>
                <w:szCs w:val="20"/>
                <w:lang w:val="en-IN"/>
              </w:rPr>
            </w:pPr>
            <w:r>
              <w:rPr>
                <w:rFonts w:asciiTheme="majorHAnsi" w:eastAsia="Times New Roman" w:hAnsiTheme="majorHAnsi" w:cstheme="majorHAnsi"/>
                <w:color w:val="000000"/>
                <w:sz w:val="20"/>
                <w:szCs w:val="20"/>
                <w:lang w:val="en-IN"/>
              </w:rPr>
              <w:t>Binoy V</w:t>
            </w:r>
          </w:p>
        </w:tc>
        <w:tc>
          <w:tcPr>
            <w:tcW w:w="1688" w:type="dxa"/>
            <w:tcBorders>
              <w:top w:val="nil"/>
              <w:left w:val="nil"/>
              <w:bottom w:val="single" w:sz="4" w:space="0" w:color="auto"/>
              <w:right w:val="single" w:sz="4" w:space="0" w:color="auto"/>
            </w:tcBorders>
            <w:tcPrChange w:id="14" w:author="Binoy Varghese(UST,IN)" w:date="2022-09-27T21:02:00Z">
              <w:tcPr>
                <w:tcW w:w="1701" w:type="dxa"/>
                <w:gridSpan w:val="2"/>
                <w:tcBorders>
                  <w:top w:val="nil"/>
                  <w:left w:val="nil"/>
                  <w:bottom w:val="single" w:sz="4" w:space="0" w:color="auto"/>
                  <w:right w:val="single" w:sz="4" w:space="0" w:color="auto"/>
                </w:tcBorders>
              </w:tcPr>
            </w:tcPrChange>
          </w:tcPr>
          <w:p w14:paraId="756EC934" w14:textId="44F907ED" w:rsidR="00606670" w:rsidRPr="00606670" w:rsidRDefault="007B2A75" w:rsidP="00E2263F">
            <w:pPr>
              <w:spacing w:after="0" w:line="240" w:lineRule="auto"/>
              <w:rPr>
                <w:rFonts w:asciiTheme="majorHAnsi" w:eastAsia="Times New Roman" w:hAnsiTheme="majorHAnsi" w:cstheme="majorHAnsi"/>
                <w:color w:val="000000"/>
                <w:sz w:val="20"/>
                <w:szCs w:val="20"/>
                <w:lang w:val="en-IN"/>
              </w:rPr>
            </w:pPr>
            <w:ins w:id="15" w:author="Prasanth Prasannan(UST,IN)" w:date="2022-09-14T13:55:00Z">
              <w:r>
                <w:rPr>
                  <w:rFonts w:asciiTheme="majorHAnsi" w:eastAsia="Times New Roman" w:hAnsiTheme="majorHAnsi" w:cstheme="majorHAnsi"/>
                  <w:color w:val="000000"/>
                  <w:sz w:val="20"/>
                  <w:szCs w:val="20"/>
                  <w:lang w:val="en-IN"/>
                </w:rPr>
                <w:t xml:space="preserve">Prasanth </w:t>
              </w:r>
            </w:ins>
            <w:del w:id="16" w:author="Prasanth Prasannan(UST,IN)" w:date="2022-09-14T13:55:00Z">
              <w:r w:rsidR="00F27C68" w:rsidDel="007B2A75">
                <w:rPr>
                  <w:rFonts w:asciiTheme="majorHAnsi" w:eastAsia="Times New Roman" w:hAnsiTheme="majorHAnsi" w:cstheme="majorHAnsi"/>
                  <w:color w:val="000000"/>
                  <w:sz w:val="20"/>
                  <w:szCs w:val="20"/>
                  <w:lang w:val="en-IN"/>
                </w:rPr>
                <w:delText xml:space="preserve">Prashanth </w:delText>
              </w:r>
            </w:del>
            <w:r w:rsidR="00F27C68">
              <w:rPr>
                <w:rFonts w:asciiTheme="majorHAnsi" w:eastAsia="Times New Roman" w:hAnsiTheme="majorHAnsi" w:cstheme="majorHAnsi"/>
                <w:color w:val="000000"/>
                <w:sz w:val="20"/>
                <w:szCs w:val="20"/>
                <w:lang w:val="en-IN"/>
              </w:rPr>
              <w:t>P</w:t>
            </w:r>
          </w:p>
        </w:tc>
        <w:tc>
          <w:tcPr>
            <w:tcW w:w="1828" w:type="dxa"/>
            <w:tcBorders>
              <w:top w:val="nil"/>
              <w:left w:val="nil"/>
              <w:bottom w:val="single" w:sz="4" w:space="0" w:color="auto"/>
              <w:right w:val="single" w:sz="4" w:space="0" w:color="auto"/>
            </w:tcBorders>
            <w:tcPrChange w:id="17" w:author="Binoy Varghese(UST,IN)" w:date="2022-09-27T21:02:00Z">
              <w:tcPr>
                <w:tcW w:w="1842" w:type="dxa"/>
                <w:gridSpan w:val="2"/>
                <w:tcBorders>
                  <w:top w:val="nil"/>
                  <w:left w:val="nil"/>
                  <w:bottom w:val="single" w:sz="4" w:space="0" w:color="auto"/>
                  <w:right w:val="single" w:sz="4" w:space="0" w:color="auto"/>
                </w:tcBorders>
              </w:tcPr>
            </w:tcPrChange>
          </w:tcPr>
          <w:p w14:paraId="201ACBE7" w14:textId="1F156ECD" w:rsidR="00606670" w:rsidRPr="00606670" w:rsidRDefault="00F27C68" w:rsidP="00E2263F">
            <w:pPr>
              <w:spacing w:after="0" w:line="240" w:lineRule="auto"/>
              <w:rPr>
                <w:rFonts w:asciiTheme="majorHAnsi" w:eastAsia="Times New Roman" w:hAnsiTheme="majorHAnsi" w:cstheme="majorHAnsi"/>
                <w:color w:val="000000"/>
                <w:sz w:val="20"/>
                <w:szCs w:val="20"/>
                <w:lang w:val="en-IN"/>
              </w:rPr>
            </w:pPr>
            <w:r>
              <w:rPr>
                <w:rFonts w:asciiTheme="majorHAnsi" w:eastAsia="Times New Roman" w:hAnsiTheme="majorHAnsi" w:cstheme="majorHAnsi"/>
                <w:color w:val="000000"/>
                <w:sz w:val="20"/>
                <w:szCs w:val="20"/>
                <w:lang w:val="en-IN"/>
              </w:rPr>
              <w:t>Mathews</w:t>
            </w:r>
          </w:p>
        </w:tc>
      </w:tr>
      <w:tr w:rsidR="00606670" w:rsidRPr="00606670" w14:paraId="14A25301" w14:textId="4DED25E1" w:rsidTr="00811ABB">
        <w:trPr>
          <w:trHeight w:val="262"/>
          <w:jc w:val="center"/>
          <w:trPrChange w:id="18" w:author="Binoy Varghese(UST,IN)" w:date="2022-09-27T21:02:00Z">
            <w:trPr>
              <w:gridAfter w:val="0"/>
              <w:trHeight w:val="277"/>
              <w:jc w:val="center"/>
            </w:trPr>
          </w:trPrChange>
        </w:trPr>
        <w:tc>
          <w:tcPr>
            <w:tcW w:w="1120" w:type="dxa"/>
            <w:tcBorders>
              <w:top w:val="nil"/>
              <w:left w:val="single" w:sz="4" w:space="0" w:color="auto"/>
              <w:bottom w:val="single" w:sz="4" w:space="0" w:color="auto"/>
              <w:right w:val="single" w:sz="4" w:space="0" w:color="auto"/>
            </w:tcBorders>
            <w:shd w:val="clear" w:color="auto" w:fill="auto"/>
            <w:noWrap/>
            <w:tcPrChange w:id="19" w:author="Binoy Varghese(UST,IN)" w:date="2022-09-27T21:02:00Z">
              <w:tcPr>
                <w:tcW w:w="1129" w:type="dxa"/>
                <w:gridSpan w:val="2"/>
                <w:tcBorders>
                  <w:top w:val="nil"/>
                  <w:left w:val="single" w:sz="4" w:space="0" w:color="auto"/>
                  <w:bottom w:val="single" w:sz="4" w:space="0" w:color="auto"/>
                  <w:right w:val="single" w:sz="4" w:space="0" w:color="auto"/>
                </w:tcBorders>
                <w:shd w:val="clear" w:color="auto" w:fill="auto"/>
                <w:noWrap/>
              </w:tcPr>
            </w:tcPrChange>
          </w:tcPr>
          <w:p w14:paraId="0D6073A7" w14:textId="3105EC4A" w:rsidR="00606670" w:rsidRPr="00606670" w:rsidRDefault="000B0B5D" w:rsidP="00E2263F">
            <w:pPr>
              <w:spacing w:after="0" w:line="240" w:lineRule="auto"/>
              <w:rPr>
                <w:rFonts w:asciiTheme="majorHAnsi" w:eastAsia="Times New Roman" w:hAnsiTheme="majorHAnsi" w:cstheme="majorHAnsi"/>
                <w:color w:val="000000"/>
                <w:sz w:val="20"/>
                <w:szCs w:val="20"/>
                <w:lang w:val="en-IN"/>
              </w:rPr>
            </w:pPr>
            <w:r>
              <w:rPr>
                <w:rFonts w:asciiTheme="majorHAnsi" w:eastAsia="Times New Roman" w:hAnsiTheme="majorHAnsi" w:cstheme="majorHAnsi"/>
                <w:color w:val="000000"/>
                <w:sz w:val="20"/>
                <w:szCs w:val="20"/>
                <w:lang w:val="en-IN"/>
              </w:rPr>
              <w:t>29-Jun-22</w:t>
            </w:r>
          </w:p>
        </w:tc>
        <w:tc>
          <w:tcPr>
            <w:tcW w:w="562" w:type="dxa"/>
            <w:tcBorders>
              <w:top w:val="nil"/>
              <w:left w:val="nil"/>
              <w:bottom w:val="single" w:sz="4" w:space="0" w:color="auto"/>
              <w:right w:val="single" w:sz="4" w:space="0" w:color="auto"/>
            </w:tcBorders>
            <w:tcPrChange w:id="20" w:author="Binoy Varghese(UST,IN)" w:date="2022-09-27T21:02:00Z">
              <w:tcPr>
                <w:tcW w:w="567" w:type="dxa"/>
                <w:gridSpan w:val="2"/>
                <w:tcBorders>
                  <w:top w:val="nil"/>
                  <w:left w:val="nil"/>
                  <w:bottom w:val="single" w:sz="4" w:space="0" w:color="auto"/>
                  <w:right w:val="single" w:sz="4" w:space="0" w:color="auto"/>
                </w:tcBorders>
              </w:tcPr>
            </w:tcPrChange>
          </w:tcPr>
          <w:p w14:paraId="48418544" w14:textId="3ED4B4F2" w:rsidR="00606670" w:rsidRPr="00606670" w:rsidRDefault="00F27C68" w:rsidP="00E2263F">
            <w:pPr>
              <w:spacing w:after="0" w:line="240" w:lineRule="auto"/>
              <w:rPr>
                <w:rFonts w:asciiTheme="majorHAnsi" w:eastAsia="Times New Roman" w:hAnsiTheme="majorHAnsi" w:cstheme="majorHAnsi"/>
                <w:color w:val="000000"/>
                <w:sz w:val="20"/>
                <w:szCs w:val="20"/>
                <w:lang w:val="en-IN"/>
              </w:rPr>
            </w:pPr>
            <w:r>
              <w:rPr>
                <w:rFonts w:asciiTheme="majorHAnsi" w:eastAsia="Times New Roman" w:hAnsiTheme="majorHAnsi" w:cstheme="majorHAnsi"/>
                <w:color w:val="000000"/>
                <w:sz w:val="20"/>
                <w:szCs w:val="20"/>
                <w:lang w:val="en-IN"/>
              </w:rPr>
              <w:t>0.2</w:t>
            </w:r>
          </w:p>
        </w:tc>
        <w:tc>
          <w:tcPr>
            <w:tcW w:w="2391" w:type="dxa"/>
            <w:tcBorders>
              <w:top w:val="nil"/>
              <w:left w:val="nil"/>
              <w:bottom w:val="single" w:sz="4" w:space="0" w:color="auto"/>
              <w:right w:val="single" w:sz="4" w:space="0" w:color="auto"/>
            </w:tcBorders>
            <w:tcPrChange w:id="21" w:author="Binoy Varghese(UST,IN)" w:date="2022-09-27T21:02:00Z">
              <w:tcPr>
                <w:tcW w:w="2410" w:type="dxa"/>
                <w:gridSpan w:val="2"/>
                <w:tcBorders>
                  <w:top w:val="nil"/>
                  <w:left w:val="nil"/>
                  <w:bottom w:val="single" w:sz="4" w:space="0" w:color="auto"/>
                  <w:right w:val="single" w:sz="4" w:space="0" w:color="auto"/>
                </w:tcBorders>
              </w:tcPr>
            </w:tcPrChange>
          </w:tcPr>
          <w:p w14:paraId="1C214FBF" w14:textId="32D4DA18" w:rsidR="00606670" w:rsidRPr="00606670" w:rsidRDefault="00F62825" w:rsidP="00E2263F">
            <w:pPr>
              <w:spacing w:after="0" w:line="240" w:lineRule="auto"/>
              <w:rPr>
                <w:rFonts w:asciiTheme="majorHAnsi" w:eastAsia="Times New Roman" w:hAnsiTheme="majorHAnsi" w:cstheme="majorHAnsi"/>
                <w:color w:val="000000"/>
                <w:sz w:val="20"/>
                <w:szCs w:val="20"/>
                <w:lang w:val="en-IN"/>
              </w:rPr>
            </w:pPr>
            <w:r>
              <w:rPr>
                <w:rFonts w:asciiTheme="majorHAnsi" w:eastAsia="Times New Roman" w:hAnsiTheme="majorHAnsi" w:cstheme="majorHAnsi"/>
                <w:color w:val="000000"/>
                <w:sz w:val="20"/>
                <w:szCs w:val="20"/>
                <w:lang w:val="en-IN"/>
              </w:rPr>
              <w:t>Changes specific to CI/CD</w:t>
            </w:r>
          </w:p>
        </w:tc>
        <w:tc>
          <w:tcPr>
            <w:tcW w:w="1688" w:type="dxa"/>
            <w:tcBorders>
              <w:top w:val="nil"/>
              <w:left w:val="nil"/>
              <w:bottom w:val="single" w:sz="4" w:space="0" w:color="auto"/>
              <w:right w:val="single" w:sz="4" w:space="0" w:color="auto"/>
            </w:tcBorders>
            <w:tcPrChange w:id="22" w:author="Binoy Varghese(UST,IN)" w:date="2022-09-27T21:02:00Z">
              <w:tcPr>
                <w:tcW w:w="1701" w:type="dxa"/>
                <w:gridSpan w:val="2"/>
                <w:tcBorders>
                  <w:top w:val="nil"/>
                  <w:left w:val="nil"/>
                  <w:bottom w:val="single" w:sz="4" w:space="0" w:color="auto"/>
                  <w:right w:val="single" w:sz="4" w:space="0" w:color="auto"/>
                </w:tcBorders>
              </w:tcPr>
            </w:tcPrChange>
          </w:tcPr>
          <w:p w14:paraId="47B25C2F" w14:textId="1B64F4B3" w:rsidR="00606670" w:rsidRPr="00606670" w:rsidRDefault="00F62825" w:rsidP="00E2263F">
            <w:pPr>
              <w:spacing w:after="0" w:line="240" w:lineRule="auto"/>
              <w:rPr>
                <w:rFonts w:asciiTheme="majorHAnsi" w:eastAsia="Times New Roman" w:hAnsiTheme="majorHAnsi" w:cstheme="majorHAnsi"/>
                <w:color w:val="000000"/>
                <w:sz w:val="20"/>
                <w:szCs w:val="20"/>
                <w:lang w:val="en-IN"/>
              </w:rPr>
            </w:pPr>
            <w:r>
              <w:rPr>
                <w:rFonts w:asciiTheme="majorHAnsi" w:eastAsia="Times New Roman" w:hAnsiTheme="majorHAnsi" w:cstheme="majorHAnsi"/>
                <w:color w:val="000000"/>
                <w:sz w:val="20"/>
                <w:szCs w:val="20"/>
                <w:lang w:val="en-IN"/>
              </w:rPr>
              <w:t>Binoy V</w:t>
            </w:r>
          </w:p>
        </w:tc>
        <w:tc>
          <w:tcPr>
            <w:tcW w:w="1688" w:type="dxa"/>
            <w:tcBorders>
              <w:top w:val="nil"/>
              <w:left w:val="nil"/>
              <w:bottom w:val="single" w:sz="4" w:space="0" w:color="auto"/>
              <w:right w:val="single" w:sz="4" w:space="0" w:color="auto"/>
            </w:tcBorders>
            <w:tcPrChange w:id="23" w:author="Binoy Varghese(UST,IN)" w:date="2022-09-27T21:02:00Z">
              <w:tcPr>
                <w:tcW w:w="1701" w:type="dxa"/>
                <w:gridSpan w:val="2"/>
                <w:tcBorders>
                  <w:top w:val="nil"/>
                  <w:left w:val="nil"/>
                  <w:bottom w:val="single" w:sz="4" w:space="0" w:color="auto"/>
                  <w:right w:val="single" w:sz="4" w:space="0" w:color="auto"/>
                </w:tcBorders>
              </w:tcPr>
            </w:tcPrChange>
          </w:tcPr>
          <w:p w14:paraId="30112696" w14:textId="2BB89058" w:rsidR="00606670" w:rsidRPr="00606670" w:rsidRDefault="007B2A75" w:rsidP="00E2263F">
            <w:pPr>
              <w:spacing w:after="0" w:line="240" w:lineRule="auto"/>
              <w:rPr>
                <w:rFonts w:asciiTheme="majorHAnsi" w:eastAsia="Times New Roman" w:hAnsiTheme="majorHAnsi" w:cstheme="majorHAnsi"/>
                <w:color w:val="000000"/>
                <w:sz w:val="20"/>
                <w:szCs w:val="20"/>
                <w:lang w:val="en-IN"/>
              </w:rPr>
            </w:pPr>
            <w:ins w:id="24" w:author="Prasanth Prasannan(UST,IN)" w:date="2022-09-14T13:55:00Z">
              <w:r>
                <w:rPr>
                  <w:rFonts w:asciiTheme="majorHAnsi" w:eastAsia="Times New Roman" w:hAnsiTheme="majorHAnsi" w:cstheme="majorHAnsi"/>
                  <w:color w:val="000000"/>
                  <w:sz w:val="20"/>
                  <w:szCs w:val="20"/>
                  <w:lang w:val="en-IN"/>
                </w:rPr>
                <w:t xml:space="preserve">Prasanth </w:t>
              </w:r>
            </w:ins>
            <w:del w:id="25" w:author="Prasanth Prasannan(UST,IN)" w:date="2022-09-14T13:55:00Z">
              <w:r w:rsidR="00F62825" w:rsidDel="007B2A75">
                <w:rPr>
                  <w:rFonts w:asciiTheme="majorHAnsi" w:eastAsia="Times New Roman" w:hAnsiTheme="majorHAnsi" w:cstheme="majorHAnsi"/>
                  <w:color w:val="000000"/>
                  <w:sz w:val="20"/>
                  <w:szCs w:val="20"/>
                  <w:lang w:val="en-IN"/>
                </w:rPr>
                <w:delText xml:space="preserve">Prashanth </w:delText>
              </w:r>
            </w:del>
            <w:r w:rsidR="00F62825">
              <w:rPr>
                <w:rFonts w:asciiTheme="majorHAnsi" w:eastAsia="Times New Roman" w:hAnsiTheme="majorHAnsi" w:cstheme="majorHAnsi"/>
                <w:color w:val="000000"/>
                <w:sz w:val="20"/>
                <w:szCs w:val="20"/>
                <w:lang w:val="en-IN"/>
              </w:rPr>
              <w:t>P</w:t>
            </w:r>
          </w:p>
        </w:tc>
        <w:tc>
          <w:tcPr>
            <w:tcW w:w="1828" w:type="dxa"/>
            <w:tcBorders>
              <w:top w:val="nil"/>
              <w:left w:val="nil"/>
              <w:bottom w:val="single" w:sz="4" w:space="0" w:color="auto"/>
              <w:right w:val="single" w:sz="4" w:space="0" w:color="auto"/>
            </w:tcBorders>
            <w:tcPrChange w:id="26" w:author="Binoy Varghese(UST,IN)" w:date="2022-09-27T21:02:00Z">
              <w:tcPr>
                <w:tcW w:w="1842" w:type="dxa"/>
                <w:gridSpan w:val="2"/>
                <w:tcBorders>
                  <w:top w:val="nil"/>
                  <w:left w:val="nil"/>
                  <w:bottom w:val="single" w:sz="4" w:space="0" w:color="auto"/>
                  <w:right w:val="single" w:sz="4" w:space="0" w:color="auto"/>
                </w:tcBorders>
              </w:tcPr>
            </w:tcPrChange>
          </w:tcPr>
          <w:p w14:paraId="1DD316F6" w14:textId="2FED1A05" w:rsidR="00606670" w:rsidRPr="00606670" w:rsidRDefault="00F62825" w:rsidP="00E2263F">
            <w:pPr>
              <w:spacing w:after="0" w:line="240" w:lineRule="auto"/>
              <w:rPr>
                <w:rFonts w:asciiTheme="majorHAnsi" w:eastAsia="Times New Roman" w:hAnsiTheme="majorHAnsi" w:cstheme="majorHAnsi"/>
                <w:color w:val="000000"/>
                <w:sz w:val="20"/>
                <w:szCs w:val="20"/>
                <w:lang w:val="en-IN"/>
              </w:rPr>
            </w:pPr>
            <w:r>
              <w:rPr>
                <w:rFonts w:asciiTheme="majorHAnsi" w:eastAsia="Times New Roman" w:hAnsiTheme="majorHAnsi" w:cstheme="majorHAnsi"/>
                <w:color w:val="000000"/>
                <w:sz w:val="20"/>
                <w:szCs w:val="20"/>
                <w:lang w:val="en-IN"/>
              </w:rPr>
              <w:t>Mathews</w:t>
            </w:r>
          </w:p>
        </w:tc>
      </w:tr>
      <w:tr w:rsidR="00606670" w:rsidRPr="00606670" w14:paraId="1472E634" w14:textId="56611FA4" w:rsidTr="00811ABB">
        <w:trPr>
          <w:trHeight w:val="262"/>
          <w:jc w:val="center"/>
          <w:trPrChange w:id="27" w:author="Binoy Varghese(UST,IN)" w:date="2022-09-27T21:02:00Z">
            <w:trPr>
              <w:gridAfter w:val="0"/>
              <w:trHeight w:val="277"/>
              <w:jc w:val="center"/>
            </w:trPr>
          </w:trPrChange>
        </w:trPr>
        <w:tc>
          <w:tcPr>
            <w:tcW w:w="1120" w:type="dxa"/>
            <w:tcBorders>
              <w:top w:val="single" w:sz="4" w:space="0" w:color="auto"/>
              <w:left w:val="single" w:sz="4" w:space="0" w:color="auto"/>
              <w:bottom w:val="single" w:sz="4" w:space="0" w:color="auto"/>
              <w:right w:val="single" w:sz="4" w:space="0" w:color="auto"/>
            </w:tcBorders>
            <w:shd w:val="clear" w:color="auto" w:fill="auto"/>
            <w:noWrap/>
            <w:tcPrChange w:id="28" w:author="Binoy Varghese(UST,IN)" w:date="2022-09-27T21:02:00Z">
              <w:tcPr>
                <w:tcW w:w="1129" w:type="dxa"/>
                <w:gridSpan w:val="2"/>
                <w:tcBorders>
                  <w:top w:val="nil"/>
                  <w:left w:val="single" w:sz="4" w:space="0" w:color="auto"/>
                  <w:bottom w:val="single" w:sz="4" w:space="0" w:color="auto"/>
                  <w:right w:val="single" w:sz="4" w:space="0" w:color="auto"/>
                </w:tcBorders>
                <w:shd w:val="clear" w:color="auto" w:fill="auto"/>
                <w:noWrap/>
              </w:tcPr>
            </w:tcPrChange>
          </w:tcPr>
          <w:p w14:paraId="325703EA" w14:textId="36D4E4AF" w:rsidR="00606670" w:rsidRPr="00606670" w:rsidRDefault="000B0B5D" w:rsidP="00E2263F">
            <w:pPr>
              <w:spacing w:after="0" w:line="240" w:lineRule="auto"/>
              <w:rPr>
                <w:rFonts w:asciiTheme="majorHAnsi" w:eastAsia="Times New Roman" w:hAnsiTheme="majorHAnsi" w:cstheme="majorHAnsi"/>
                <w:color w:val="000000"/>
                <w:sz w:val="20"/>
                <w:szCs w:val="20"/>
                <w:lang w:val="en-IN"/>
              </w:rPr>
            </w:pPr>
            <w:r>
              <w:rPr>
                <w:rFonts w:asciiTheme="majorHAnsi" w:eastAsia="Times New Roman" w:hAnsiTheme="majorHAnsi" w:cstheme="majorHAnsi"/>
                <w:color w:val="000000"/>
                <w:sz w:val="20"/>
                <w:szCs w:val="20"/>
                <w:lang w:val="en-IN"/>
              </w:rPr>
              <w:t>09-Sep-22</w:t>
            </w:r>
          </w:p>
        </w:tc>
        <w:tc>
          <w:tcPr>
            <w:tcW w:w="562" w:type="dxa"/>
            <w:tcBorders>
              <w:top w:val="single" w:sz="4" w:space="0" w:color="auto"/>
              <w:left w:val="nil"/>
              <w:bottom w:val="single" w:sz="4" w:space="0" w:color="auto"/>
              <w:right w:val="single" w:sz="4" w:space="0" w:color="auto"/>
            </w:tcBorders>
            <w:tcPrChange w:id="29" w:author="Binoy Varghese(UST,IN)" w:date="2022-09-27T21:02:00Z">
              <w:tcPr>
                <w:tcW w:w="567" w:type="dxa"/>
                <w:gridSpan w:val="2"/>
                <w:tcBorders>
                  <w:top w:val="nil"/>
                  <w:left w:val="nil"/>
                  <w:bottom w:val="single" w:sz="4" w:space="0" w:color="auto"/>
                  <w:right w:val="single" w:sz="4" w:space="0" w:color="auto"/>
                </w:tcBorders>
              </w:tcPr>
            </w:tcPrChange>
          </w:tcPr>
          <w:p w14:paraId="4F3DE479" w14:textId="355A0C33" w:rsidR="00606670" w:rsidRPr="00606670" w:rsidRDefault="00F27C68" w:rsidP="00E2263F">
            <w:pPr>
              <w:spacing w:after="0" w:line="240" w:lineRule="auto"/>
              <w:rPr>
                <w:rFonts w:asciiTheme="majorHAnsi" w:eastAsia="Times New Roman" w:hAnsiTheme="majorHAnsi" w:cstheme="majorHAnsi"/>
                <w:color w:val="000000"/>
                <w:sz w:val="20"/>
                <w:szCs w:val="20"/>
                <w:lang w:val="en-IN"/>
              </w:rPr>
            </w:pPr>
            <w:r>
              <w:rPr>
                <w:rFonts w:asciiTheme="majorHAnsi" w:eastAsia="Times New Roman" w:hAnsiTheme="majorHAnsi" w:cstheme="majorHAnsi"/>
                <w:color w:val="000000"/>
                <w:sz w:val="20"/>
                <w:szCs w:val="20"/>
                <w:lang w:val="en-IN"/>
              </w:rPr>
              <w:t>0.3</w:t>
            </w:r>
          </w:p>
        </w:tc>
        <w:tc>
          <w:tcPr>
            <w:tcW w:w="2391" w:type="dxa"/>
            <w:tcBorders>
              <w:top w:val="single" w:sz="4" w:space="0" w:color="auto"/>
              <w:left w:val="nil"/>
              <w:bottom w:val="single" w:sz="4" w:space="0" w:color="auto"/>
              <w:right w:val="single" w:sz="4" w:space="0" w:color="auto"/>
            </w:tcBorders>
            <w:tcPrChange w:id="30" w:author="Binoy Varghese(UST,IN)" w:date="2022-09-27T21:02:00Z">
              <w:tcPr>
                <w:tcW w:w="2410" w:type="dxa"/>
                <w:gridSpan w:val="2"/>
                <w:tcBorders>
                  <w:top w:val="nil"/>
                  <w:left w:val="nil"/>
                  <w:bottom w:val="single" w:sz="4" w:space="0" w:color="auto"/>
                  <w:right w:val="single" w:sz="4" w:space="0" w:color="auto"/>
                </w:tcBorders>
              </w:tcPr>
            </w:tcPrChange>
          </w:tcPr>
          <w:p w14:paraId="2078A979" w14:textId="0E0FA6E5" w:rsidR="00606670" w:rsidRPr="00606670" w:rsidRDefault="00F62825" w:rsidP="00E2263F">
            <w:pPr>
              <w:spacing w:after="0" w:line="240" w:lineRule="auto"/>
              <w:rPr>
                <w:rFonts w:asciiTheme="majorHAnsi" w:eastAsia="Times New Roman" w:hAnsiTheme="majorHAnsi" w:cstheme="majorHAnsi"/>
                <w:color w:val="000000"/>
                <w:sz w:val="20"/>
                <w:szCs w:val="20"/>
                <w:lang w:val="en-IN"/>
              </w:rPr>
            </w:pPr>
            <w:r>
              <w:rPr>
                <w:rFonts w:asciiTheme="majorHAnsi" w:eastAsia="Times New Roman" w:hAnsiTheme="majorHAnsi" w:cstheme="majorHAnsi"/>
                <w:color w:val="000000"/>
                <w:sz w:val="20"/>
                <w:szCs w:val="20"/>
                <w:lang w:val="en-IN"/>
              </w:rPr>
              <w:t>Created separate runbook for CI</w:t>
            </w:r>
            <w:r w:rsidR="00B10D51">
              <w:rPr>
                <w:rFonts w:asciiTheme="majorHAnsi" w:eastAsia="Times New Roman" w:hAnsiTheme="majorHAnsi" w:cstheme="majorHAnsi"/>
                <w:color w:val="000000"/>
                <w:sz w:val="20"/>
                <w:szCs w:val="20"/>
                <w:lang w:val="en-IN"/>
              </w:rPr>
              <w:t>, layout and content changes</w:t>
            </w:r>
          </w:p>
        </w:tc>
        <w:tc>
          <w:tcPr>
            <w:tcW w:w="1688" w:type="dxa"/>
            <w:tcBorders>
              <w:top w:val="single" w:sz="4" w:space="0" w:color="auto"/>
              <w:left w:val="nil"/>
              <w:bottom w:val="single" w:sz="4" w:space="0" w:color="auto"/>
              <w:right w:val="single" w:sz="4" w:space="0" w:color="auto"/>
            </w:tcBorders>
            <w:tcPrChange w:id="31" w:author="Binoy Varghese(UST,IN)" w:date="2022-09-27T21:02:00Z">
              <w:tcPr>
                <w:tcW w:w="1701" w:type="dxa"/>
                <w:gridSpan w:val="2"/>
                <w:tcBorders>
                  <w:top w:val="nil"/>
                  <w:left w:val="nil"/>
                  <w:bottom w:val="single" w:sz="4" w:space="0" w:color="auto"/>
                  <w:right w:val="single" w:sz="4" w:space="0" w:color="auto"/>
                </w:tcBorders>
              </w:tcPr>
            </w:tcPrChange>
          </w:tcPr>
          <w:p w14:paraId="00A59B46" w14:textId="694B740A" w:rsidR="00606670" w:rsidRPr="00606670" w:rsidRDefault="00B10D51" w:rsidP="00E2263F">
            <w:pPr>
              <w:spacing w:after="0" w:line="240" w:lineRule="auto"/>
              <w:rPr>
                <w:rFonts w:asciiTheme="majorHAnsi" w:eastAsia="Times New Roman" w:hAnsiTheme="majorHAnsi" w:cstheme="majorHAnsi"/>
                <w:color w:val="000000"/>
                <w:sz w:val="20"/>
                <w:szCs w:val="20"/>
                <w:lang w:val="en-IN"/>
              </w:rPr>
            </w:pPr>
            <w:r>
              <w:rPr>
                <w:rFonts w:asciiTheme="majorHAnsi" w:eastAsia="Times New Roman" w:hAnsiTheme="majorHAnsi" w:cstheme="majorHAnsi"/>
                <w:color w:val="000000"/>
                <w:sz w:val="20"/>
                <w:szCs w:val="20"/>
                <w:lang w:val="en-IN"/>
              </w:rPr>
              <w:t>Binoy V</w:t>
            </w:r>
          </w:p>
        </w:tc>
        <w:tc>
          <w:tcPr>
            <w:tcW w:w="1688" w:type="dxa"/>
            <w:tcBorders>
              <w:top w:val="single" w:sz="4" w:space="0" w:color="auto"/>
              <w:left w:val="nil"/>
              <w:bottom w:val="single" w:sz="4" w:space="0" w:color="auto"/>
              <w:right w:val="single" w:sz="4" w:space="0" w:color="auto"/>
            </w:tcBorders>
            <w:tcPrChange w:id="32" w:author="Binoy Varghese(UST,IN)" w:date="2022-09-27T21:02:00Z">
              <w:tcPr>
                <w:tcW w:w="1701" w:type="dxa"/>
                <w:gridSpan w:val="2"/>
                <w:tcBorders>
                  <w:top w:val="nil"/>
                  <w:left w:val="nil"/>
                  <w:bottom w:val="single" w:sz="4" w:space="0" w:color="auto"/>
                  <w:right w:val="single" w:sz="4" w:space="0" w:color="auto"/>
                </w:tcBorders>
              </w:tcPr>
            </w:tcPrChange>
          </w:tcPr>
          <w:p w14:paraId="1CAFCB3A" w14:textId="494AD2E0" w:rsidR="00606670" w:rsidRPr="00606670" w:rsidRDefault="00000AFC" w:rsidP="00E2263F">
            <w:pPr>
              <w:spacing w:after="0" w:line="240" w:lineRule="auto"/>
              <w:rPr>
                <w:rFonts w:asciiTheme="majorHAnsi" w:eastAsia="Times New Roman" w:hAnsiTheme="majorHAnsi" w:cstheme="majorHAnsi"/>
                <w:color w:val="000000"/>
                <w:sz w:val="20"/>
                <w:szCs w:val="20"/>
                <w:lang w:val="en-IN"/>
              </w:rPr>
            </w:pPr>
            <w:r>
              <w:rPr>
                <w:rFonts w:asciiTheme="majorHAnsi" w:eastAsia="Times New Roman" w:hAnsiTheme="majorHAnsi" w:cstheme="majorHAnsi"/>
                <w:color w:val="000000"/>
                <w:sz w:val="20"/>
                <w:szCs w:val="20"/>
                <w:lang w:val="en-IN"/>
              </w:rPr>
              <w:t>Ramana</w:t>
            </w:r>
          </w:p>
        </w:tc>
        <w:tc>
          <w:tcPr>
            <w:tcW w:w="1828" w:type="dxa"/>
            <w:tcBorders>
              <w:top w:val="single" w:sz="4" w:space="0" w:color="auto"/>
              <w:left w:val="nil"/>
              <w:bottom w:val="single" w:sz="4" w:space="0" w:color="auto"/>
              <w:right w:val="single" w:sz="4" w:space="0" w:color="auto"/>
            </w:tcBorders>
            <w:tcPrChange w:id="33" w:author="Binoy Varghese(UST,IN)" w:date="2022-09-27T21:02:00Z">
              <w:tcPr>
                <w:tcW w:w="1842" w:type="dxa"/>
                <w:gridSpan w:val="2"/>
                <w:tcBorders>
                  <w:top w:val="nil"/>
                  <w:left w:val="nil"/>
                  <w:bottom w:val="single" w:sz="4" w:space="0" w:color="auto"/>
                  <w:right w:val="single" w:sz="4" w:space="0" w:color="auto"/>
                </w:tcBorders>
              </w:tcPr>
            </w:tcPrChange>
          </w:tcPr>
          <w:p w14:paraId="6707C9E4" w14:textId="77777777" w:rsidR="00606670" w:rsidRPr="00606670" w:rsidRDefault="00606670" w:rsidP="00E2263F">
            <w:pPr>
              <w:spacing w:after="0" w:line="240" w:lineRule="auto"/>
              <w:rPr>
                <w:rFonts w:asciiTheme="majorHAnsi" w:eastAsia="Times New Roman" w:hAnsiTheme="majorHAnsi" w:cstheme="majorHAnsi"/>
                <w:color w:val="000000"/>
                <w:sz w:val="20"/>
                <w:szCs w:val="20"/>
                <w:lang w:val="en-IN"/>
              </w:rPr>
            </w:pPr>
          </w:p>
        </w:tc>
      </w:tr>
      <w:tr w:rsidR="007B2A75" w:rsidRPr="00606670" w14:paraId="7BF94ACA" w14:textId="77777777" w:rsidTr="00811ABB">
        <w:trPr>
          <w:trHeight w:val="262"/>
          <w:jc w:val="center"/>
          <w:ins w:id="34" w:author="Prasanth Prasannan(UST,IN)" w:date="2022-09-14T13:55:00Z"/>
          <w:trPrChange w:id="35" w:author="Binoy Varghese(UST,IN)" w:date="2022-09-27T21:02:00Z">
            <w:trPr>
              <w:gridAfter w:val="0"/>
              <w:trHeight w:val="277"/>
              <w:jc w:val="center"/>
            </w:trPr>
          </w:trPrChange>
        </w:trPr>
        <w:tc>
          <w:tcPr>
            <w:tcW w:w="1120" w:type="dxa"/>
            <w:tcBorders>
              <w:top w:val="single" w:sz="4" w:space="0" w:color="auto"/>
              <w:left w:val="single" w:sz="4" w:space="0" w:color="auto"/>
              <w:bottom w:val="single" w:sz="4" w:space="0" w:color="auto"/>
              <w:right w:val="single" w:sz="4" w:space="0" w:color="auto"/>
            </w:tcBorders>
            <w:shd w:val="clear" w:color="auto" w:fill="auto"/>
            <w:noWrap/>
            <w:tcPrChange w:id="36" w:author="Binoy Varghese(UST,IN)" w:date="2022-09-27T21:02:00Z">
              <w:tcPr>
                <w:tcW w:w="1129" w:type="dxa"/>
                <w:gridSpan w:val="2"/>
                <w:tcBorders>
                  <w:top w:val="nil"/>
                  <w:left w:val="single" w:sz="4" w:space="0" w:color="auto"/>
                  <w:bottom w:val="single" w:sz="4" w:space="0" w:color="auto"/>
                  <w:right w:val="single" w:sz="4" w:space="0" w:color="auto"/>
                </w:tcBorders>
                <w:shd w:val="clear" w:color="auto" w:fill="auto"/>
                <w:noWrap/>
              </w:tcPr>
            </w:tcPrChange>
          </w:tcPr>
          <w:p w14:paraId="0FB4DA76" w14:textId="3E4AE87D" w:rsidR="007B2A75" w:rsidRDefault="007B2A75" w:rsidP="00E2263F">
            <w:pPr>
              <w:spacing w:after="0" w:line="240" w:lineRule="auto"/>
              <w:rPr>
                <w:ins w:id="37" w:author="Prasanth Prasannan(UST,IN)" w:date="2022-09-14T13:55:00Z"/>
                <w:rFonts w:asciiTheme="majorHAnsi" w:eastAsia="Times New Roman" w:hAnsiTheme="majorHAnsi" w:cstheme="majorHAnsi"/>
                <w:color w:val="000000"/>
                <w:sz w:val="20"/>
                <w:szCs w:val="20"/>
                <w:lang w:val="en-IN"/>
              </w:rPr>
            </w:pPr>
            <w:ins w:id="38" w:author="Prasanth Prasannan(UST,IN)" w:date="2022-09-14T13:55:00Z">
              <w:r>
                <w:rPr>
                  <w:rFonts w:asciiTheme="majorHAnsi" w:eastAsia="Times New Roman" w:hAnsiTheme="majorHAnsi" w:cstheme="majorHAnsi"/>
                  <w:color w:val="000000"/>
                  <w:sz w:val="20"/>
                  <w:szCs w:val="20"/>
                  <w:lang w:val="en-IN"/>
                </w:rPr>
                <w:t>14-Sep-22</w:t>
              </w:r>
            </w:ins>
          </w:p>
        </w:tc>
        <w:tc>
          <w:tcPr>
            <w:tcW w:w="562" w:type="dxa"/>
            <w:tcBorders>
              <w:top w:val="single" w:sz="4" w:space="0" w:color="auto"/>
              <w:left w:val="nil"/>
              <w:bottom w:val="single" w:sz="4" w:space="0" w:color="auto"/>
              <w:right w:val="single" w:sz="4" w:space="0" w:color="auto"/>
            </w:tcBorders>
            <w:tcPrChange w:id="39" w:author="Binoy Varghese(UST,IN)" w:date="2022-09-27T21:02:00Z">
              <w:tcPr>
                <w:tcW w:w="567" w:type="dxa"/>
                <w:gridSpan w:val="2"/>
                <w:tcBorders>
                  <w:top w:val="nil"/>
                  <w:left w:val="nil"/>
                  <w:bottom w:val="single" w:sz="4" w:space="0" w:color="auto"/>
                  <w:right w:val="single" w:sz="4" w:space="0" w:color="auto"/>
                </w:tcBorders>
              </w:tcPr>
            </w:tcPrChange>
          </w:tcPr>
          <w:p w14:paraId="282D8B47" w14:textId="577701DD" w:rsidR="007B2A75" w:rsidRDefault="007B2A75" w:rsidP="00E2263F">
            <w:pPr>
              <w:spacing w:after="0" w:line="240" w:lineRule="auto"/>
              <w:rPr>
                <w:ins w:id="40" w:author="Prasanth Prasannan(UST,IN)" w:date="2022-09-14T13:55:00Z"/>
                <w:rFonts w:asciiTheme="majorHAnsi" w:eastAsia="Times New Roman" w:hAnsiTheme="majorHAnsi" w:cstheme="majorHAnsi"/>
                <w:color w:val="000000"/>
                <w:sz w:val="20"/>
                <w:szCs w:val="20"/>
                <w:lang w:val="en-IN"/>
              </w:rPr>
            </w:pPr>
            <w:ins w:id="41" w:author="Prasanth Prasannan(UST,IN)" w:date="2022-09-14T13:55:00Z">
              <w:r>
                <w:rPr>
                  <w:rFonts w:asciiTheme="majorHAnsi" w:eastAsia="Times New Roman" w:hAnsiTheme="majorHAnsi" w:cstheme="majorHAnsi"/>
                  <w:color w:val="000000"/>
                  <w:sz w:val="20"/>
                  <w:szCs w:val="20"/>
                  <w:lang w:val="en-IN"/>
                </w:rPr>
                <w:t>0.4</w:t>
              </w:r>
            </w:ins>
          </w:p>
        </w:tc>
        <w:tc>
          <w:tcPr>
            <w:tcW w:w="2391" w:type="dxa"/>
            <w:tcBorders>
              <w:top w:val="single" w:sz="4" w:space="0" w:color="auto"/>
              <w:left w:val="nil"/>
              <w:bottom w:val="single" w:sz="4" w:space="0" w:color="auto"/>
              <w:right w:val="single" w:sz="4" w:space="0" w:color="auto"/>
            </w:tcBorders>
            <w:tcPrChange w:id="42" w:author="Binoy Varghese(UST,IN)" w:date="2022-09-27T21:02:00Z">
              <w:tcPr>
                <w:tcW w:w="2410" w:type="dxa"/>
                <w:gridSpan w:val="2"/>
                <w:tcBorders>
                  <w:top w:val="nil"/>
                  <w:left w:val="nil"/>
                  <w:bottom w:val="single" w:sz="4" w:space="0" w:color="auto"/>
                  <w:right w:val="single" w:sz="4" w:space="0" w:color="auto"/>
                </w:tcBorders>
              </w:tcPr>
            </w:tcPrChange>
          </w:tcPr>
          <w:p w14:paraId="7644F549" w14:textId="6F1B2917" w:rsidR="007B2A75" w:rsidRDefault="007B2A75" w:rsidP="00E2263F">
            <w:pPr>
              <w:spacing w:after="0" w:line="240" w:lineRule="auto"/>
              <w:rPr>
                <w:ins w:id="43" w:author="Prasanth Prasannan(UST,IN)" w:date="2022-09-14T13:55:00Z"/>
                <w:rFonts w:asciiTheme="majorHAnsi" w:eastAsia="Times New Roman" w:hAnsiTheme="majorHAnsi" w:cstheme="majorHAnsi"/>
                <w:color w:val="000000"/>
                <w:sz w:val="20"/>
                <w:szCs w:val="20"/>
                <w:lang w:val="en-IN"/>
              </w:rPr>
            </w:pPr>
            <w:ins w:id="44" w:author="Prasanth Prasannan(UST,IN)" w:date="2022-09-14T13:55:00Z">
              <w:r>
                <w:rPr>
                  <w:rFonts w:asciiTheme="majorHAnsi" w:eastAsia="Times New Roman" w:hAnsiTheme="majorHAnsi" w:cstheme="majorHAnsi"/>
                  <w:color w:val="000000"/>
                  <w:sz w:val="20"/>
                  <w:szCs w:val="20"/>
                  <w:lang w:val="en-IN"/>
                </w:rPr>
                <w:t xml:space="preserve">Added </w:t>
              </w:r>
            </w:ins>
            <w:ins w:id="45" w:author="Prasanth Prasannan(UST,IN)" w:date="2022-09-14T13:56:00Z">
              <w:r>
                <w:rPr>
                  <w:rFonts w:asciiTheme="majorHAnsi" w:eastAsia="Times New Roman" w:hAnsiTheme="majorHAnsi" w:cstheme="majorHAnsi"/>
                  <w:color w:val="000000"/>
                  <w:sz w:val="20"/>
                  <w:szCs w:val="20"/>
                  <w:lang w:val="en-IN"/>
                </w:rPr>
                <w:t>Contents &amp; comments</w:t>
              </w:r>
            </w:ins>
          </w:p>
        </w:tc>
        <w:tc>
          <w:tcPr>
            <w:tcW w:w="1688" w:type="dxa"/>
            <w:tcBorders>
              <w:top w:val="single" w:sz="4" w:space="0" w:color="auto"/>
              <w:left w:val="nil"/>
              <w:bottom w:val="single" w:sz="4" w:space="0" w:color="auto"/>
              <w:right w:val="single" w:sz="4" w:space="0" w:color="auto"/>
            </w:tcBorders>
            <w:tcPrChange w:id="46" w:author="Binoy Varghese(UST,IN)" w:date="2022-09-27T21:02:00Z">
              <w:tcPr>
                <w:tcW w:w="1701" w:type="dxa"/>
                <w:gridSpan w:val="2"/>
                <w:tcBorders>
                  <w:top w:val="nil"/>
                  <w:left w:val="nil"/>
                  <w:bottom w:val="single" w:sz="4" w:space="0" w:color="auto"/>
                  <w:right w:val="single" w:sz="4" w:space="0" w:color="auto"/>
                </w:tcBorders>
              </w:tcPr>
            </w:tcPrChange>
          </w:tcPr>
          <w:p w14:paraId="4E82F132" w14:textId="17B457C1" w:rsidR="007B2A75" w:rsidRDefault="0099170D" w:rsidP="00E2263F">
            <w:pPr>
              <w:spacing w:after="0" w:line="240" w:lineRule="auto"/>
              <w:rPr>
                <w:ins w:id="47" w:author="Prasanth Prasannan(UST,IN)" w:date="2022-09-14T13:55:00Z"/>
                <w:rFonts w:asciiTheme="majorHAnsi" w:eastAsia="Times New Roman" w:hAnsiTheme="majorHAnsi" w:cstheme="majorHAnsi"/>
                <w:color w:val="000000"/>
                <w:sz w:val="20"/>
                <w:szCs w:val="20"/>
                <w:lang w:val="en-IN"/>
              </w:rPr>
            </w:pPr>
            <w:ins w:id="48" w:author="Prasanth Prasannan(UST,IN)" w:date="2022-09-19T19:17:00Z">
              <w:r>
                <w:rPr>
                  <w:rFonts w:asciiTheme="majorHAnsi" w:eastAsia="Times New Roman" w:hAnsiTheme="majorHAnsi" w:cstheme="majorHAnsi"/>
                  <w:color w:val="000000"/>
                  <w:sz w:val="20"/>
                  <w:szCs w:val="20"/>
                  <w:lang w:val="en-IN"/>
                </w:rPr>
                <w:t>Prasanth P</w:t>
              </w:r>
            </w:ins>
          </w:p>
        </w:tc>
        <w:tc>
          <w:tcPr>
            <w:tcW w:w="1688" w:type="dxa"/>
            <w:tcBorders>
              <w:top w:val="single" w:sz="4" w:space="0" w:color="auto"/>
              <w:left w:val="nil"/>
              <w:bottom w:val="single" w:sz="4" w:space="0" w:color="auto"/>
              <w:right w:val="single" w:sz="4" w:space="0" w:color="auto"/>
            </w:tcBorders>
            <w:tcPrChange w:id="49" w:author="Binoy Varghese(UST,IN)" w:date="2022-09-27T21:02:00Z">
              <w:tcPr>
                <w:tcW w:w="1701" w:type="dxa"/>
                <w:gridSpan w:val="2"/>
                <w:tcBorders>
                  <w:top w:val="nil"/>
                  <w:left w:val="nil"/>
                  <w:bottom w:val="single" w:sz="4" w:space="0" w:color="auto"/>
                  <w:right w:val="single" w:sz="4" w:space="0" w:color="auto"/>
                </w:tcBorders>
              </w:tcPr>
            </w:tcPrChange>
          </w:tcPr>
          <w:p w14:paraId="106BF8CA" w14:textId="7C9754E3" w:rsidR="007B2A75" w:rsidRDefault="007B2A75" w:rsidP="00E2263F">
            <w:pPr>
              <w:spacing w:after="0" w:line="240" w:lineRule="auto"/>
              <w:rPr>
                <w:ins w:id="50" w:author="Prasanth Prasannan(UST,IN)" w:date="2022-09-14T13:55:00Z"/>
                <w:rFonts w:asciiTheme="majorHAnsi" w:eastAsia="Times New Roman" w:hAnsiTheme="majorHAnsi" w:cstheme="majorHAnsi"/>
                <w:color w:val="000000"/>
                <w:sz w:val="20"/>
                <w:szCs w:val="20"/>
                <w:lang w:val="en-IN"/>
              </w:rPr>
            </w:pPr>
          </w:p>
        </w:tc>
        <w:tc>
          <w:tcPr>
            <w:tcW w:w="1828" w:type="dxa"/>
            <w:tcBorders>
              <w:top w:val="single" w:sz="4" w:space="0" w:color="auto"/>
              <w:left w:val="nil"/>
              <w:bottom w:val="single" w:sz="4" w:space="0" w:color="auto"/>
              <w:right w:val="single" w:sz="4" w:space="0" w:color="auto"/>
            </w:tcBorders>
            <w:tcPrChange w:id="51" w:author="Binoy Varghese(UST,IN)" w:date="2022-09-27T21:02:00Z">
              <w:tcPr>
                <w:tcW w:w="1842" w:type="dxa"/>
                <w:gridSpan w:val="2"/>
                <w:tcBorders>
                  <w:top w:val="nil"/>
                  <w:left w:val="nil"/>
                  <w:bottom w:val="single" w:sz="4" w:space="0" w:color="auto"/>
                  <w:right w:val="single" w:sz="4" w:space="0" w:color="auto"/>
                </w:tcBorders>
              </w:tcPr>
            </w:tcPrChange>
          </w:tcPr>
          <w:p w14:paraId="193406E5" w14:textId="77777777" w:rsidR="007B2A75" w:rsidRPr="00606670" w:rsidRDefault="007B2A75" w:rsidP="00E2263F">
            <w:pPr>
              <w:spacing w:after="0" w:line="240" w:lineRule="auto"/>
              <w:rPr>
                <w:ins w:id="52" w:author="Prasanth Prasannan(UST,IN)" w:date="2022-09-14T13:55:00Z"/>
                <w:rFonts w:asciiTheme="majorHAnsi" w:eastAsia="Times New Roman" w:hAnsiTheme="majorHAnsi" w:cstheme="majorHAnsi"/>
                <w:color w:val="000000"/>
                <w:sz w:val="20"/>
                <w:szCs w:val="20"/>
                <w:lang w:val="en-IN"/>
              </w:rPr>
            </w:pPr>
          </w:p>
        </w:tc>
      </w:tr>
      <w:tr w:rsidR="0099170D" w:rsidRPr="00606670" w14:paraId="1E49D4E2" w14:textId="77777777" w:rsidTr="00811ABB">
        <w:trPr>
          <w:trHeight w:val="262"/>
          <w:jc w:val="center"/>
          <w:ins w:id="53" w:author="Prasanth Prasannan(UST,IN)" w:date="2022-09-19T19:16:00Z"/>
          <w:trPrChange w:id="54" w:author="Binoy Varghese(UST,IN)" w:date="2022-09-27T21:02:00Z">
            <w:trPr>
              <w:gridBefore w:val="1"/>
              <w:trHeight w:val="277"/>
              <w:jc w:val="center"/>
            </w:trPr>
          </w:trPrChange>
        </w:trPr>
        <w:tc>
          <w:tcPr>
            <w:tcW w:w="1120" w:type="dxa"/>
            <w:tcBorders>
              <w:top w:val="single" w:sz="4" w:space="0" w:color="auto"/>
              <w:left w:val="single" w:sz="4" w:space="0" w:color="auto"/>
              <w:bottom w:val="single" w:sz="4" w:space="0" w:color="auto"/>
              <w:right w:val="single" w:sz="4" w:space="0" w:color="auto"/>
            </w:tcBorders>
            <w:shd w:val="clear" w:color="auto" w:fill="auto"/>
            <w:noWrap/>
            <w:tcPrChange w:id="55" w:author="Binoy Varghese(UST,IN)" w:date="2022-09-27T21:02:00Z">
              <w:tcPr>
                <w:tcW w:w="1129" w:type="dxa"/>
                <w:gridSpan w:val="2"/>
                <w:tcBorders>
                  <w:top w:val="single" w:sz="4" w:space="0" w:color="auto"/>
                  <w:left w:val="single" w:sz="4" w:space="0" w:color="auto"/>
                  <w:bottom w:val="single" w:sz="4" w:space="0" w:color="auto"/>
                  <w:right w:val="single" w:sz="4" w:space="0" w:color="auto"/>
                </w:tcBorders>
                <w:shd w:val="clear" w:color="auto" w:fill="auto"/>
                <w:noWrap/>
              </w:tcPr>
            </w:tcPrChange>
          </w:tcPr>
          <w:p w14:paraId="63EEB0EE" w14:textId="6EE80B74" w:rsidR="0099170D" w:rsidRDefault="0099170D" w:rsidP="00E2263F">
            <w:pPr>
              <w:spacing w:after="0" w:line="240" w:lineRule="auto"/>
              <w:rPr>
                <w:ins w:id="56" w:author="Prasanth Prasannan(UST,IN)" w:date="2022-09-19T19:16:00Z"/>
                <w:rFonts w:asciiTheme="majorHAnsi" w:eastAsia="Times New Roman" w:hAnsiTheme="majorHAnsi" w:cstheme="majorHAnsi"/>
                <w:color w:val="000000"/>
                <w:sz w:val="20"/>
                <w:szCs w:val="20"/>
                <w:lang w:val="en-IN"/>
              </w:rPr>
            </w:pPr>
            <w:ins w:id="57" w:author="Prasanth Prasannan(UST,IN)" w:date="2022-09-19T19:16:00Z">
              <w:r>
                <w:rPr>
                  <w:rFonts w:asciiTheme="majorHAnsi" w:eastAsia="Times New Roman" w:hAnsiTheme="majorHAnsi" w:cstheme="majorHAnsi"/>
                  <w:color w:val="000000"/>
                  <w:sz w:val="20"/>
                  <w:szCs w:val="20"/>
                  <w:lang w:val="en-IN"/>
                </w:rPr>
                <w:t>19-Sep-22</w:t>
              </w:r>
            </w:ins>
          </w:p>
        </w:tc>
        <w:tc>
          <w:tcPr>
            <w:tcW w:w="562" w:type="dxa"/>
            <w:tcBorders>
              <w:top w:val="single" w:sz="4" w:space="0" w:color="auto"/>
              <w:left w:val="nil"/>
              <w:bottom w:val="single" w:sz="4" w:space="0" w:color="auto"/>
              <w:right w:val="single" w:sz="4" w:space="0" w:color="auto"/>
            </w:tcBorders>
            <w:tcPrChange w:id="58" w:author="Binoy Varghese(UST,IN)" w:date="2022-09-27T21:02:00Z">
              <w:tcPr>
                <w:tcW w:w="567" w:type="dxa"/>
                <w:gridSpan w:val="2"/>
                <w:tcBorders>
                  <w:top w:val="single" w:sz="4" w:space="0" w:color="auto"/>
                  <w:left w:val="nil"/>
                  <w:bottom w:val="single" w:sz="4" w:space="0" w:color="auto"/>
                  <w:right w:val="single" w:sz="4" w:space="0" w:color="auto"/>
                </w:tcBorders>
              </w:tcPr>
            </w:tcPrChange>
          </w:tcPr>
          <w:p w14:paraId="57067486" w14:textId="5159D638" w:rsidR="0099170D" w:rsidRDefault="0099170D" w:rsidP="00E2263F">
            <w:pPr>
              <w:spacing w:after="0" w:line="240" w:lineRule="auto"/>
              <w:rPr>
                <w:ins w:id="59" w:author="Prasanth Prasannan(UST,IN)" w:date="2022-09-19T19:16:00Z"/>
                <w:rFonts w:asciiTheme="majorHAnsi" w:eastAsia="Times New Roman" w:hAnsiTheme="majorHAnsi" w:cstheme="majorHAnsi"/>
                <w:color w:val="000000"/>
                <w:sz w:val="20"/>
                <w:szCs w:val="20"/>
                <w:lang w:val="en-IN"/>
              </w:rPr>
            </w:pPr>
            <w:ins w:id="60" w:author="Prasanth Prasannan(UST,IN)" w:date="2022-09-19T19:16:00Z">
              <w:r>
                <w:rPr>
                  <w:rFonts w:asciiTheme="majorHAnsi" w:eastAsia="Times New Roman" w:hAnsiTheme="majorHAnsi" w:cstheme="majorHAnsi"/>
                  <w:color w:val="000000"/>
                  <w:sz w:val="20"/>
                  <w:szCs w:val="20"/>
                  <w:lang w:val="en-IN"/>
                </w:rPr>
                <w:t>0</w:t>
              </w:r>
            </w:ins>
            <w:ins w:id="61" w:author="Prasanth Prasannan(UST,IN)" w:date="2022-09-19T19:17:00Z">
              <w:r>
                <w:rPr>
                  <w:rFonts w:asciiTheme="majorHAnsi" w:eastAsia="Times New Roman" w:hAnsiTheme="majorHAnsi" w:cstheme="majorHAnsi"/>
                  <w:color w:val="000000"/>
                  <w:sz w:val="20"/>
                  <w:szCs w:val="20"/>
                  <w:lang w:val="en-IN"/>
                </w:rPr>
                <w:t>.</w:t>
              </w:r>
            </w:ins>
            <w:ins w:id="62" w:author="Prasanth Prasannan(UST,IN)" w:date="2022-09-22T11:47:00Z">
              <w:r w:rsidR="00297031">
                <w:rPr>
                  <w:rFonts w:asciiTheme="majorHAnsi" w:eastAsia="Times New Roman" w:hAnsiTheme="majorHAnsi" w:cstheme="majorHAnsi"/>
                  <w:color w:val="000000"/>
                  <w:sz w:val="20"/>
                  <w:szCs w:val="20"/>
                  <w:lang w:val="en-IN"/>
                </w:rPr>
                <w:t>7</w:t>
              </w:r>
            </w:ins>
          </w:p>
        </w:tc>
        <w:tc>
          <w:tcPr>
            <w:tcW w:w="2391" w:type="dxa"/>
            <w:tcBorders>
              <w:top w:val="single" w:sz="4" w:space="0" w:color="auto"/>
              <w:left w:val="nil"/>
              <w:bottom w:val="single" w:sz="4" w:space="0" w:color="auto"/>
              <w:right w:val="single" w:sz="4" w:space="0" w:color="auto"/>
            </w:tcBorders>
            <w:tcPrChange w:id="63" w:author="Binoy Varghese(UST,IN)" w:date="2022-09-27T21:02:00Z">
              <w:tcPr>
                <w:tcW w:w="2410" w:type="dxa"/>
                <w:gridSpan w:val="2"/>
                <w:tcBorders>
                  <w:top w:val="single" w:sz="4" w:space="0" w:color="auto"/>
                  <w:left w:val="nil"/>
                  <w:bottom w:val="single" w:sz="4" w:space="0" w:color="auto"/>
                  <w:right w:val="single" w:sz="4" w:space="0" w:color="auto"/>
                </w:tcBorders>
              </w:tcPr>
            </w:tcPrChange>
          </w:tcPr>
          <w:p w14:paraId="2DB11F42" w14:textId="517E7B2F" w:rsidR="0099170D" w:rsidRDefault="0099170D" w:rsidP="00E2263F">
            <w:pPr>
              <w:spacing w:after="0" w:line="240" w:lineRule="auto"/>
              <w:rPr>
                <w:ins w:id="64" w:author="Prasanth Prasannan(UST,IN)" w:date="2022-09-19T19:16:00Z"/>
                <w:rFonts w:asciiTheme="majorHAnsi" w:eastAsia="Times New Roman" w:hAnsiTheme="majorHAnsi" w:cstheme="majorHAnsi"/>
                <w:color w:val="000000"/>
                <w:sz w:val="20"/>
                <w:szCs w:val="20"/>
                <w:lang w:val="en-IN"/>
              </w:rPr>
            </w:pPr>
            <w:ins w:id="65" w:author="Prasanth Prasannan(UST,IN)" w:date="2022-09-19T19:17:00Z">
              <w:r>
                <w:rPr>
                  <w:rFonts w:asciiTheme="majorHAnsi" w:eastAsia="Times New Roman" w:hAnsiTheme="majorHAnsi" w:cstheme="majorHAnsi"/>
                  <w:color w:val="000000"/>
                  <w:sz w:val="20"/>
                  <w:szCs w:val="20"/>
                  <w:lang w:val="en-IN"/>
                </w:rPr>
                <w:t>Added Comments and Contents</w:t>
              </w:r>
            </w:ins>
          </w:p>
        </w:tc>
        <w:tc>
          <w:tcPr>
            <w:tcW w:w="1688" w:type="dxa"/>
            <w:tcBorders>
              <w:top w:val="single" w:sz="4" w:space="0" w:color="auto"/>
              <w:left w:val="nil"/>
              <w:bottom w:val="single" w:sz="4" w:space="0" w:color="auto"/>
              <w:right w:val="single" w:sz="4" w:space="0" w:color="auto"/>
            </w:tcBorders>
            <w:tcPrChange w:id="66" w:author="Binoy Varghese(UST,IN)" w:date="2022-09-27T21:02:00Z">
              <w:tcPr>
                <w:tcW w:w="1701" w:type="dxa"/>
                <w:gridSpan w:val="2"/>
                <w:tcBorders>
                  <w:top w:val="single" w:sz="4" w:space="0" w:color="auto"/>
                  <w:left w:val="nil"/>
                  <w:bottom w:val="single" w:sz="4" w:space="0" w:color="auto"/>
                  <w:right w:val="single" w:sz="4" w:space="0" w:color="auto"/>
                </w:tcBorders>
              </w:tcPr>
            </w:tcPrChange>
          </w:tcPr>
          <w:p w14:paraId="7F08F400" w14:textId="22F82556" w:rsidR="0099170D" w:rsidRDefault="0099170D" w:rsidP="00E2263F">
            <w:pPr>
              <w:spacing w:after="0" w:line="240" w:lineRule="auto"/>
              <w:rPr>
                <w:ins w:id="67" w:author="Prasanth Prasannan(UST,IN)" w:date="2022-09-19T19:16:00Z"/>
                <w:rFonts w:asciiTheme="majorHAnsi" w:eastAsia="Times New Roman" w:hAnsiTheme="majorHAnsi" w:cstheme="majorHAnsi"/>
                <w:color w:val="000000"/>
                <w:sz w:val="20"/>
                <w:szCs w:val="20"/>
                <w:lang w:val="en-IN"/>
              </w:rPr>
            </w:pPr>
            <w:ins w:id="68" w:author="Prasanth Prasannan(UST,IN)" w:date="2022-09-19T19:17:00Z">
              <w:r>
                <w:rPr>
                  <w:rFonts w:asciiTheme="majorHAnsi" w:eastAsia="Times New Roman" w:hAnsiTheme="majorHAnsi" w:cstheme="majorHAnsi"/>
                  <w:color w:val="000000"/>
                  <w:sz w:val="20"/>
                  <w:szCs w:val="20"/>
                  <w:lang w:val="en-IN"/>
                </w:rPr>
                <w:t>Prasanth P</w:t>
              </w:r>
            </w:ins>
          </w:p>
        </w:tc>
        <w:tc>
          <w:tcPr>
            <w:tcW w:w="1688" w:type="dxa"/>
            <w:tcBorders>
              <w:top w:val="single" w:sz="4" w:space="0" w:color="auto"/>
              <w:left w:val="nil"/>
              <w:bottom w:val="single" w:sz="4" w:space="0" w:color="auto"/>
              <w:right w:val="single" w:sz="4" w:space="0" w:color="auto"/>
            </w:tcBorders>
            <w:tcPrChange w:id="69" w:author="Binoy Varghese(UST,IN)" w:date="2022-09-27T21:02:00Z">
              <w:tcPr>
                <w:tcW w:w="1701" w:type="dxa"/>
                <w:gridSpan w:val="2"/>
                <w:tcBorders>
                  <w:top w:val="single" w:sz="4" w:space="0" w:color="auto"/>
                  <w:left w:val="nil"/>
                  <w:bottom w:val="single" w:sz="4" w:space="0" w:color="auto"/>
                  <w:right w:val="single" w:sz="4" w:space="0" w:color="auto"/>
                </w:tcBorders>
              </w:tcPr>
            </w:tcPrChange>
          </w:tcPr>
          <w:p w14:paraId="158599B7" w14:textId="77777777" w:rsidR="0099170D" w:rsidRDefault="0099170D" w:rsidP="00E2263F">
            <w:pPr>
              <w:spacing w:after="0" w:line="240" w:lineRule="auto"/>
              <w:rPr>
                <w:ins w:id="70" w:author="Prasanth Prasannan(UST,IN)" w:date="2022-09-19T19:16:00Z"/>
                <w:rFonts w:asciiTheme="majorHAnsi" w:eastAsia="Times New Roman" w:hAnsiTheme="majorHAnsi" w:cstheme="majorHAnsi"/>
                <w:color w:val="000000"/>
                <w:sz w:val="20"/>
                <w:szCs w:val="20"/>
                <w:lang w:val="en-IN"/>
              </w:rPr>
            </w:pPr>
          </w:p>
        </w:tc>
        <w:tc>
          <w:tcPr>
            <w:tcW w:w="1828" w:type="dxa"/>
            <w:tcBorders>
              <w:top w:val="single" w:sz="4" w:space="0" w:color="auto"/>
              <w:left w:val="nil"/>
              <w:bottom w:val="single" w:sz="4" w:space="0" w:color="auto"/>
              <w:right w:val="single" w:sz="4" w:space="0" w:color="auto"/>
            </w:tcBorders>
            <w:tcPrChange w:id="71" w:author="Binoy Varghese(UST,IN)" w:date="2022-09-27T21:02:00Z">
              <w:tcPr>
                <w:tcW w:w="1842" w:type="dxa"/>
                <w:gridSpan w:val="2"/>
                <w:tcBorders>
                  <w:top w:val="single" w:sz="4" w:space="0" w:color="auto"/>
                  <w:left w:val="nil"/>
                  <w:bottom w:val="single" w:sz="4" w:space="0" w:color="auto"/>
                  <w:right w:val="single" w:sz="4" w:space="0" w:color="auto"/>
                </w:tcBorders>
              </w:tcPr>
            </w:tcPrChange>
          </w:tcPr>
          <w:p w14:paraId="4166C2BE" w14:textId="77777777" w:rsidR="0099170D" w:rsidRPr="00606670" w:rsidRDefault="0099170D" w:rsidP="00E2263F">
            <w:pPr>
              <w:spacing w:after="0" w:line="240" w:lineRule="auto"/>
              <w:rPr>
                <w:ins w:id="72" w:author="Prasanth Prasannan(UST,IN)" w:date="2022-09-19T19:16:00Z"/>
                <w:rFonts w:asciiTheme="majorHAnsi" w:eastAsia="Times New Roman" w:hAnsiTheme="majorHAnsi" w:cstheme="majorHAnsi"/>
                <w:color w:val="000000"/>
                <w:sz w:val="20"/>
                <w:szCs w:val="20"/>
                <w:lang w:val="en-IN"/>
              </w:rPr>
            </w:pPr>
          </w:p>
        </w:tc>
      </w:tr>
      <w:tr w:rsidR="00811ABB" w:rsidRPr="00606670" w14:paraId="1128ADCD" w14:textId="77777777" w:rsidTr="00811ABB">
        <w:trPr>
          <w:trHeight w:val="262"/>
          <w:jc w:val="center"/>
          <w:ins w:id="73" w:author="Binoy Varghese(UST,IN)" w:date="2022-09-27T21:01:00Z"/>
          <w:trPrChange w:id="74" w:author="Binoy Varghese(UST,IN)" w:date="2022-09-27T21:02:00Z">
            <w:trPr>
              <w:gridBefore w:val="1"/>
              <w:trHeight w:val="277"/>
              <w:jc w:val="center"/>
            </w:trPr>
          </w:trPrChange>
        </w:trPr>
        <w:tc>
          <w:tcPr>
            <w:tcW w:w="1120" w:type="dxa"/>
            <w:tcBorders>
              <w:top w:val="single" w:sz="4" w:space="0" w:color="auto"/>
              <w:left w:val="single" w:sz="4" w:space="0" w:color="auto"/>
              <w:bottom w:val="single" w:sz="4" w:space="0" w:color="auto"/>
              <w:right w:val="single" w:sz="4" w:space="0" w:color="auto"/>
            </w:tcBorders>
            <w:shd w:val="clear" w:color="auto" w:fill="auto"/>
            <w:noWrap/>
            <w:tcPrChange w:id="75" w:author="Binoy Varghese(UST,IN)" w:date="2022-09-27T21:02:00Z">
              <w:tcPr>
                <w:tcW w:w="1129" w:type="dxa"/>
                <w:gridSpan w:val="2"/>
                <w:tcBorders>
                  <w:top w:val="single" w:sz="4" w:space="0" w:color="auto"/>
                  <w:left w:val="single" w:sz="4" w:space="0" w:color="auto"/>
                  <w:bottom w:val="single" w:sz="4" w:space="0" w:color="auto"/>
                  <w:right w:val="single" w:sz="4" w:space="0" w:color="auto"/>
                </w:tcBorders>
                <w:shd w:val="clear" w:color="auto" w:fill="auto"/>
                <w:noWrap/>
              </w:tcPr>
            </w:tcPrChange>
          </w:tcPr>
          <w:p w14:paraId="2C5FE7F9" w14:textId="68F2C648" w:rsidR="00811ABB" w:rsidRDefault="00811ABB" w:rsidP="00E2263F">
            <w:pPr>
              <w:spacing w:after="0" w:line="240" w:lineRule="auto"/>
              <w:rPr>
                <w:ins w:id="76" w:author="Binoy Varghese(UST,IN)" w:date="2022-09-27T21:01:00Z"/>
                <w:rFonts w:asciiTheme="majorHAnsi" w:eastAsia="Times New Roman" w:hAnsiTheme="majorHAnsi" w:cstheme="majorHAnsi"/>
                <w:color w:val="000000"/>
                <w:sz w:val="20"/>
                <w:szCs w:val="20"/>
                <w:lang w:val="en-IN"/>
              </w:rPr>
            </w:pPr>
            <w:ins w:id="77" w:author="Binoy Varghese(UST,IN)" w:date="2022-09-27T21:01:00Z">
              <w:r>
                <w:rPr>
                  <w:rFonts w:asciiTheme="majorHAnsi" w:eastAsia="Times New Roman" w:hAnsiTheme="majorHAnsi" w:cstheme="majorHAnsi"/>
                  <w:color w:val="000000"/>
                  <w:sz w:val="20"/>
                  <w:szCs w:val="20"/>
                  <w:lang w:val="en-IN"/>
                </w:rPr>
                <w:t>27-sep-22</w:t>
              </w:r>
            </w:ins>
          </w:p>
        </w:tc>
        <w:tc>
          <w:tcPr>
            <w:tcW w:w="562" w:type="dxa"/>
            <w:tcBorders>
              <w:top w:val="single" w:sz="4" w:space="0" w:color="auto"/>
              <w:left w:val="nil"/>
              <w:bottom w:val="single" w:sz="4" w:space="0" w:color="auto"/>
              <w:right w:val="single" w:sz="4" w:space="0" w:color="auto"/>
            </w:tcBorders>
            <w:tcPrChange w:id="78" w:author="Binoy Varghese(UST,IN)" w:date="2022-09-27T21:02:00Z">
              <w:tcPr>
                <w:tcW w:w="567" w:type="dxa"/>
                <w:gridSpan w:val="2"/>
                <w:tcBorders>
                  <w:top w:val="single" w:sz="4" w:space="0" w:color="auto"/>
                  <w:left w:val="nil"/>
                  <w:bottom w:val="single" w:sz="4" w:space="0" w:color="auto"/>
                  <w:right w:val="single" w:sz="4" w:space="0" w:color="auto"/>
                </w:tcBorders>
              </w:tcPr>
            </w:tcPrChange>
          </w:tcPr>
          <w:p w14:paraId="7653136B" w14:textId="0B724F40" w:rsidR="00811ABB" w:rsidRDefault="00811ABB" w:rsidP="00E2263F">
            <w:pPr>
              <w:spacing w:after="0" w:line="240" w:lineRule="auto"/>
              <w:rPr>
                <w:ins w:id="79" w:author="Binoy Varghese(UST,IN)" w:date="2022-09-27T21:01:00Z"/>
                <w:rFonts w:asciiTheme="majorHAnsi" w:eastAsia="Times New Roman" w:hAnsiTheme="majorHAnsi" w:cstheme="majorHAnsi"/>
                <w:color w:val="000000"/>
                <w:sz w:val="20"/>
                <w:szCs w:val="20"/>
                <w:lang w:val="en-IN"/>
              </w:rPr>
            </w:pPr>
            <w:ins w:id="80" w:author="Binoy Varghese(UST,IN)" w:date="2022-09-27T21:01:00Z">
              <w:r>
                <w:rPr>
                  <w:rFonts w:asciiTheme="majorHAnsi" w:eastAsia="Times New Roman" w:hAnsiTheme="majorHAnsi" w:cstheme="majorHAnsi"/>
                  <w:color w:val="000000"/>
                  <w:sz w:val="20"/>
                  <w:szCs w:val="20"/>
                  <w:lang w:val="en-IN"/>
                </w:rPr>
                <w:t>0.8</w:t>
              </w:r>
            </w:ins>
          </w:p>
        </w:tc>
        <w:tc>
          <w:tcPr>
            <w:tcW w:w="2391" w:type="dxa"/>
            <w:tcBorders>
              <w:top w:val="single" w:sz="4" w:space="0" w:color="auto"/>
              <w:left w:val="nil"/>
              <w:bottom w:val="single" w:sz="4" w:space="0" w:color="auto"/>
              <w:right w:val="single" w:sz="4" w:space="0" w:color="auto"/>
            </w:tcBorders>
            <w:tcPrChange w:id="81" w:author="Binoy Varghese(UST,IN)" w:date="2022-09-27T21:02:00Z">
              <w:tcPr>
                <w:tcW w:w="2410" w:type="dxa"/>
                <w:gridSpan w:val="2"/>
                <w:tcBorders>
                  <w:top w:val="single" w:sz="4" w:space="0" w:color="auto"/>
                  <w:left w:val="nil"/>
                  <w:bottom w:val="single" w:sz="4" w:space="0" w:color="auto"/>
                  <w:right w:val="single" w:sz="4" w:space="0" w:color="auto"/>
                </w:tcBorders>
              </w:tcPr>
            </w:tcPrChange>
          </w:tcPr>
          <w:p w14:paraId="6C1CF983" w14:textId="00EFC7CD" w:rsidR="00811ABB" w:rsidRDefault="00811ABB" w:rsidP="00E2263F">
            <w:pPr>
              <w:spacing w:after="0" w:line="240" w:lineRule="auto"/>
              <w:rPr>
                <w:ins w:id="82" w:author="Binoy Varghese(UST,IN)" w:date="2022-09-27T21:01:00Z"/>
                <w:rFonts w:asciiTheme="majorHAnsi" w:eastAsia="Times New Roman" w:hAnsiTheme="majorHAnsi" w:cstheme="majorHAnsi"/>
                <w:color w:val="000000"/>
                <w:sz w:val="20"/>
                <w:szCs w:val="20"/>
                <w:lang w:val="en-IN"/>
              </w:rPr>
            </w:pPr>
            <w:ins w:id="83" w:author="Binoy Varghese(UST,IN)" w:date="2022-09-27T21:01:00Z">
              <w:r>
                <w:rPr>
                  <w:rFonts w:asciiTheme="majorHAnsi" w:eastAsia="Times New Roman" w:hAnsiTheme="majorHAnsi" w:cstheme="majorHAnsi"/>
                  <w:color w:val="000000"/>
                  <w:sz w:val="20"/>
                  <w:szCs w:val="20"/>
                  <w:lang w:val="en-IN"/>
                </w:rPr>
                <w:t xml:space="preserve">Added MR approval process and </w:t>
              </w:r>
            </w:ins>
            <w:ins w:id="84" w:author="Binoy Varghese(UST,IN)" w:date="2022-09-27T21:02:00Z">
              <w:r>
                <w:rPr>
                  <w:rFonts w:asciiTheme="majorHAnsi" w:eastAsia="Times New Roman" w:hAnsiTheme="majorHAnsi" w:cstheme="majorHAnsi"/>
                  <w:color w:val="000000"/>
                  <w:sz w:val="20"/>
                  <w:szCs w:val="20"/>
                  <w:lang w:val="en-IN"/>
                </w:rPr>
                <w:t>contents</w:t>
              </w:r>
            </w:ins>
          </w:p>
        </w:tc>
        <w:tc>
          <w:tcPr>
            <w:tcW w:w="1688" w:type="dxa"/>
            <w:tcBorders>
              <w:top w:val="single" w:sz="4" w:space="0" w:color="auto"/>
              <w:left w:val="nil"/>
              <w:bottom w:val="single" w:sz="4" w:space="0" w:color="auto"/>
              <w:right w:val="single" w:sz="4" w:space="0" w:color="auto"/>
            </w:tcBorders>
            <w:tcPrChange w:id="85" w:author="Binoy Varghese(UST,IN)" w:date="2022-09-27T21:02:00Z">
              <w:tcPr>
                <w:tcW w:w="1701" w:type="dxa"/>
                <w:gridSpan w:val="2"/>
                <w:tcBorders>
                  <w:top w:val="single" w:sz="4" w:space="0" w:color="auto"/>
                  <w:left w:val="nil"/>
                  <w:bottom w:val="single" w:sz="4" w:space="0" w:color="auto"/>
                  <w:right w:val="single" w:sz="4" w:space="0" w:color="auto"/>
                </w:tcBorders>
              </w:tcPr>
            </w:tcPrChange>
          </w:tcPr>
          <w:p w14:paraId="2E9D0A5B" w14:textId="2962BC71" w:rsidR="00811ABB" w:rsidRDefault="00811ABB" w:rsidP="00E2263F">
            <w:pPr>
              <w:spacing w:after="0" w:line="240" w:lineRule="auto"/>
              <w:rPr>
                <w:ins w:id="86" w:author="Binoy Varghese(UST,IN)" w:date="2022-09-27T21:01:00Z"/>
                <w:rFonts w:asciiTheme="majorHAnsi" w:eastAsia="Times New Roman" w:hAnsiTheme="majorHAnsi" w:cstheme="majorHAnsi"/>
                <w:color w:val="000000"/>
                <w:sz w:val="20"/>
                <w:szCs w:val="20"/>
                <w:lang w:val="en-IN"/>
              </w:rPr>
            </w:pPr>
            <w:ins w:id="87" w:author="Binoy Varghese(UST,IN)" w:date="2022-09-27T21:02:00Z">
              <w:r>
                <w:rPr>
                  <w:rFonts w:asciiTheme="majorHAnsi" w:eastAsia="Times New Roman" w:hAnsiTheme="majorHAnsi" w:cstheme="majorHAnsi"/>
                  <w:color w:val="000000"/>
                  <w:sz w:val="20"/>
                  <w:szCs w:val="20"/>
                  <w:lang w:val="en-IN"/>
                </w:rPr>
                <w:t>Binoy V</w:t>
              </w:r>
            </w:ins>
          </w:p>
        </w:tc>
        <w:tc>
          <w:tcPr>
            <w:tcW w:w="1688" w:type="dxa"/>
            <w:tcBorders>
              <w:top w:val="single" w:sz="4" w:space="0" w:color="auto"/>
              <w:left w:val="nil"/>
              <w:bottom w:val="single" w:sz="4" w:space="0" w:color="auto"/>
              <w:right w:val="single" w:sz="4" w:space="0" w:color="auto"/>
            </w:tcBorders>
            <w:tcPrChange w:id="88" w:author="Binoy Varghese(UST,IN)" w:date="2022-09-27T21:02:00Z">
              <w:tcPr>
                <w:tcW w:w="1701" w:type="dxa"/>
                <w:gridSpan w:val="2"/>
                <w:tcBorders>
                  <w:top w:val="single" w:sz="4" w:space="0" w:color="auto"/>
                  <w:left w:val="nil"/>
                  <w:bottom w:val="single" w:sz="4" w:space="0" w:color="auto"/>
                  <w:right w:val="single" w:sz="4" w:space="0" w:color="auto"/>
                </w:tcBorders>
              </w:tcPr>
            </w:tcPrChange>
          </w:tcPr>
          <w:p w14:paraId="59A310F6" w14:textId="77777777" w:rsidR="00811ABB" w:rsidRDefault="00811ABB" w:rsidP="00E2263F">
            <w:pPr>
              <w:spacing w:after="0" w:line="240" w:lineRule="auto"/>
              <w:rPr>
                <w:ins w:id="89" w:author="Binoy Varghese(UST,IN)" w:date="2022-09-27T21:01:00Z"/>
                <w:rFonts w:asciiTheme="majorHAnsi" w:eastAsia="Times New Roman" w:hAnsiTheme="majorHAnsi" w:cstheme="majorHAnsi"/>
                <w:color w:val="000000"/>
                <w:sz w:val="20"/>
                <w:szCs w:val="20"/>
                <w:lang w:val="en-IN"/>
              </w:rPr>
            </w:pPr>
          </w:p>
        </w:tc>
        <w:tc>
          <w:tcPr>
            <w:tcW w:w="1828" w:type="dxa"/>
            <w:tcBorders>
              <w:top w:val="single" w:sz="4" w:space="0" w:color="auto"/>
              <w:left w:val="nil"/>
              <w:bottom w:val="single" w:sz="4" w:space="0" w:color="auto"/>
              <w:right w:val="single" w:sz="4" w:space="0" w:color="auto"/>
            </w:tcBorders>
            <w:tcPrChange w:id="90" w:author="Binoy Varghese(UST,IN)" w:date="2022-09-27T21:02:00Z">
              <w:tcPr>
                <w:tcW w:w="1842" w:type="dxa"/>
                <w:gridSpan w:val="2"/>
                <w:tcBorders>
                  <w:top w:val="single" w:sz="4" w:space="0" w:color="auto"/>
                  <w:left w:val="nil"/>
                  <w:bottom w:val="single" w:sz="4" w:space="0" w:color="auto"/>
                  <w:right w:val="single" w:sz="4" w:space="0" w:color="auto"/>
                </w:tcBorders>
              </w:tcPr>
            </w:tcPrChange>
          </w:tcPr>
          <w:p w14:paraId="5FCE8748" w14:textId="77777777" w:rsidR="00811ABB" w:rsidRPr="00606670" w:rsidRDefault="00811ABB" w:rsidP="00E2263F">
            <w:pPr>
              <w:spacing w:after="0" w:line="240" w:lineRule="auto"/>
              <w:rPr>
                <w:ins w:id="91" w:author="Binoy Varghese(UST,IN)" w:date="2022-09-27T21:01:00Z"/>
                <w:rFonts w:asciiTheme="majorHAnsi" w:eastAsia="Times New Roman" w:hAnsiTheme="majorHAnsi" w:cstheme="majorHAnsi"/>
                <w:color w:val="000000"/>
                <w:sz w:val="20"/>
                <w:szCs w:val="20"/>
                <w:lang w:val="en-IN"/>
              </w:rPr>
            </w:pPr>
          </w:p>
        </w:tc>
      </w:tr>
    </w:tbl>
    <w:p w14:paraId="0CCAE70A" w14:textId="77777777" w:rsidR="00606670" w:rsidRDefault="00606670">
      <w:pPr>
        <w:rPr>
          <w:rFonts w:asciiTheme="majorHAnsi" w:hAnsiTheme="majorHAnsi" w:cstheme="majorHAnsi"/>
        </w:rPr>
      </w:pPr>
    </w:p>
    <w:p w14:paraId="49C60156" w14:textId="77777777" w:rsidR="00864DF8" w:rsidRPr="00CA74E3" w:rsidRDefault="00864DF8">
      <w:pPr>
        <w:rPr>
          <w:rFonts w:asciiTheme="majorHAnsi" w:hAnsiTheme="majorHAnsi" w:cstheme="majorHAnsi"/>
        </w:rPr>
      </w:pPr>
    </w:p>
    <w:p w14:paraId="2E70121E" w14:textId="77777777" w:rsidR="00322981" w:rsidRPr="00CA74E3" w:rsidRDefault="00322981">
      <w:pPr>
        <w:spacing w:line="240" w:lineRule="auto"/>
        <w:jc w:val="center"/>
        <w:rPr>
          <w:rFonts w:asciiTheme="majorHAnsi" w:hAnsiTheme="majorHAnsi" w:cstheme="majorHAnsi"/>
          <w:smallCaps/>
          <w:color w:val="000000"/>
        </w:rPr>
      </w:pPr>
      <w:bookmarkStart w:id="92" w:name="_gjdgxs" w:colFirst="0" w:colLast="0"/>
      <w:bookmarkEnd w:id="92"/>
      <w:r w:rsidRPr="00CA74E3">
        <w:rPr>
          <w:rFonts w:asciiTheme="majorHAnsi" w:hAnsiTheme="majorHAnsi" w:cstheme="majorHAnsi"/>
        </w:rPr>
        <w:br w:type="page"/>
      </w:r>
    </w:p>
    <w:p w14:paraId="1C73D1E2" w14:textId="77777777" w:rsidR="00322981" w:rsidRPr="00CA74E3" w:rsidRDefault="00322981">
      <w:pPr>
        <w:keepNext/>
        <w:keepLines/>
        <w:pBdr>
          <w:top w:val="nil"/>
          <w:left w:val="nil"/>
          <w:bottom w:val="nil"/>
          <w:right w:val="nil"/>
          <w:between w:val="nil"/>
        </w:pBdr>
        <w:spacing w:before="480" w:after="0"/>
        <w:rPr>
          <w:rFonts w:asciiTheme="majorHAnsi" w:eastAsia="Cambria" w:hAnsiTheme="majorHAnsi" w:cstheme="majorHAnsi"/>
          <w:b/>
          <w:color w:val="366091"/>
        </w:rPr>
      </w:pPr>
      <w:r w:rsidRPr="00CA74E3">
        <w:rPr>
          <w:rFonts w:asciiTheme="majorHAnsi" w:eastAsia="Cambria" w:hAnsiTheme="majorHAnsi" w:cstheme="majorHAnsi"/>
          <w:b/>
          <w:color w:val="366091"/>
        </w:rPr>
        <w:lastRenderedPageBreak/>
        <w:t>Contents</w:t>
      </w:r>
    </w:p>
    <w:sdt>
      <w:sdtPr>
        <w:rPr>
          <w:rFonts w:asciiTheme="majorHAnsi" w:hAnsiTheme="majorHAnsi" w:cstheme="majorHAnsi"/>
        </w:rPr>
        <w:id w:val="374433846"/>
        <w:docPartObj>
          <w:docPartGallery w:val="Table of Contents"/>
          <w:docPartUnique/>
        </w:docPartObj>
      </w:sdtPr>
      <w:sdtEndPr/>
      <w:sdtContent>
        <w:p w14:paraId="53E93F95" w14:textId="03CF485C" w:rsidR="00890AE2" w:rsidRDefault="00322981">
          <w:pPr>
            <w:pStyle w:val="TOC1"/>
            <w:tabs>
              <w:tab w:val="left" w:pos="440"/>
              <w:tab w:val="right" w:pos="9350"/>
            </w:tabs>
            <w:rPr>
              <w:ins w:id="93" w:author="Binoy Varghese(UST,IN)" w:date="2022-09-27T21:00:00Z"/>
              <w:rFonts w:asciiTheme="minorHAnsi" w:eastAsiaTheme="minorEastAsia" w:hAnsiTheme="minorHAnsi" w:cstheme="minorBidi"/>
              <w:noProof/>
              <w:lang w:eastAsia="en-US"/>
            </w:rPr>
          </w:pPr>
          <w:r w:rsidRPr="00CA74E3">
            <w:rPr>
              <w:rFonts w:asciiTheme="majorHAnsi" w:hAnsiTheme="majorHAnsi" w:cstheme="majorHAnsi"/>
            </w:rPr>
            <w:fldChar w:fldCharType="begin"/>
          </w:r>
          <w:r w:rsidRPr="00CA74E3">
            <w:rPr>
              <w:rFonts w:asciiTheme="majorHAnsi" w:hAnsiTheme="majorHAnsi" w:cstheme="majorHAnsi"/>
            </w:rPr>
            <w:instrText xml:space="preserve"> TOC \h \u \z </w:instrText>
          </w:r>
          <w:r w:rsidRPr="00CA74E3">
            <w:rPr>
              <w:rFonts w:asciiTheme="majorHAnsi" w:hAnsiTheme="majorHAnsi" w:cstheme="majorHAnsi"/>
            </w:rPr>
            <w:fldChar w:fldCharType="separate"/>
          </w:r>
          <w:ins w:id="94" w:author="Binoy Varghese(UST,IN)" w:date="2022-09-27T21:00:00Z">
            <w:r w:rsidR="00890AE2" w:rsidRPr="00461A2E">
              <w:rPr>
                <w:rStyle w:val="Hyperlink"/>
                <w:noProof/>
              </w:rPr>
              <w:fldChar w:fldCharType="begin"/>
            </w:r>
            <w:r w:rsidR="00890AE2" w:rsidRPr="00461A2E">
              <w:rPr>
                <w:rStyle w:val="Hyperlink"/>
                <w:noProof/>
              </w:rPr>
              <w:instrText xml:space="preserve"> </w:instrText>
            </w:r>
            <w:r w:rsidR="00890AE2">
              <w:rPr>
                <w:noProof/>
              </w:rPr>
              <w:instrText>HYPERLINK \l "_Toc115204833"</w:instrText>
            </w:r>
            <w:r w:rsidR="00890AE2" w:rsidRPr="00461A2E">
              <w:rPr>
                <w:rStyle w:val="Hyperlink"/>
                <w:noProof/>
              </w:rPr>
              <w:instrText xml:space="preserve"> </w:instrText>
            </w:r>
            <w:r w:rsidR="00890AE2" w:rsidRPr="00461A2E">
              <w:rPr>
                <w:rStyle w:val="Hyperlink"/>
                <w:noProof/>
              </w:rPr>
              <w:fldChar w:fldCharType="separate"/>
            </w:r>
            <w:r w:rsidR="00890AE2" w:rsidRPr="00461A2E">
              <w:rPr>
                <w:rStyle w:val="Hyperlink"/>
                <w:rFonts w:asciiTheme="majorHAnsi" w:hAnsiTheme="majorHAnsi" w:cstheme="majorHAnsi"/>
                <w:noProof/>
              </w:rPr>
              <w:t>1</w:t>
            </w:r>
            <w:r w:rsidR="00890AE2">
              <w:rPr>
                <w:rFonts w:asciiTheme="minorHAnsi" w:eastAsiaTheme="minorEastAsia" w:hAnsiTheme="minorHAnsi" w:cstheme="minorBidi"/>
                <w:noProof/>
                <w:lang w:eastAsia="en-US"/>
              </w:rPr>
              <w:tab/>
            </w:r>
            <w:r w:rsidR="00890AE2" w:rsidRPr="00461A2E">
              <w:rPr>
                <w:rStyle w:val="Hyperlink"/>
                <w:rFonts w:asciiTheme="majorHAnsi" w:hAnsiTheme="majorHAnsi" w:cstheme="majorHAnsi"/>
                <w:noProof/>
              </w:rPr>
              <w:t>Introduction</w:t>
            </w:r>
            <w:r w:rsidR="00890AE2">
              <w:rPr>
                <w:noProof/>
                <w:webHidden/>
              </w:rPr>
              <w:tab/>
            </w:r>
            <w:r w:rsidR="00890AE2">
              <w:rPr>
                <w:noProof/>
                <w:webHidden/>
              </w:rPr>
              <w:fldChar w:fldCharType="begin"/>
            </w:r>
            <w:r w:rsidR="00890AE2">
              <w:rPr>
                <w:noProof/>
                <w:webHidden/>
              </w:rPr>
              <w:instrText xml:space="preserve"> PAGEREF _Toc115204833 \h </w:instrText>
            </w:r>
          </w:ins>
          <w:r w:rsidR="00890AE2">
            <w:rPr>
              <w:noProof/>
              <w:webHidden/>
            </w:rPr>
          </w:r>
          <w:r w:rsidR="00890AE2">
            <w:rPr>
              <w:noProof/>
              <w:webHidden/>
            </w:rPr>
            <w:fldChar w:fldCharType="separate"/>
          </w:r>
          <w:ins w:id="95" w:author="Binoy Varghese(UST,IN)" w:date="2022-09-27T21:00:00Z">
            <w:r w:rsidR="00890AE2">
              <w:rPr>
                <w:noProof/>
                <w:webHidden/>
              </w:rPr>
              <w:t>3</w:t>
            </w:r>
            <w:r w:rsidR="00890AE2">
              <w:rPr>
                <w:noProof/>
                <w:webHidden/>
              </w:rPr>
              <w:fldChar w:fldCharType="end"/>
            </w:r>
            <w:r w:rsidR="00890AE2" w:rsidRPr="00461A2E">
              <w:rPr>
                <w:rStyle w:val="Hyperlink"/>
                <w:noProof/>
              </w:rPr>
              <w:fldChar w:fldCharType="end"/>
            </w:r>
          </w:ins>
        </w:p>
        <w:p w14:paraId="36390B29" w14:textId="2BE99523" w:rsidR="00890AE2" w:rsidRDefault="00890AE2">
          <w:pPr>
            <w:pStyle w:val="TOC1"/>
            <w:tabs>
              <w:tab w:val="left" w:pos="440"/>
              <w:tab w:val="right" w:pos="9350"/>
            </w:tabs>
            <w:rPr>
              <w:ins w:id="96" w:author="Binoy Varghese(UST,IN)" w:date="2022-09-27T21:00:00Z"/>
              <w:rFonts w:asciiTheme="minorHAnsi" w:eastAsiaTheme="minorEastAsia" w:hAnsiTheme="minorHAnsi" w:cstheme="minorBidi"/>
              <w:noProof/>
              <w:lang w:eastAsia="en-US"/>
            </w:rPr>
          </w:pPr>
          <w:ins w:id="97" w:author="Binoy Varghese(UST,IN)" w:date="2022-09-27T21:00:00Z">
            <w:r w:rsidRPr="00461A2E">
              <w:rPr>
                <w:rStyle w:val="Hyperlink"/>
                <w:noProof/>
              </w:rPr>
              <w:fldChar w:fldCharType="begin"/>
            </w:r>
            <w:r w:rsidRPr="00461A2E">
              <w:rPr>
                <w:rStyle w:val="Hyperlink"/>
                <w:noProof/>
              </w:rPr>
              <w:instrText xml:space="preserve"> </w:instrText>
            </w:r>
            <w:r>
              <w:rPr>
                <w:noProof/>
              </w:rPr>
              <w:instrText>HYPERLINK \l "_Toc115204834"</w:instrText>
            </w:r>
            <w:r w:rsidRPr="00461A2E">
              <w:rPr>
                <w:rStyle w:val="Hyperlink"/>
                <w:noProof/>
              </w:rPr>
              <w:instrText xml:space="preserve"> </w:instrText>
            </w:r>
            <w:r w:rsidRPr="00461A2E">
              <w:rPr>
                <w:rStyle w:val="Hyperlink"/>
                <w:noProof/>
              </w:rPr>
              <w:fldChar w:fldCharType="separate"/>
            </w:r>
            <w:r w:rsidRPr="00461A2E">
              <w:rPr>
                <w:rStyle w:val="Hyperlink"/>
                <w:rFonts w:asciiTheme="majorHAnsi" w:hAnsiTheme="majorHAnsi" w:cstheme="majorHAnsi"/>
                <w:noProof/>
              </w:rPr>
              <w:t>2</w:t>
            </w:r>
            <w:r>
              <w:rPr>
                <w:rFonts w:asciiTheme="minorHAnsi" w:eastAsiaTheme="minorEastAsia" w:hAnsiTheme="minorHAnsi" w:cstheme="minorBidi"/>
                <w:noProof/>
                <w:lang w:eastAsia="en-US"/>
              </w:rPr>
              <w:tab/>
            </w:r>
            <w:r w:rsidRPr="00461A2E">
              <w:rPr>
                <w:rStyle w:val="Hyperlink"/>
                <w:rFonts w:asciiTheme="majorHAnsi" w:hAnsiTheme="majorHAnsi" w:cstheme="majorHAnsi"/>
                <w:noProof/>
              </w:rPr>
              <w:t>GitLab Architecture Overview</w:t>
            </w:r>
            <w:r>
              <w:rPr>
                <w:noProof/>
                <w:webHidden/>
              </w:rPr>
              <w:tab/>
            </w:r>
            <w:r>
              <w:rPr>
                <w:noProof/>
                <w:webHidden/>
              </w:rPr>
              <w:fldChar w:fldCharType="begin"/>
            </w:r>
            <w:r>
              <w:rPr>
                <w:noProof/>
                <w:webHidden/>
              </w:rPr>
              <w:instrText xml:space="preserve"> PAGEREF _Toc115204834 \h </w:instrText>
            </w:r>
          </w:ins>
          <w:r>
            <w:rPr>
              <w:noProof/>
              <w:webHidden/>
            </w:rPr>
          </w:r>
          <w:r>
            <w:rPr>
              <w:noProof/>
              <w:webHidden/>
            </w:rPr>
            <w:fldChar w:fldCharType="separate"/>
          </w:r>
          <w:ins w:id="98" w:author="Binoy Varghese(UST,IN)" w:date="2022-09-27T21:00:00Z">
            <w:r>
              <w:rPr>
                <w:noProof/>
                <w:webHidden/>
              </w:rPr>
              <w:t>3</w:t>
            </w:r>
            <w:r>
              <w:rPr>
                <w:noProof/>
                <w:webHidden/>
              </w:rPr>
              <w:fldChar w:fldCharType="end"/>
            </w:r>
            <w:r w:rsidRPr="00461A2E">
              <w:rPr>
                <w:rStyle w:val="Hyperlink"/>
                <w:noProof/>
              </w:rPr>
              <w:fldChar w:fldCharType="end"/>
            </w:r>
          </w:ins>
        </w:p>
        <w:p w14:paraId="456E05C0" w14:textId="4E09239A" w:rsidR="00890AE2" w:rsidRDefault="00890AE2">
          <w:pPr>
            <w:pStyle w:val="TOC2"/>
            <w:tabs>
              <w:tab w:val="left" w:pos="880"/>
              <w:tab w:val="right" w:pos="9350"/>
            </w:tabs>
            <w:rPr>
              <w:ins w:id="99" w:author="Binoy Varghese(UST,IN)" w:date="2022-09-27T21:00:00Z"/>
              <w:rFonts w:asciiTheme="minorHAnsi" w:eastAsiaTheme="minorEastAsia" w:hAnsiTheme="minorHAnsi" w:cstheme="minorBidi"/>
              <w:noProof/>
              <w:lang w:eastAsia="en-US"/>
            </w:rPr>
          </w:pPr>
          <w:ins w:id="100" w:author="Binoy Varghese(UST,IN)" w:date="2022-09-27T21:00:00Z">
            <w:r w:rsidRPr="00461A2E">
              <w:rPr>
                <w:rStyle w:val="Hyperlink"/>
                <w:noProof/>
              </w:rPr>
              <w:fldChar w:fldCharType="begin"/>
            </w:r>
            <w:r w:rsidRPr="00461A2E">
              <w:rPr>
                <w:rStyle w:val="Hyperlink"/>
                <w:noProof/>
              </w:rPr>
              <w:instrText xml:space="preserve"> </w:instrText>
            </w:r>
            <w:r>
              <w:rPr>
                <w:noProof/>
              </w:rPr>
              <w:instrText>HYPERLINK \l "_Toc115204835"</w:instrText>
            </w:r>
            <w:r w:rsidRPr="00461A2E">
              <w:rPr>
                <w:rStyle w:val="Hyperlink"/>
                <w:noProof/>
              </w:rPr>
              <w:instrText xml:space="preserve"> </w:instrText>
            </w:r>
            <w:r w:rsidRPr="00461A2E">
              <w:rPr>
                <w:rStyle w:val="Hyperlink"/>
                <w:noProof/>
              </w:rPr>
              <w:fldChar w:fldCharType="separate"/>
            </w:r>
            <w:r w:rsidRPr="00461A2E">
              <w:rPr>
                <w:rStyle w:val="Hyperlink"/>
                <w:rFonts w:asciiTheme="majorHAnsi" w:hAnsiTheme="majorHAnsi" w:cstheme="majorHAnsi"/>
                <w:noProof/>
              </w:rPr>
              <w:t>2.1</w:t>
            </w:r>
            <w:r>
              <w:rPr>
                <w:rFonts w:asciiTheme="minorHAnsi" w:eastAsiaTheme="minorEastAsia" w:hAnsiTheme="minorHAnsi" w:cstheme="minorBidi"/>
                <w:noProof/>
                <w:lang w:eastAsia="en-US"/>
              </w:rPr>
              <w:tab/>
            </w:r>
            <w:r w:rsidRPr="00461A2E">
              <w:rPr>
                <w:rStyle w:val="Hyperlink"/>
                <w:rFonts w:asciiTheme="majorHAnsi" w:hAnsiTheme="majorHAnsi" w:cstheme="majorHAnsi"/>
                <w:noProof/>
              </w:rPr>
              <w:t>Components</w:t>
            </w:r>
            <w:r>
              <w:rPr>
                <w:noProof/>
                <w:webHidden/>
              </w:rPr>
              <w:tab/>
            </w:r>
            <w:r>
              <w:rPr>
                <w:noProof/>
                <w:webHidden/>
              </w:rPr>
              <w:fldChar w:fldCharType="begin"/>
            </w:r>
            <w:r>
              <w:rPr>
                <w:noProof/>
                <w:webHidden/>
              </w:rPr>
              <w:instrText xml:space="preserve"> PAGEREF _Toc115204835 \h </w:instrText>
            </w:r>
          </w:ins>
          <w:r>
            <w:rPr>
              <w:noProof/>
              <w:webHidden/>
            </w:rPr>
          </w:r>
          <w:r>
            <w:rPr>
              <w:noProof/>
              <w:webHidden/>
            </w:rPr>
            <w:fldChar w:fldCharType="separate"/>
          </w:r>
          <w:ins w:id="101" w:author="Binoy Varghese(UST,IN)" w:date="2022-09-27T21:00:00Z">
            <w:r>
              <w:rPr>
                <w:noProof/>
                <w:webHidden/>
              </w:rPr>
              <w:t>4</w:t>
            </w:r>
            <w:r>
              <w:rPr>
                <w:noProof/>
                <w:webHidden/>
              </w:rPr>
              <w:fldChar w:fldCharType="end"/>
            </w:r>
            <w:r w:rsidRPr="00461A2E">
              <w:rPr>
                <w:rStyle w:val="Hyperlink"/>
                <w:noProof/>
              </w:rPr>
              <w:fldChar w:fldCharType="end"/>
            </w:r>
          </w:ins>
        </w:p>
        <w:p w14:paraId="28DF7922" w14:textId="777596A6" w:rsidR="00890AE2" w:rsidRDefault="00890AE2">
          <w:pPr>
            <w:pStyle w:val="TOC1"/>
            <w:tabs>
              <w:tab w:val="left" w:pos="440"/>
              <w:tab w:val="right" w:pos="9350"/>
            </w:tabs>
            <w:rPr>
              <w:ins w:id="102" w:author="Binoy Varghese(UST,IN)" w:date="2022-09-27T21:00:00Z"/>
              <w:rFonts w:asciiTheme="minorHAnsi" w:eastAsiaTheme="minorEastAsia" w:hAnsiTheme="minorHAnsi" w:cstheme="minorBidi"/>
              <w:noProof/>
              <w:lang w:eastAsia="en-US"/>
            </w:rPr>
          </w:pPr>
          <w:ins w:id="103" w:author="Binoy Varghese(UST,IN)" w:date="2022-09-27T21:00:00Z">
            <w:r w:rsidRPr="00461A2E">
              <w:rPr>
                <w:rStyle w:val="Hyperlink"/>
                <w:noProof/>
              </w:rPr>
              <w:fldChar w:fldCharType="begin"/>
            </w:r>
            <w:r w:rsidRPr="00461A2E">
              <w:rPr>
                <w:rStyle w:val="Hyperlink"/>
                <w:noProof/>
              </w:rPr>
              <w:instrText xml:space="preserve"> </w:instrText>
            </w:r>
            <w:r>
              <w:rPr>
                <w:noProof/>
              </w:rPr>
              <w:instrText>HYPERLINK \l "_Toc115204875"</w:instrText>
            </w:r>
            <w:r w:rsidRPr="00461A2E">
              <w:rPr>
                <w:rStyle w:val="Hyperlink"/>
                <w:noProof/>
              </w:rPr>
              <w:instrText xml:space="preserve"> </w:instrText>
            </w:r>
            <w:r w:rsidRPr="00461A2E">
              <w:rPr>
                <w:rStyle w:val="Hyperlink"/>
                <w:noProof/>
              </w:rPr>
              <w:fldChar w:fldCharType="separate"/>
            </w:r>
            <w:r w:rsidRPr="00461A2E">
              <w:rPr>
                <w:rStyle w:val="Hyperlink"/>
                <w:rFonts w:asciiTheme="majorHAnsi" w:hAnsiTheme="majorHAnsi" w:cstheme="majorHAnsi"/>
                <w:noProof/>
              </w:rPr>
              <w:t>3</w:t>
            </w:r>
            <w:r>
              <w:rPr>
                <w:rFonts w:asciiTheme="minorHAnsi" w:eastAsiaTheme="minorEastAsia" w:hAnsiTheme="minorHAnsi" w:cstheme="minorBidi"/>
                <w:noProof/>
                <w:lang w:eastAsia="en-US"/>
              </w:rPr>
              <w:tab/>
            </w:r>
            <w:r w:rsidRPr="00461A2E">
              <w:rPr>
                <w:rStyle w:val="Hyperlink"/>
                <w:rFonts w:asciiTheme="majorHAnsi" w:hAnsiTheme="majorHAnsi" w:cstheme="majorHAnsi"/>
                <w:noProof/>
              </w:rPr>
              <w:t>GitLab (CI) Integration with JFrog and Xray</w:t>
            </w:r>
            <w:r>
              <w:rPr>
                <w:noProof/>
                <w:webHidden/>
              </w:rPr>
              <w:tab/>
            </w:r>
            <w:r>
              <w:rPr>
                <w:noProof/>
                <w:webHidden/>
              </w:rPr>
              <w:fldChar w:fldCharType="begin"/>
            </w:r>
            <w:r>
              <w:rPr>
                <w:noProof/>
                <w:webHidden/>
              </w:rPr>
              <w:instrText xml:space="preserve"> PAGEREF _Toc115204875 \h </w:instrText>
            </w:r>
          </w:ins>
          <w:r>
            <w:rPr>
              <w:noProof/>
              <w:webHidden/>
            </w:rPr>
          </w:r>
          <w:r>
            <w:rPr>
              <w:noProof/>
              <w:webHidden/>
            </w:rPr>
            <w:fldChar w:fldCharType="separate"/>
          </w:r>
          <w:ins w:id="104" w:author="Binoy Varghese(UST,IN)" w:date="2022-09-27T21:00:00Z">
            <w:r>
              <w:rPr>
                <w:noProof/>
                <w:webHidden/>
              </w:rPr>
              <w:t>4</w:t>
            </w:r>
            <w:r>
              <w:rPr>
                <w:noProof/>
                <w:webHidden/>
              </w:rPr>
              <w:fldChar w:fldCharType="end"/>
            </w:r>
            <w:r w:rsidRPr="00461A2E">
              <w:rPr>
                <w:rStyle w:val="Hyperlink"/>
                <w:noProof/>
              </w:rPr>
              <w:fldChar w:fldCharType="end"/>
            </w:r>
          </w:ins>
        </w:p>
        <w:p w14:paraId="2036D3C9" w14:textId="4238E4DF" w:rsidR="00890AE2" w:rsidRDefault="00890AE2">
          <w:pPr>
            <w:pStyle w:val="TOC1"/>
            <w:tabs>
              <w:tab w:val="left" w:pos="440"/>
              <w:tab w:val="right" w:pos="9350"/>
            </w:tabs>
            <w:rPr>
              <w:ins w:id="105" w:author="Binoy Varghese(UST,IN)" w:date="2022-09-27T21:00:00Z"/>
              <w:rFonts w:asciiTheme="minorHAnsi" w:eastAsiaTheme="minorEastAsia" w:hAnsiTheme="minorHAnsi" w:cstheme="minorBidi"/>
              <w:noProof/>
              <w:lang w:eastAsia="en-US"/>
            </w:rPr>
          </w:pPr>
          <w:ins w:id="106" w:author="Binoy Varghese(UST,IN)" w:date="2022-09-27T21:00:00Z">
            <w:r w:rsidRPr="00461A2E">
              <w:rPr>
                <w:rStyle w:val="Hyperlink"/>
                <w:noProof/>
              </w:rPr>
              <w:fldChar w:fldCharType="begin"/>
            </w:r>
            <w:r w:rsidRPr="00461A2E">
              <w:rPr>
                <w:rStyle w:val="Hyperlink"/>
                <w:noProof/>
              </w:rPr>
              <w:instrText xml:space="preserve"> </w:instrText>
            </w:r>
            <w:r>
              <w:rPr>
                <w:noProof/>
              </w:rPr>
              <w:instrText>HYPERLINK \l "_Toc115204877"</w:instrText>
            </w:r>
            <w:r w:rsidRPr="00461A2E">
              <w:rPr>
                <w:rStyle w:val="Hyperlink"/>
                <w:noProof/>
              </w:rPr>
              <w:instrText xml:space="preserve"> </w:instrText>
            </w:r>
            <w:r w:rsidRPr="00461A2E">
              <w:rPr>
                <w:rStyle w:val="Hyperlink"/>
                <w:noProof/>
              </w:rPr>
              <w:fldChar w:fldCharType="separate"/>
            </w:r>
            <w:r w:rsidRPr="00461A2E">
              <w:rPr>
                <w:rStyle w:val="Hyperlink"/>
                <w:rFonts w:asciiTheme="majorHAnsi" w:hAnsiTheme="majorHAnsi" w:cstheme="majorHAnsi"/>
                <w:noProof/>
              </w:rPr>
              <w:t>4</w:t>
            </w:r>
            <w:r>
              <w:rPr>
                <w:rFonts w:asciiTheme="minorHAnsi" w:eastAsiaTheme="minorEastAsia" w:hAnsiTheme="minorHAnsi" w:cstheme="minorBidi"/>
                <w:noProof/>
                <w:lang w:eastAsia="en-US"/>
              </w:rPr>
              <w:tab/>
            </w:r>
            <w:r w:rsidRPr="00461A2E">
              <w:rPr>
                <w:rStyle w:val="Hyperlink"/>
                <w:rFonts w:asciiTheme="majorHAnsi" w:hAnsiTheme="majorHAnsi" w:cstheme="majorHAnsi"/>
                <w:noProof/>
              </w:rPr>
              <w:t>JFrog Artifactory</w:t>
            </w:r>
            <w:r>
              <w:rPr>
                <w:noProof/>
                <w:webHidden/>
              </w:rPr>
              <w:tab/>
            </w:r>
            <w:r>
              <w:rPr>
                <w:noProof/>
                <w:webHidden/>
              </w:rPr>
              <w:fldChar w:fldCharType="begin"/>
            </w:r>
            <w:r>
              <w:rPr>
                <w:noProof/>
                <w:webHidden/>
              </w:rPr>
              <w:instrText xml:space="preserve"> PAGEREF _Toc115204877 \h </w:instrText>
            </w:r>
          </w:ins>
          <w:r>
            <w:rPr>
              <w:noProof/>
              <w:webHidden/>
            </w:rPr>
          </w:r>
          <w:r>
            <w:rPr>
              <w:noProof/>
              <w:webHidden/>
            </w:rPr>
            <w:fldChar w:fldCharType="separate"/>
          </w:r>
          <w:ins w:id="107" w:author="Binoy Varghese(UST,IN)" w:date="2022-09-27T21:00:00Z">
            <w:r>
              <w:rPr>
                <w:noProof/>
                <w:webHidden/>
              </w:rPr>
              <w:t>5</w:t>
            </w:r>
            <w:r>
              <w:rPr>
                <w:noProof/>
                <w:webHidden/>
              </w:rPr>
              <w:fldChar w:fldCharType="end"/>
            </w:r>
            <w:r w:rsidRPr="00461A2E">
              <w:rPr>
                <w:rStyle w:val="Hyperlink"/>
                <w:noProof/>
              </w:rPr>
              <w:fldChar w:fldCharType="end"/>
            </w:r>
          </w:ins>
        </w:p>
        <w:p w14:paraId="726795F7" w14:textId="590C785A" w:rsidR="00890AE2" w:rsidRDefault="00890AE2">
          <w:pPr>
            <w:pStyle w:val="TOC2"/>
            <w:tabs>
              <w:tab w:val="left" w:pos="880"/>
              <w:tab w:val="right" w:pos="9350"/>
            </w:tabs>
            <w:rPr>
              <w:ins w:id="108" w:author="Binoy Varghese(UST,IN)" w:date="2022-09-27T21:00:00Z"/>
              <w:rFonts w:asciiTheme="minorHAnsi" w:eastAsiaTheme="minorEastAsia" w:hAnsiTheme="minorHAnsi" w:cstheme="minorBidi"/>
              <w:noProof/>
              <w:lang w:eastAsia="en-US"/>
            </w:rPr>
          </w:pPr>
          <w:ins w:id="109" w:author="Binoy Varghese(UST,IN)" w:date="2022-09-27T21:00:00Z">
            <w:r w:rsidRPr="00461A2E">
              <w:rPr>
                <w:rStyle w:val="Hyperlink"/>
                <w:noProof/>
              </w:rPr>
              <w:fldChar w:fldCharType="begin"/>
            </w:r>
            <w:r w:rsidRPr="00461A2E">
              <w:rPr>
                <w:rStyle w:val="Hyperlink"/>
                <w:noProof/>
              </w:rPr>
              <w:instrText xml:space="preserve"> </w:instrText>
            </w:r>
            <w:r>
              <w:rPr>
                <w:noProof/>
              </w:rPr>
              <w:instrText>HYPERLINK \l "_Toc115204878"</w:instrText>
            </w:r>
            <w:r w:rsidRPr="00461A2E">
              <w:rPr>
                <w:rStyle w:val="Hyperlink"/>
                <w:noProof/>
              </w:rPr>
              <w:instrText xml:space="preserve"> </w:instrText>
            </w:r>
            <w:r w:rsidRPr="00461A2E">
              <w:rPr>
                <w:rStyle w:val="Hyperlink"/>
                <w:noProof/>
              </w:rPr>
              <w:fldChar w:fldCharType="separate"/>
            </w:r>
            <w:r w:rsidRPr="00461A2E">
              <w:rPr>
                <w:rStyle w:val="Hyperlink"/>
                <w:noProof/>
              </w:rPr>
              <w:t>4.1</w:t>
            </w:r>
            <w:r>
              <w:rPr>
                <w:rFonts w:asciiTheme="minorHAnsi" w:eastAsiaTheme="minorEastAsia" w:hAnsiTheme="minorHAnsi" w:cstheme="minorBidi"/>
                <w:noProof/>
                <w:lang w:eastAsia="en-US"/>
              </w:rPr>
              <w:tab/>
            </w:r>
            <w:r w:rsidRPr="00461A2E">
              <w:rPr>
                <w:rStyle w:val="Hyperlink"/>
                <w:noProof/>
              </w:rPr>
              <w:t>Artifactory Structure</w:t>
            </w:r>
            <w:r>
              <w:rPr>
                <w:noProof/>
                <w:webHidden/>
              </w:rPr>
              <w:tab/>
            </w:r>
            <w:r>
              <w:rPr>
                <w:noProof/>
                <w:webHidden/>
              </w:rPr>
              <w:fldChar w:fldCharType="begin"/>
            </w:r>
            <w:r>
              <w:rPr>
                <w:noProof/>
                <w:webHidden/>
              </w:rPr>
              <w:instrText xml:space="preserve"> PAGEREF _Toc115204878 \h </w:instrText>
            </w:r>
          </w:ins>
          <w:r>
            <w:rPr>
              <w:noProof/>
              <w:webHidden/>
            </w:rPr>
          </w:r>
          <w:r>
            <w:rPr>
              <w:noProof/>
              <w:webHidden/>
            </w:rPr>
            <w:fldChar w:fldCharType="separate"/>
          </w:r>
          <w:ins w:id="110" w:author="Binoy Varghese(UST,IN)" w:date="2022-09-27T21:00:00Z">
            <w:r>
              <w:rPr>
                <w:noProof/>
                <w:webHidden/>
              </w:rPr>
              <w:t>6</w:t>
            </w:r>
            <w:r>
              <w:rPr>
                <w:noProof/>
                <w:webHidden/>
              </w:rPr>
              <w:fldChar w:fldCharType="end"/>
            </w:r>
            <w:r w:rsidRPr="00461A2E">
              <w:rPr>
                <w:rStyle w:val="Hyperlink"/>
                <w:noProof/>
              </w:rPr>
              <w:fldChar w:fldCharType="end"/>
            </w:r>
          </w:ins>
        </w:p>
        <w:p w14:paraId="0AF11DAB" w14:textId="490DB623" w:rsidR="00890AE2" w:rsidRDefault="00890AE2">
          <w:pPr>
            <w:pStyle w:val="TOC1"/>
            <w:tabs>
              <w:tab w:val="left" w:pos="440"/>
              <w:tab w:val="right" w:pos="9350"/>
            </w:tabs>
            <w:rPr>
              <w:ins w:id="111" w:author="Binoy Varghese(UST,IN)" w:date="2022-09-27T21:00:00Z"/>
              <w:rFonts w:asciiTheme="minorHAnsi" w:eastAsiaTheme="minorEastAsia" w:hAnsiTheme="minorHAnsi" w:cstheme="minorBidi"/>
              <w:noProof/>
              <w:lang w:eastAsia="en-US"/>
            </w:rPr>
          </w:pPr>
          <w:ins w:id="112" w:author="Binoy Varghese(UST,IN)" w:date="2022-09-27T21:00:00Z">
            <w:r w:rsidRPr="00461A2E">
              <w:rPr>
                <w:rStyle w:val="Hyperlink"/>
                <w:noProof/>
              </w:rPr>
              <w:fldChar w:fldCharType="begin"/>
            </w:r>
            <w:r w:rsidRPr="00461A2E">
              <w:rPr>
                <w:rStyle w:val="Hyperlink"/>
                <w:noProof/>
              </w:rPr>
              <w:instrText xml:space="preserve"> </w:instrText>
            </w:r>
            <w:r>
              <w:rPr>
                <w:noProof/>
              </w:rPr>
              <w:instrText>HYPERLINK \l "_Toc115204885"</w:instrText>
            </w:r>
            <w:r w:rsidRPr="00461A2E">
              <w:rPr>
                <w:rStyle w:val="Hyperlink"/>
                <w:noProof/>
              </w:rPr>
              <w:instrText xml:space="preserve"> </w:instrText>
            </w:r>
            <w:r w:rsidRPr="00461A2E">
              <w:rPr>
                <w:rStyle w:val="Hyperlink"/>
                <w:noProof/>
              </w:rPr>
              <w:fldChar w:fldCharType="separate"/>
            </w:r>
            <w:r w:rsidRPr="00461A2E">
              <w:rPr>
                <w:rStyle w:val="Hyperlink"/>
                <w:rFonts w:asciiTheme="majorHAnsi" w:hAnsiTheme="majorHAnsi" w:cstheme="majorHAnsi"/>
                <w:noProof/>
              </w:rPr>
              <w:t>5</w:t>
            </w:r>
            <w:r>
              <w:rPr>
                <w:rFonts w:asciiTheme="minorHAnsi" w:eastAsiaTheme="minorEastAsia" w:hAnsiTheme="minorHAnsi" w:cstheme="minorBidi"/>
                <w:noProof/>
                <w:lang w:eastAsia="en-US"/>
              </w:rPr>
              <w:tab/>
            </w:r>
            <w:r w:rsidRPr="00461A2E">
              <w:rPr>
                <w:rStyle w:val="Hyperlink"/>
                <w:rFonts w:asciiTheme="majorHAnsi" w:hAnsiTheme="majorHAnsi" w:cstheme="majorHAnsi"/>
                <w:noProof/>
              </w:rPr>
              <w:t>Continuous Integration</w:t>
            </w:r>
            <w:r>
              <w:rPr>
                <w:noProof/>
                <w:webHidden/>
              </w:rPr>
              <w:tab/>
            </w:r>
            <w:r>
              <w:rPr>
                <w:noProof/>
                <w:webHidden/>
              </w:rPr>
              <w:fldChar w:fldCharType="begin"/>
            </w:r>
            <w:r>
              <w:rPr>
                <w:noProof/>
                <w:webHidden/>
              </w:rPr>
              <w:instrText xml:space="preserve"> PAGEREF _Toc115204885 \h </w:instrText>
            </w:r>
          </w:ins>
          <w:r>
            <w:rPr>
              <w:noProof/>
              <w:webHidden/>
            </w:rPr>
          </w:r>
          <w:r>
            <w:rPr>
              <w:noProof/>
              <w:webHidden/>
            </w:rPr>
            <w:fldChar w:fldCharType="separate"/>
          </w:r>
          <w:ins w:id="113" w:author="Binoy Varghese(UST,IN)" w:date="2022-09-27T21:00:00Z">
            <w:r>
              <w:rPr>
                <w:noProof/>
                <w:webHidden/>
              </w:rPr>
              <w:t>7</w:t>
            </w:r>
            <w:r>
              <w:rPr>
                <w:noProof/>
                <w:webHidden/>
              </w:rPr>
              <w:fldChar w:fldCharType="end"/>
            </w:r>
            <w:r w:rsidRPr="00461A2E">
              <w:rPr>
                <w:rStyle w:val="Hyperlink"/>
                <w:noProof/>
              </w:rPr>
              <w:fldChar w:fldCharType="end"/>
            </w:r>
          </w:ins>
        </w:p>
        <w:p w14:paraId="5F0BE330" w14:textId="317601DE" w:rsidR="00890AE2" w:rsidRDefault="00890AE2">
          <w:pPr>
            <w:pStyle w:val="TOC2"/>
            <w:tabs>
              <w:tab w:val="left" w:pos="880"/>
              <w:tab w:val="right" w:pos="9350"/>
            </w:tabs>
            <w:rPr>
              <w:ins w:id="114" w:author="Binoy Varghese(UST,IN)" w:date="2022-09-27T21:00:00Z"/>
              <w:rFonts w:asciiTheme="minorHAnsi" w:eastAsiaTheme="minorEastAsia" w:hAnsiTheme="minorHAnsi" w:cstheme="minorBidi"/>
              <w:noProof/>
              <w:lang w:eastAsia="en-US"/>
            </w:rPr>
          </w:pPr>
          <w:ins w:id="115" w:author="Binoy Varghese(UST,IN)" w:date="2022-09-27T21:00:00Z">
            <w:r w:rsidRPr="00461A2E">
              <w:rPr>
                <w:rStyle w:val="Hyperlink"/>
                <w:noProof/>
              </w:rPr>
              <w:fldChar w:fldCharType="begin"/>
            </w:r>
            <w:r w:rsidRPr="00461A2E">
              <w:rPr>
                <w:rStyle w:val="Hyperlink"/>
                <w:noProof/>
              </w:rPr>
              <w:instrText xml:space="preserve"> </w:instrText>
            </w:r>
            <w:r>
              <w:rPr>
                <w:noProof/>
              </w:rPr>
              <w:instrText>HYPERLINK \l "_Toc115204886"</w:instrText>
            </w:r>
            <w:r w:rsidRPr="00461A2E">
              <w:rPr>
                <w:rStyle w:val="Hyperlink"/>
                <w:noProof/>
              </w:rPr>
              <w:instrText xml:space="preserve"> </w:instrText>
            </w:r>
            <w:r w:rsidRPr="00461A2E">
              <w:rPr>
                <w:rStyle w:val="Hyperlink"/>
                <w:noProof/>
              </w:rPr>
              <w:fldChar w:fldCharType="separate"/>
            </w:r>
            <w:r w:rsidRPr="00461A2E">
              <w:rPr>
                <w:rStyle w:val="Hyperlink"/>
                <w:noProof/>
              </w:rPr>
              <w:t>5.1</w:t>
            </w:r>
            <w:r>
              <w:rPr>
                <w:rFonts w:asciiTheme="minorHAnsi" w:eastAsiaTheme="minorEastAsia" w:hAnsiTheme="minorHAnsi" w:cstheme="minorBidi"/>
                <w:noProof/>
                <w:lang w:eastAsia="en-US"/>
              </w:rPr>
              <w:tab/>
            </w:r>
            <w:r w:rsidRPr="00461A2E">
              <w:rPr>
                <w:rStyle w:val="Hyperlink"/>
                <w:noProof/>
              </w:rPr>
              <w:t>Prerequisites</w:t>
            </w:r>
            <w:r>
              <w:rPr>
                <w:noProof/>
                <w:webHidden/>
              </w:rPr>
              <w:tab/>
            </w:r>
            <w:r>
              <w:rPr>
                <w:noProof/>
                <w:webHidden/>
              </w:rPr>
              <w:fldChar w:fldCharType="begin"/>
            </w:r>
            <w:r>
              <w:rPr>
                <w:noProof/>
                <w:webHidden/>
              </w:rPr>
              <w:instrText xml:space="preserve"> PAGEREF _Toc115204886 \h </w:instrText>
            </w:r>
          </w:ins>
          <w:r>
            <w:rPr>
              <w:noProof/>
              <w:webHidden/>
            </w:rPr>
          </w:r>
          <w:r>
            <w:rPr>
              <w:noProof/>
              <w:webHidden/>
            </w:rPr>
            <w:fldChar w:fldCharType="separate"/>
          </w:r>
          <w:ins w:id="116" w:author="Binoy Varghese(UST,IN)" w:date="2022-09-27T21:00:00Z">
            <w:r>
              <w:rPr>
                <w:noProof/>
                <w:webHidden/>
              </w:rPr>
              <w:t>7</w:t>
            </w:r>
            <w:r>
              <w:rPr>
                <w:noProof/>
                <w:webHidden/>
              </w:rPr>
              <w:fldChar w:fldCharType="end"/>
            </w:r>
            <w:r w:rsidRPr="00461A2E">
              <w:rPr>
                <w:rStyle w:val="Hyperlink"/>
                <w:noProof/>
              </w:rPr>
              <w:fldChar w:fldCharType="end"/>
            </w:r>
          </w:ins>
        </w:p>
        <w:p w14:paraId="66179FDF" w14:textId="799DF817" w:rsidR="00890AE2" w:rsidRDefault="00890AE2">
          <w:pPr>
            <w:pStyle w:val="TOC3"/>
            <w:tabs>
              <w:tab w:val="left" w:pos="1320"/>
              <w:tab w:val="right" w:pos="9350"/>
            </w:tabs>
            <w:rPr>
              <w:ins w:id="117" w:author="Binoy Varghese(UST,IN)" w:date="2022-09-27T21:00:00Z"/>
              <w:rFonts w:asciiTheme="minorHAnsi" w:eastAsiaTheme="minorEastAsia" w:hAnsiTheme="minorHAnsi" w:cstheme="minorBidi"/>
              <w:noProof/>
              <w:lang w:eastAsia="en-US"/>
            </w:rPr>
          </w:pPr>
          <w:ins w:id="118" w:author="Binoy Varghese(UST,IN)" w:date="2022-09-27T21:00:00Z">
            <w:r w:rsidRPr="00461A2E">
              <w:rPr>
                <w:rStyle w:val="Hyperlink"/>
                <w:noProof/>
              </w:rPr>
              <w:fldChar w:fldCharType="begin"/>
            </w:r>
            <w:r w:rsidRPr="00461A2E">
              <w:rPr>
                <w:rStyle w:val="Hyperlink"/>
                <w:noProof/>
              </w:rPr>
              <w:instrText xml:space="preserve"> </w:instrText>
            </w:r>
            <w:r>
              <w:rPr>
                <w:noProof/>
              </w:rPr>
              <w:instrText>HYPERLINK \l "_Toc115204887"</w:instrText>
            </w:r>
            <w:r w:rsidRPr="00461A2E">
              <w:rPr>
                <w:rStyle w:val="Hyperlink"/>
                <w:noProof/>
              </w:rPr>
              <w:instrText xml:space="preserve"> </w:instrText>
            </w:r>
            <w:r w:rsidRPr="00461A2E">
              <w:rPr>
                <w:rStyle w:val="Hyperlink"/>
                <w:noProof/>
              </w:rPr>
              <w:fldChar w:fldCharType="separate"/>
            </w:r>
            <w:r w:rsidRPr="00461A2E">
              <w:rPr>
                <w:rStyle w:val="Hyperlink"/>
                <w:noProof/>
              </w:rPr>
              <w:t>5.1.1</w:t>
            </w:r>
            <w:r>
              <w:rPr>
                <w:rFonts w:asciiTheme="minorHAnsi" w:eastAsiaTheme="minorEastAsia" w:hAnsiTheme="minorHAnsi" w:cstheme="minorBidi"/>
                <w:noProof/>
                <w:lang w:eastAsia="en-US"/>
              </w:rPr>
              <w:tab/>
            </w:r>
            <w:r w:rsidRPr="00461A2E">
              <w:rPr>
                <w:rStyle w:val="Hyperlink"/>
                <w:noProof/>
              </w:rPr>
              <w:t>GitLab Folder Structure</w:t>
            </w:r>
            <w:r>
              <w:rPr>
                <w:noProof/>
                <w:webHidden/>
              </w:rPr>
              <w:tab/>
            </w:r>
            <w:r>
              <w:rPr>
                <w:noProof/>
                <w:webHidden/>
              </w:rPr>
              <w:fldChar w:fldCharType="begin"/>
            </w:r>
            <w:r>
              <w:rPr>
                <w:noProof/>
                <w:webHidden/>
              </w:rPr>
              <w:instrText xml:space="preserve"> PAGEREF _Toc115204887 \h </w:instrText>
            </w:r>
          </w:ins>
          <w:r>
            <w:rPr>
              <w:noProof/>
              <w:webHidden/>
            </w:rPr>
          </w:r>
          <w:r>
            <w:rPr>
              <w:noProof/>
              <w:webHidden/>
            </w:rPr>
            <w:fldChar w:fldCharType="separate"/>
          </w:r>
          <w:ins w:id="119" w:author="Binoy Varghese(UST,IN)" w:date="2022-09-27T21:00:00Z">
            <w:r>
              <w:rPr>
                <w:noProof/>
                <w:webHidden/>
              </w:rPr>
              <w:t>7</w:t>
            </w:r>
            <w:r>
              <w:rPr>
                <w:noProof/>
                <w:webHidden/>
              </w:rPr>
              <w:fldChar w:fldCharType="end"/>
            </w:r>
            <w:r w:rsidRPr="00461A2E">
              <w:rPr>
                <w:rStyle w:val="Hyperlink"/>
                <w:noProof/>
              </w:rPr>
              <w:fldChar w:fldCharType="end"/>
            </w:r>
          </w:ins>
        </w:p>
        <w:p w14:paraId="335D1C62" w14:textId="65D015CA" w:rsidR="00890AE2" w:rsidRDefault="00890AE2">
          <w:pPr>
            <w:pStyle w:val="TOC3"/>
            <w:tabs>
              <w:tab w:val="left" w:pos="1320"/>
              <w:tab w:val="right" w:pos="9350"/>
            </w:tabs>
            <w:rPr>
              <w:ins w:id="120" w:author="Binoy Varghese(UST,IN)" w:date="2022-09-27T21:00:00Z"/>
              <w:rFonts w:asciiTheme="minorHAnsi" w:eastAsiaTheme="minorEastAsia" w:hAnsiTheme="minorHAnsi" w:cstheme="minorBidi"/>
              <w:noProof/>
              <w:lang w:eastAsia="en-US"/>
            </w:rPr>
          </w:pPr>
          <w:ins w:id="121" w:author="Binoy Varghese(UST,IN)" w:date="2022-09-27T21:00:00Z">
            <w:r w:rsidRPr="00461A2E">
              <w:rPr>
                <w:rStyle w:val="Hyperlink"/>
                <w:noProof/>
              </w:rPr>
              <w:fldChar w:fldCharType="begin"/>
            </w:r>
            <w:r w:rsidRPr="00461A2E">
              <w:rPr>
                <w:rStyle w:val="Hyperlink"/>
                <w:noProof/>
              </w:rPr>
              <w:instrText xml:space="preserve"> </w:instrText>
            </w:r>
            <w:r>
              <w:rPr>
                <w:noProof/>
              </w:rPr>
              <w:instrText>HYPERLINK \l "_Toc115204888"</w:instrText>
            </w:r>
            <w:r w:rsidRPr="00461A2E">
              <w:rPr>
                <w:rStyle w:val="Hyperlink"/>
                <w:noProof/>
              </w:rPr>
              <w:instrText xml:space="preserve"> </w:instrText>
            </w:r>
            <w:r w:rsidRPr="00461A2E">
              <w:rPr>
                <w:rStyle w:val="Hyperlink"/>
                <w:noProof/>
              </w:rPr>
              <w:fldChar w:fldCharType="separate"/>
            </w:r>
            <w:r w:rsidRPr="00461A2E">
              <w:rPr>
                <w:rStyle w:val="Hyperlink"/>
                <w:noProof/>
              </w:rPr>
              <w:t>5.1.2</w:t>
            </w:r>
            <w:r>
              <w:rPr>
                <w:rFonts w:asciiTheme="minorHAnsi" w:eastAsiaTheme="minorEastAsia" w:hAnsiTheme="minorHAnsi" w:cstheme="minorBidi"/>
                <w:noProof/>
                <w:lang w:eastAsia="en-US"/>
              </w:rPr>
              <w:tab/>
            </w:r>
            <w:r w:rsidRPr="00461A2E">
              <w:rPr>
                <w:rStyle w:val="Hyperlink"/>
                <w:noProof/>
              </w:rPr>
              <w:t>Sonar Cloud Configuration and Tokens</w:t>
            </w:r>
            <w:r>
              <w:rPr>
                <w:noProof/>
                <w:webHidden/>
              </w:rPr>
              <w:tab/>
            </w:r>
            <w:r>
              <w:rPr>
                <w:noProof/>
                <w:webHidden/>
              </w:rPr>
              <w:fldChar w:fldCharType="begin"/>
            </w:r>
            <w:r>
              <w:rPr>
                <w:noProof/>
                <w:webHidden/>
              </w:rPr>
              <w:instrText xml:space="preserve"> PAGEREF _Toc115204888 \h </w:instrText>
            </w:r>
          </w:ins>
          <w:r>
            <w:rPr>
              <w:noProof/>
              <w:webHidden/>
            </w:rPr>
          </w:r>
          <w:r>
            <w:rPr>
              <w:noProof/>
              <w:webHidden/>
            </w:rPr>
            <w:fldChar w:fldCharType="separate"/>
          </w:r>
          <w:ins w:id="122" w:author="Binoy Varghese(UST,IN)" w:date="2022-09-27T21:00:00Z">
            <w:r>
              <w:rPr>
                <w:noProof/>
                <w:webHidden/>
              </w:rPr>
              <w:t>7</w:t>
            </w:r>
            <w:r>
              <w:rPr>
                <w:noProof/>
                <w:webHidden/>
              </w:rPr>
              <w:fldChar w:fldCharType="end"/>
            </w:r>
            <w:r w:rsidRPr="00461A2E">
              <w:rPr>
                <w:rStyle w:val="Hyperlink"/>
                <w:noProof/>
              </w:rPr>
              <w:fldChar w:fldCharType="end"/>
            </w:r>
          </w:ins>
        </w:p>
        <w:p w14:paraId="1616A46F" w14:textId="041172AC" w:rsidR="00890AE2" w:rsidRDefault="00890AE2">
          <w:pPr>
            <w:pStyle w:val="TOC2"/>
            <w:tabs>
              <w:tab w:val="left" w:pos="880"/>
              <w:tab w:val="right" w:pos="9350"/>
            </w:tabs>
            <w:rPr>
              <w:ins w:id="123" w:author="Binoy Varghese(UST,IN)" w:date="2022-09-27T21:00:00Z"/>
              <w:rFonts w:asciiTheme="minorHAnsi" w:eastAsiaTheme="minorEastAsia" w:hAnsiTheme="minorHAnsi" w:cstheme="minorBidi"/>
              <w:noProof/>
              <w:lang w:eastAsia="en-US"/>
            </w:rPr>
          </w:pPr>
          <w:ins w:id="124" w:author="Binoy Varghese(UST,IN)" w:date="2022-09-27T21:00:00Z">
            <w:r w:rsidRPr="00461A2E">
              <w:rPr>
                <w:rStyle w:val="Hyperlink"/>
                <w:noProof/>
              </w:rPr>
              <w:fldChar w:fldCharType="begin"/>
            </w:r>
            <w:r w:rsidRPr="00461A2E">
              <w:rPr>
                <w:rStyle w:val="Hyperlink"/>
                <w:noProof/>
              </w:rPr>
              <w:instrText xml:space="preserve"> </w:instrText>
            </w:r>
            <w:r>
              <w:rPr>
                <w:noProof/>
              </w:rPr>
              <w:instrText>HYPERLINK \l "_Toc115204889"</w:instrText>
            </w:r>
            <w:r w:rsidRPr="00461A2E">
              <w:rPr>
                <w:rStyle w:val="Hyperlink"/>
                <w:noProof/>
              </w:rPr>
              <w:instrText xml:space="preserve"> </w:instrText>
            </w:r>
            <w:r w:rsidRPr="00461A2E">
              <w:rPr>
                <w:rStyle w:val="Hyperlink"/>
                <w:noProof/>
              </w:rPr>
              <w:fldChar w:fldCharType="separate"/>
            </w:r>
            <w:r w:rsidRPr="00461A2E">
              <w:rPr>
                <w:rStyle w:val="Hyperlink"/>
                <w:noProof/>
              </w:rPr>
              <w:t>5.2</w:t>
            </w:r>
            <w:r>
              <w:rPr>
                <w:rFonts w:asciiTheme="minorHAnsi" w:eastAsiaTheme="minorEastAsia" w:hAnsiTheme="minorHAnsi" w:cstheme="minorBidi"/>
                <w:noProof/>
                <w:lang w:eastAsia="en-US"/>
              </w:rPr>
              <w:tab/>
            </w:r>
            <w:r w:rsidRPr="00461A2E">
              <w:rPr>
                <w:rStyle w:val="Hyperlink"/>
                <w:noProof/>
              </w:rPr>
              <w:t xml:space="preserve">Environment Setup </w:t>
            </w:r>
            <w:r>
              <w:rPr>
                <w:noProof/>
                <w:webHidden/>
              </w:rPr>
              <w:tab/>
            </w:r>
            <w:r>
              <w:rPr>
                <w:noProof/>
                <w:webHidden/>
              </w:rPr>
              <w:fldChar w:fldCharType="begin"/>
            </w:r>
            <w:r>
              <w:rPr>
                <w:noProof/>
                <w:webHidden/>
              </w:rPr>
              <w:instrText xml:space="preserve"> PAGEREF _Toc115204889 \h </w:instrText>
            </w:r>
          </w:ins>
          <w:r>
            <w:rPr>
              <w:noProof/>
              <w:webHidden/>
            </w:rPr>
          </w:r>
          <w:r>
            <w:rPr>
              <w:noProof/>
              <w:webHidden/>
            </w:rPr>
            <w:fldChar w:fldCharType="separate"/>
          </w:r>
          <w:ins w:id="125" w:author="Binoy Varghese(UST,IN)" w:date="2022-09-27T21:00:00Z">
            <w:r>
              <w:rPr>
                <w:noProof/>
                <w:webHidden/>
              </w:rPr>
              <w:t>8</w:t>
            </w:r>
            <w:r>
              <w:rPr>
                <w:noProof/>
                <w:webHidden/>
              </w:rPr>
              <w:fldChar w:fldCharType="end"/>
            </w:r>
            <w:r w:rsidRPr="00461A2E">
              <w:rPr>
                <w:rStyle w:val="Hyperlink"/>
                <w:noProof/>
              </w:rPr>
              <w:fldChar w:fldCharType="end"/>
            </w:r>
          </w:ins>
        </w:p>
        <w:p w14:paraId="7DAEFF13" w14:textId="34A34CD9" w:rsidR="00890AE2" w:rsidRDefault="00890AE2">
          <w:pPr>
            <w:pStyle w:val="TOC1"/>
            <w:tabs>
              <w:tab w:val="left" w:pos="440"/>
              <w:tab w:val="right" w:pos="9350"/>
            </w:tabs>
            <w:rPr>
              <w:ins w:id="126" w:author="Binoy Varghese(UST,IN)" w:date="2022-09-27T21:00:00Z"/>
              <w:rFonts w:asciiTheme="minorHAnsi" w:eastAsiaTheme="minorEastAsia" w:hAnsiTheme="minorHAnsi" w:cstheme="minorBidi"/>
              <w:noProof/>
              <w:lang w:eastAsia="en-US"/>
            </w:rPr>
          </w:pPr>
          <w:ins w:id="127" w:author="Binoy Varghese(UST,IN)" w:date="2022-09-27T21:00:00Z">
            <w:r w:rsidRPr="00461A2E">
              <w:rPr>
                <w:rStyle w:val="Hyperlink"/>
                <w:noProof/>
              </w:rPr>
              <w:fldChar w:fldCharType="begin"/>
            </w:r>
            <w:r w:rsidRPr="00461A2E">
              <w:rPr>
                <w:rStyle w:val="Hyperlink"/>
                <w:noProof/>
              </w:rPr>
              <w:instrText xml:space="preserve"> </w:instrText>
            </w:r>
            <w:r>
              <w:rPr>
                <w:noProof/>
              </w:rPr>
              <w:instrText>HYPERLINK \l "_Toc115204985"</w:instrText>
            </w:r>
            <w:r w:rsidRPr="00461A2E">
              <w:rPr>
                <w:rStyle w:val="Hyperlink"/>
                <w:noProof/>
              </w:rPr>
              <w:instrText xml:space="preserve"> </w:instrText>
            </w:r>
            <w:r w:rsidRPr="00461A2E">
              <w:rPr>
                <w:rStyle w:val="Hyperlink"/>
                <w:noProof/>
              </w:rPr>
              <w:fldChar w:fldCharType="separate"/>
            </w:r>
            <w:r w:rsidRPr="00461A2E">
              <w:rPr>
                <w:rStyle w:val="Hyperlink"/>
                <w:rFonts w:asciiTheme="majorHAnsi" w:hAnsiTheme="majorHAnsi" w:cstheme="majorHAnsi"/>
                <w:noProof/>
              </w:rPr>
              <w:t>6</w:t>
            </w:r>
            <w:r>
              <w:rPr>
                <w:rFonts w:asciiTheme="minorHAnsi" w:eastAsiaTheme="minorEastAsia" w:hAnsiTheme="minorHAnsi" w:cstheme="minorBidi"/>
                <w:noProof/>
                <w:lang w:eastAsia="en-US"/>
              </w:rPr>
              <w:tab/>
            </w:r>
            <w:r w:rsidRPr="00461A2E">
              <w:rPr>
                <w:rStyle w:val="Hyperlink"/>
                <w:rFonts w:asciiTheme="majorHAnsi" w:hAnsiTheme="majorHAnsi" w:cstheme="majorHAnsi"/>
                <w:noProof/>
              </w:rPr>
              <w:t xml:space="preserve">Proposed GitLab Folder Structure  </w:t>
            </w:r>
            <w:r>
              <w:rPr>
                <w:noProof/>
                <w:webHidden/>
              </w:rPr>
              <w:tab/>
            </w:r>
            <w:r>
              <w:rPr>
                <w:noProof/>
                <w:webHidden/>
              </w:rPr>
              <w:fldChar w:fldCharType="begin"/>
            </w:r>
            <w:r>
              <w:rPr>
                <w:noProof/>
                <w:webHidden/>
              </w:rPr>
              <w:instrText xml:space="preserve"> PAGEREF _Toc115204985 \h </w:instrText>
            </w:r>
          </w:ins>
          <w:r>
            <w:rPr>
              <w:noProof/>
              <w:webHidden/>
            </w:rPr>
          </w:r>
          <w:r>
            <w:rPr>
              <w:noProof/>
              <w:webHidden/>
            </w:rPr>
            <w:fldChar w:fldCharType="separate"/>
          </w:r>
          <w:ins w:id="128" w:author="Binoy Varghese(UST,IN)" w:date="2022-09-27T21:00:00Z">
            <w:r>
              <w:rPr>
                <w:noProof/>
                <w:webHidden/>
              </w:rPr>
              <w:t>9</w:t>
            </w:r>
            <w:r>
              <w:rPr>
                <w:noProof/>
                <w:webHidden/>
              </w:rPr>
              <w:fldChar w:fldCharType="end"/>
            </w:r>
            <w:r w:rsidRPr="00461A2E">
              <w:rPr>
                <w:rStyle w:val="Hyperlink"/>
                <w:noProof/>
              </w:rPr>
              <w:fldChar w:fldCharType="end"/>
            </w:r>
          </w:ins>
        </w:p>
        <w:p w14:paraId="3D7C8A6B" w14:textId="5646E7B9" w:rsidR="00890AE2" w:rsidRDefault="00890AE2">
          <w:pPr>
            <w:pStyle w:val="TOC1"/>
            <w:tabs>
              <w:tab w:val="left" w:pos="440"/>
              <w:tab w:val="right" w:pos="9350"/>
            </w:tabs>
            <w:rPr>
              <w:ins w:id="129" w:author="Binoy Varghese(UST,IN)" w:date="2022-09-27T21:00:00Z"/>
              <w:rFonts w:asciiTheme="minorHAnsi" w:eastAsiaTheme="minorEastAsia" w:hAnsiTheme="minorHAnsi" w:cstheme="minorBidi"/>
              <w:noProof/>
              <w:lang w:eastAsia="en-US"/>
            </w:rPr>
          </w:pPr>
          <w:ins w:id="130" w:author="Binoy Varghese(UST,IN)" w:date="2022-09-27T21:00:00Z">
            <w:r w:rsidRPr="00461A2E">
              <w:rPr>
                <w:rStyle w:val="Hyperlink"/>
                <w:noProof/>
              </w:rPr>
              <w:fldChar w:fldCharType="begin"/>
            </w:r>
            <w:r w:rsidRPr="00461A2E">
              <w:rPr>
                <w:rStyle w:val="Hyperlink"/>
                <w:noProof/>
              </w:rPr>
              <w:instrText xml:space="preserve"> </w:instrText>
            </w:r>
            <w:r>
              <w:rPr>
                <w:noProof/>
              </w:rPr>
              <w:instrText>HYPERLINK \l "_Toc115204986"</w:instrText>
            </w:r>
            <w:r w:rsidRPr="00461A2E">
              <w:rPr>
                <w:rStyle w:val="Hyperlink"/>
                <w:noProof/>
              </w:rPr>
              <w:instrText xml:space="preserve"> </w:instrText>
            </w:r>
            <w:r w:rsidRPr="00461A2E">
              <w:rPr>
                <w:rStyle w:val="Hyperlink"/>
                <w:noProof/>
              </w:rPr>
              <w:fldChar w:fldCharType="separate"/>
            </w:r>
            <w:r w:rsidRPr="00461A2E">
              <w:rPr>
                <w:rStyle w:val="Hyperlink"/>
                <w:rFonts w:asciiTheme="majorHAnsi" w:hAnsiTheme="majorHAnsi" w:cstheme="majorHAnsi"/>
                <w:noProof/>
              </w:rPr>
              <w:t>7</w:t>
            </w:r>
            <w:r>
              <w:rPr>
                <w:rFonts w:asciiTheme="minorHAnsi" w:eastAsiaTheme="minorEastAsia" w:hAnsiTheme="minorHAnsi" w:cstheme="minorBidi"/>
                <w:noProof/>
                <w:lang w:eastAsia="en-US"/>
              </w:rPr>
              <w:tab/>
            </w:r>
            <w:r w:rsidRPr="00461A2E">
              <w:rPr>
                <w:rStyle w:val="Hyperlink"/>
                <w:rFonts w:asciiTheme="majorHAnsi" w:hAnsiTheme="majorHAnsi" w:cstheme="majorHAnsi"/>
                <w:noProof/>
              </w:rPr>
              <w:t>How to Configure Group Variables in GitLab</w:t>
            </w:r>
            <w:r>
              <w:rPr>
                <w:noProof/>
                <w:webHidden/>
              </w:rPr>
              <w:tab/>
            </w:r>
            <w:r>
              <w:rPr>
                <w:noProof/>
                <w:webHidden/>
              </w:rPr>
              <w:fldChar w:fldCharType="begin"/>
            </w:r>
            <w:r>
              <w:rPr>
                <w:noProof/>
                <w:webHidden/>
              </w:rPr>
              <w:instrText xml:space="preserve"> PAGEREF _Toc115204986 \h </w:instrText>
            </w:r>
          </w:ins>
          <w:r>
            <w:rPr>
              <w:noProof/>
              <w:webHidden/>
            </w:rPr>
          </w:r>
          <w:r>
            <w:rPr>
              <w:noProof/>
              <w:webHidden/>
            </w:rPr>
            <w:fldChar w:fldCharType="separate"/>
          </w:r>
          <w:ins w:id="131" w:author="Binoy Varghese(UST,IN)" w:date="2022-09-27T21:00:00Z">
            <w:r>
              <w:rPr>
                <w:noProof/>
                <w:webHidden/>
              </w:rPr>
              <w:t>12</w:t>
            </w:r>
            <w:r>
              <w:rPr>
                <w:noProof/>
                <w:webHidden/>
              </w:rPr>
              <w:fldChar w:fldCharType="end"/>
            </w:r>
            <w:r w:rsidRPr="00461A2E">
              <w:rPr>
                <w:rStyle w:val="Hyperlink"/>
                <w:noProof/>
              </w:rPr>
              <w:fldChar w:fldCharType="end"/>
            </w:r>
          </w:ins>
        </w:p>
        <w:p w14:paraId="6DD6F0ED" w14:textId="2D82C5AE" w:rsidR="00890AE2" w:rsidRDefault="00890AE2">
          <w:pPr>
            <w:pStyle w:val="TOC1"/>
            <w:tabs>
              <w:tab w:val="left" w:pos="440"/>
              <w:tab w:val="right" w:pos="9350"/>
            </w:tabs>
            <w:rPr>
              <w:ins w:id="132" w:author="Binoy Varghese(UST,IN)" w:date="2022-09-27T21:00:00Z"/>
              <w:rFonts w:asciiTheme="minorHAnsi" w:eastAsiaTheme="minorEastAsia" w:hAnsiTheme="minorHAnsi" w:cstheme="minorBidi"/>
              <w:noProof/>
              <w:lang w:eastAsia="en-US"/>
            </w:rPr>
          </w:pPr>
          <w:ins w:id="133" w:author="Binoy Varghese(UST,IN)" w:date="2022-09-27T21:00:00Z">
            <w:r w:rsidRPr="00461A2E">
              <w:rPr>
                <w:rStyle w:val="Hyperlink"/>
                <w:noProof/>
              </w:rPr>
              <w:fldChar w:fldCharType="begin"/>
            </w:r>
            <w:r w:rsidRPr="00461A2E">
              <w:rPr>
                <w:rStyle w:val="Hyperlink"/>
                <w:noProof/>
              </w:rPr>
              <w:instrText xml:space="preserve"> </w:instrText>
            </w:r>
            <w:r>
              <w:rPr>
                <w:noProof/>
              </w:rPr>
              <w:instrText>HYPERLINK \l "_Toc115204987"</w:instrText>
            </w:r>
            <w:r w:rsidRPr="00461A2E">
              <w:rPr>
                <w:rStyle w:val="Hyperlink"/>
                <w:noProof/>
              </w:rPr>
              <w:instrText xml:space="preserve"> </w:instrText>
            </w:r>
            <w:r w:rsidRPr="00461A2E">
              <w:rPr>
                <w:rStyle w:val="Hyperlink"/>
                <w:noProof/>
              </w:rPr>
              <w:fldChar w:fldCharType="separate"/>
            </w:r>
            <w:r w:rsidRPr="00461A2E">
              <w:rPr>
                <w:rStyle w:val="Hyperlink"/>
                <w:rFonts w:asciiTheme="majorHAnsi" w:hAnsiTheme="majorHAnsi" w:cstheme="majorHAnsi"/>
                <w:noProof/>
              </w:rPr>
              <w:t>8</w:t>
            </w:r>
            <w:r>
              <w:rPr>
                <w:rFonts w:asciiTheme="minorHAnsi" w:eastAsiaTheme="minorEastAsia" w:hAnsiTheme="minorHAnsi" w:cstheme="minorBidi"/>
                <w:noProof/>
                <w:lang w:eastAsia="en-US"/>
              </w:rPr>
              <w:tab/>
            </w:r>
            <w:r w:rsidRPr="00461A2E">
              <w:rPr>
                <w:rStyle w:val="Hyperlink"/>
                <w:rFonts w:asciiTheme="majorHAnsi" w:hAnsiTheme="majorHAnsi" w:cstheme="majorHAnsi"/>
                <w:noProof/>
              </w:rPr>
              <w:t>Create/Build Continuous Integration (CI) Pipeline Script</w:t>
            </w:r>
            <w:r>
              <w:rPr>
                <w:noProof/>
                <w:webHidden/>
              </w:rPr>
              <w:tab/>
            </w:r>
            <w:r>
              <w:rPr>
                <w:noProof/>
                <w:webHidden/>
              </w:rPr>
              <w:fldChar w:fldCharType="begin"/>
            </w:r>
            <w:r>
              <w:rPr>
                <w:noProof/>
                <w:webHidden/>
              </w:rPr>
              <w:instrText xml:space="preserve"> PAGEREF _Toc115204987 \h </w:instrText>
            </w:r>
          </w:ins>
          <w:r>
            <w:rPr>
              <w:noProof/>
              <w:webHidden/>
            </w:rPr>
          </w:r>
          <w:r>
            <w:rPr>
              <w:noProof/>
              <w:webHidden/>
            </w:rPr>
            <w:fldChar w:fldCharType="separate"/>
          </w:r>
          <w:ins w:id="134" w:author="Binoy Varghese(UST,IN)" w:date="2022-09-27T21:00:00Z">
            <w:r>
              <w:rPr>
                <w:noProof/>
                <w:webHidden/>
              </w:rPr>
              <w:t>14</w:t>
            </w:r>
            <w:r>
              <w:rPr>
                <w:noProof/>
                <w:webHidden/>
              </w:rPr>
              <w:fldChar w:fldCharType="end"/>
            </w:r>
            <w:r w:rsidRPr="00461A2E">
              <w:rPr>
                <w:rStyle w:val="Hyperlink"/>
                <w:noProof/>
              </w:rPr>
              <w:fldChar w:fldCharType="end"/>
            </w:r>
          </w:ins>
        </w:p>
        <w:p w14:paraId="69E5ADEE" w14:textId="3B624D09" w:rsidR="00890AE2" w:rsidRDefault="00890AE2">
          <w:pPr>
            <w:pStyle w:val="TOC1"/>
            <w:tabs>
              <w:tab w:val="left" w:pos="440"/>
              <w:tab w:val="right" w:pos="9350"/>
            </w:tabs>
            <w:rPr>
              <w:ins w:id="135" w:author="Binoy Varghese(UST,IN)" w:date="2022-09-27T21:00:00Z"/>
              <w:rFonts w:asciiTheme="minorHAnsi" w:eastAsiaTheme="minorEastAsia" w:hAnsiTheme="minorHAnsi" w:cstheme="minorBidi"/>
              <w:noProof/>
              <w:lang w:eastAsia="en-US"/>
            </w:rPr>
          </w:pPr>
          <w:ins w:id="136" w:author="Binoy Varghese(UST,IN)" w:date="2022-09-27T21:00:00Z">
            <w:r w:rsidRPr="00461A2E">
              <w:rPr>
                <w:rStyle w:val="Hyperlink"/>
                <w:noProof/>
              </w:rPr>
              <w:fldChar w:fldCharType="begin"/>
            </w:r>
            <w:r w:rsidRPr="00461A2E">
              <w:rPr>
                <w:rStyle w:val="Hyperlink"/>
                <w:noProof/>
              </w:rPr>
              <w:instrText xml:space="preserve"> </w:instrText>
            </w:r>
            <w:r>
              <w:rPr>
                <w:noProof/>
              </w:rPr>
              <w:instrText>HYPERLINK \l "_Toc115204991"</w:instrText>
            </w:r>
            <w:r w:rsidRPr="00461A2E">
              <w:rPr>
                <w:rStyle w:val="Hyperlink"/>
                <w:noProof/>
              </w:rPr>
              <w:instrText xml:space="preserve"> </w:instrText>
            </w:r>
            <w:r w:rsidRPr="00461A2E">
              <w:rPr>
                <w:rStyle w:val="Hyperlink"/>
                <w:noProof/>
              </w:rPr>
              <w:fldChar w:fldCharType="separate"/>
            </w:r>
            <w:r w:rsidRPr="00461A2E">
              <w:rPr>
                <w:rStyle w:val="Hyperlink"/>
                <w:rFonts w:asciiTheme="majorHAnsi" w:hAnsiTheme="majorHAnsi" w:cstheme="majorHAnsi"/>
                <w:noProof/>
              </w:rPr>
              <w:t>9</w:t>
            </w:r>
            <w:r>
              <w:rPr>
                <w:rFonts w:asciiTheme="minorHAnsi" w:eastAsiaTheme="minorEastAsia" w:hAnsiTheme="minorHAnsi" w:cstheme="minorBidi"/>
                <w:noProof/>
                <w:lang w:eastAsia="en-US"/>
              </w:rPr>
              <w:tab/>
            </w:r>
            <w:r w:rsidRPr="00461A2E">
              <w:rPr>
                <w:rStyle w:val="Hyperlink"/>
                <w:rFonts w:asciiTheme="majorHAnsi" w:hAnsiTheme="majorHAnsi" w:cstheme="majorHAnsi"/>
                <w:noProof/>
              </w:rPr>
              <w:t>How to Configure Script in each Repository</w:t>
            </w:r>
            <w:r>
              <w:rPr>
                <w:noProof/>
                <w:webHidden/>
              </w:rPr>
              <w:tab/>
            </w:r>
            <w:r>
              <w:rPr>
                <w:noProof/>
                <w:webHidden/>
              </w:rPr>
              <w:fldChar w:fldCharType="begin"/>
            </w:r>
            <w:r>
              <w:rPr>
                <w:noProof/>
                <w:webHidden/>
              </w:rPr>
              <w:instrText xml:space="preserve"> PAGEREF _Toc115204991 \h </w:instrText>
            </w:r>
          </w:ins>
          <w:r>
            <w:rPr>
              <w:noProof/>
              <w:webHidden/>
            </w:rPr>
          </w:r>
          <w:r>
            <w:rPr>
              <w:noProof/>
              <w:webHidden/>
            </w:rPr>
            <w:fldChar w:fldCharType="separate"/>
          </w:r>
          <w:ins w:id="137" w:author="Binoy Varghese(UST,IN)" w:date="2022-09-27T21:00:00Z">
            <w:r>
              <w:rPr>
                <w:noProof/>
                <w:webHidden/>
              </w:rPr>
              <w:t>19</w:t>
            </w:r>
            <w:r>
              <w:rPr>
                <w:noProof/>
                <w:webHidden/>
              </w:rPr>
              <w:fldChar w:fldCharType="end"/>
            </w:r>
            <w:r w:rsidRPr="00461A2E">
              <w:rPr>
                <w:rStyle w:val="Hyperlink"/>
                <w:noProof/>
              </w:rPr>
              <w:fldChar w:fldCharType="end"/>
            </w:r>
          </w:ins>
        </w:p>
        <w:p w14:paraId="2B4E6ACA" w14:textId="7C272F5C" w:rsidR="00890AE2" w:rsidRDefault="00890AE2">
          <w:pPr>
            <w:pStyle w:val="TOC1"/>
            <w:tabs>
              <w:tab w:val="left" w:pos="660"/>
              <w:tab w:val="right" w:pos="9350"/>
            </w:tabs>
            <w:rPr>
              <w:ins w:id="138" w:author="Binoy Varghese(UST,IN)" w:date="2022-09-27T21:00:00Z"/>
              <w:rFonts w:asciiTheme="minorHAnsi" w:eastAsiaTheme="minorEastAsia" w:hAnsiTheme="minorHAnsi" w:cstheme="minorBidi"/>
              <w:noProof/>
              <w:lang w:eastAsia="en-US"/>
            </w:rPr>
          </w:pPr>
          <w:ins w:id="139" w:author="Binoy Varghese(UST,IN)" w:date="2022-09-27T21:00:00Z">
            <w:r w:rsidRPr="00461A2E">
              <w:rPr>
                <w:rStyle w:val="Hyperlink"/>
                <w:noProof/>
              </w:rPr>
              <w:fldChar w:fldCharType="begin"/>
            </w:r>
            <w:r w:rsidRPr="00461A2E">
              <w:rPr>
                <w:rStyle w:val="Hyperlink"/>
                <w:noProof/>
              </w:rPr>
              <w:instrText xml:space="preserve"> </w:instrText>
            </w:r>
            <w:r>
              <w:rPr>
                <w:noProof/>
              </w:rPr>
              <w:instrText>HYPERLINK \l "_Toc115204992"</w:instrText>
            </w:r>
            <w:r w:rsidRPr="00461A2E">
              <w:rPr>
                <w:rStyle w:val="Hyperlink"/>
                <w:noProof/>
              </w:rPr>
              <w:instrText xml:space="preserve"> </w:instrText>
            </w:r>
            <w:r w:rsidRPr="00461A2E">
              <w:rPr>
                <w:rStyle w:val="Hyperlink"/>
                <w:noProof/>
              </w:rPr>
              <w:fldChar w:fldCharType="separate"/>
            </w:r>
            <w:r w:rsidRPr="00461A2E">
              <w:rPr>
                <w:rStyle w:val="Hyperlink"/>
                <w:rFonts w:asciiTheme="majorHAnsi" w:hAnsiTheme="majorHAnsi" w:cstheme="majorHAnsi"/>
                <w:noProof/>
              </w:rPr>
              <w:t>10</w:t>
            </w:r>
            <w:r>
              <w:rPr>
                <w:rFonts w:asciiTheme="minorHAnsi" w:eastAsiaTheme="minorEastAsia" w:hAnsiTheme="minorHAnsi" w:cstheme="minorBidi"/>
                <w:noProof/>
                <w:lang w:eastAsia="en-US"/>
              </w:rPr>
              <w:tab/>
            </w:r>
            <w:r w:rsidRPr="00461A2E">
              <w:rPr>
                <w:rStyle w:val="Hyperlink"/>
                <w:rFonts w:asciiTheme="majorHAnsi" w:hAnsiTheme="majorHAnsi" w:cstheme="majorHAnsi"/>
                <w:noProof/>
              </w:rPr>
              <w:t>How to Run CI pipeline Scripts</w:t>
            </w:r>
            <w:r>
              <w:rPr>
                <w:noProof/>
                <w:webHidden/>
              </w:rPr>
              <w:tab/>
            </w:r>
            <w:r>
              <w:rPr>
                <w:noProof/>
                <w:webHidden/>
              </w:rPr>
              <w:fldChar w:fldCharType="begin"/>
            </w:r>
            <w:r>
              <w:rPr>
                <w:noProof/>
                <w:webHidden/>
              </w:rPr>
              <w:instrText xml:space="preserve"> PAGEREF _Toc115204992 \h </w:instrText>
            </w:r>
          </w:ins>
          <w:r>
            <w:rPr>
              <w:noProof/>
              <w:webHidden/>
            </w:rPr>
          </w:r>
          <w:r>
            <w:rPr>
              <w:noProof/>
              <w:webHidden/>
            </w:rPr>
            <w:fldChar w:fldCharType="separate"/>
          </w:r>
          <w:ins w:id="140" w:author="Binoy Varghese(UST,IN)" w:date="2022-09-27T21:00:00Z">
            <w:r>
              <w:rPr>
                <w:noProof/>
                <w:webHidden/>
              </w:rPr>
              <w:t>20</w:t>
            </w:r>
            <w:r>
              <w:rPr>
                <w:noProof/>
                <w:webHidden/>
              </w:rPr>
              <w:fldChar w:fldCharType="end"/>
            </w:r>
            <w:r w:rsidRPr="00461A2E">
              <w:rPr>
                <w:rStyle w:val="Hyperlink"/>
                <w:noProof/>
              </w:rPr>
              <w:fldChar w:fldCharType="end"/>
            </w:r>
          </w:ins>
        </w:p>
        <w:p w14:paraId="7A638D5D" w14:textId="453A00DD" w:rsidR="00890AE2" w:rsidRDefault="00890AE2">
          <w:pPr>
            <w:pStyle w:val="TOC1"/>
            <w:tabs>
              <w:tab w:val="left" w:pos="660"/>
              <w:tab w:val="right" w:pos="9350"/>
            </w:tabs>
            <w:rPr>
              <w:ins w:id="141" w:author="Binoy Varghese(UST,IN)" w:date="2022-09-27T21:00:00Z"/>
              <w:rFonts w:asciiTheme="minorHAnsi" w:eastAsiaTheme="minorEastAsia" w:hAnsiTheme="minorHAnsi" w:cstheme="minorBidi"/>
              <w:noProof/>
              <w:lang w:eastAsia="en-US"/>
            </w:rPr>
          </w:pPr>
          <w:ins w:id="142" w:author="Binoy Varghese(UST,IN)" w:date="2022-09-27T21:00:00Z">
            <w:r w:rsidRPr="00461A2E">
              <w:rPr>
                <w:rStyle w:val="Hyperlink"/>
                <w:noProof/>
              </w:rPr>
              <w:fldChar w:fldCharType="begin"/>
            </w:r>
            <w:r w:rsidRPr="00461A2E">
              <w:rPr>
                <w:rStyle w:val="Hyperlink"/>
                <w:noProof/>
              </w:rPr>
              <w:instrText xml:space="preserve"> </w:instrText>
            </w:r>
            <w:r>
              <w:rPr>
                <w:noProof/>
              </w:rPr>
              <w:instrText>HYPERLINK \l "_Toc115204993"</w:instrText>
            </w:r>
            <w:r w:rsidRPr="00461A2E">
              <w:rPr>
                <w:rStyle w:val="Hyperlink"/>
                <w:noProof/>
              </w:rPr>
              <w:instrText xml:space="preserve"> </w:instrText>
            </w:r>
            <w:r w:rsidRPr="00461A2E">
              <w:rPr>
                <w:rStyle w:val="Hyperlink"/>
                <w:noProof/>
              </w:rPr>
              <w:fldChar w:fldCharType="separate"/>
            </w:r>
            <w:r w:rsidRPr="00461A2E">
              <w:rPr>
                <w:rStyle w:val="Hyperlink"/>
                <w:rFonts w:asciiTheme="majorHAnsi" w:hAnsiTheme="majorHAnsi" w:cstheme="majorHAnsi"/>
                <w:noProof/>
              </w:rPr>
              <w:t>11</w:t>
            </w:r>
            <w:r>
              <w:rPr>
                <w:rFonts w:asciiTheme="minorHAnsi" w:eastAsiaTheme="minorEastAsia" w:hAnsiTheme="minorHAnsi" w:cstheme="minorBidi"/>
                <w:noProof/>
                <w:lang w:eastAsia="en-US"/>
              </w:rPr>
              <w:tab/>
            </w:r>
            <w:r w:rsidRPr="00461A2E">
              <w:rPr>
                <w:rStyle w:val="Hyperlink"/>
                <w:rFonts w:asciiTheme="majorHAnsi" w:hAnsiTheme="majorHAnsi" w:cstheme="majorHAnsi"/>
                <w:noProof/>
              </w:rPr>
              <w:t>Scripts to Deploy Product Images</w:t>
            </w:r>
            <w:r>
              <w:rPr>
                <w:noProof/>
                <w:webHidden/>
              </w:rPr>
              <w:tab/>
            </w:r>
            <w:r>
              <w:rPr>
                <w:noProof/>
                <w:webHidden/>
              </w:rPr>
              <w:fldChar w:fldCharType="begin"/>
            </w:r>
            <w:r>
              <w:rPr>
                <w:noProof/>
                <w:webHidden/>
              </w:rPr>
              <w:instrText xml:space="preserve"> PAGEREF _Toc115204993 \h </w:instrText>
            </w:r>
          </w:ins>
          <w:r>
            <w:rPr>
              <w:noProof/>
              <w:webHidden/>
            </w:rPr>
          </w:r>
          <w:r>
            <w:rPr>
              <w:noProof/>
              <w:webHidden/>
            </w:rPr>
            <w:fldChar w:fldCharType="separate"/>
          </w:r>
          <w:ins w:id="143" w:author="Binoy Varghese(UST,IN)" w:date="2022-09-27T21:00:00Z">
            <w:r>
              <w:rPr>
                <w:noProof/>
                <w:webHidden/>
              </w:rPr>
              <w:t>22</w:t>
            </w:r>
            <w:r>
              <w:rPr>
                <w:noProof/>
                <w:webHidden/>
              </w:rPr>
              <w:fldChar w:fldCharType="end"/>
            </w:r>
            <w:r w:rsidRPr="00461A2E">
              <w:rPr>
                <w:rStyle w:val="Hyperlink"/>
                <w:noProof/>
              </w:rPr>
              <w:fldChar w:fldCharType="end"/>
            </w:r>
          </w:ins>
        </w:p>
        <w:p w14:paraId="58331BA6" w14:textId="19C419D9" w:rsidR="00890AE2" w:rsidRDefault="00890AE2">
          <w:pPr>
            <w:pStyle w:val="TOC1"/>
            <w:tabs>
              <w:tab w:val="left" w:pos="660"/>
              <w:tab w:val="right" w:pos="9350"/>
            </w:tabs>
            <w:rPr>
              <w:ins w:id="144" w:author="Binoy Varghese(UST,IN)" w:date="2022-09-27T21:00:00Z"/>
              <w:rFonts w:asciiTheme="minorHAnsi" w:eastAsiaTheme="minorEastAsia" w:hAnsiTheme="minorHAnsi" w:cstheme="minorBidi"/>
              <w:noProof/>
              <w:lang w:eastAsia="en-US"/>
            </w:rPr>
          </w:pPr>
          <w:ins w:id="145" w:author="Binoy Varghese(UST,IN)" w:date="2022-09-27T21:00:00Z">
            <w:r w:rsidRPr="00461A2E">
              <w:rPr>
                <w:rStyle w:val="Hyperlink"/>
                <w:noProof/>
              </w:rPr>
              <w:fldChar w:fldCharType="begin"/>
            </w:r>
            <w:r w:rsidRPr="00461A2E">
              <w:rPr>
                <w:rStyle w:val="Hyperlink"/>
                <w:noProof/>
              </w:rPr>
              <w:instrText xml:space="preserve"> </w:instrText>
            </w:r>
            <w:r>
              <w:rPr>
                <w:noProof/>
              </w:rPr>
              <w:instrText>HYPERLINK \l "_Toc115204994"</w:instrText>
            </w:r>
            <w:r w:rsidRPr="00461A2E">
              <w:rPr>
                <w:rStyle w:val="Hyperlink"/>
                <w:noProof/>
              </w:rPr>
              <w:instrText xml:space="preserve"> </w:instrText>
            </w:r>
            <w:r w:rsidRPr="00461A2E">
              <w:rPr>
                <w:rStyle w:val="Hyperlink"/>
                <w:noProof/>
              </w:rPr>
              <w:fldChar w:fldCharType="separate"/>
            </w:r>
            <w:r w:rsidRPr="00461A2E">
              <w:rPr>
                <w:rStyle w:val="Hyperlink"/>
                <w:rFonts w:asciiTheme="majorHAnsi" w:hAnsiTheme="majorHAnsi" w:cstheme="majorHAnsi"/>
                <w:noProof/>
              </w:rPr>
              <w:t>12</w:t>
            </w:r>
            <w:r>
              <w:rPr>
                <w:rFonts w:asciiTheme="minorHAnsi" w:eastAsiaTheme="minorEastAsia" w:hAnsiTheme="minorHAnsi" w:cstheme="minorBidi"/>
                <w:noProof/>
                <w:lang w:eastAsia="en-US"/>
              </w:rPr>
              <w:tab/>
            </w:r>
            <w:r w:rsidRPr="00461A2E">
              <w:rPr>
                <w:rStyle w:val="Hyperlink"/>
                <w:rFonts w:asciiTheme="majorHAnsi" w:hAnsiTheme="majorHAnsi" w:cstheme="majorHAnsi"/>
                <w:noProof/>
              </w:rPr>
              <w:t>How to Run CI Product Deployable  Scripts</w:t>
            </w:r>
            <w:r>
              <w:rPr>
                <w:noProof/>
                <w:webHidden/>
              </w:rPr>
              <w:tab/>
            </w:r>
            <w:r>
              <w:rPr>
                <w:noProof/>
                <w:webHidden/>
              </w:rPr>
              <w:fldChar w:fldCharType="begin"/>
            </w:r>
            <w:r>
              <w:rPr>
                <w:noProof/>
                <w:webHidden/>
              </w:rPr>
              <w:instrText xml:space="preserve"> PAGEREF _Toc115204994 \h </w:instrText>
            </w:r>
          </w:ins>
          <w:r>
            <w:rPr>
              <w:noProof/>
              <w:webHidden/>
            </w:rPr>
          </w:r>
          <w:r>
            <w:rPr>
              <w:noProof/>
              <w:webHidden/>
            </w:rPr>
            <w:fldChar w:fldCharType="separate"/>
          </w:r>
          <w:ins w:id="146" w:author="Binoy Varghese(UST,IN)" w:date="2022-09-27T21:00:00Z">
            <w:r>
              <w:rPr>
                <w:noProof/>
                <w:webHidden/>
              </w:rPr>
              <w:t>22</w:t>
            </w:r>
            <w:r>
              <w:rPr>
                <w:noProof/>
                <w:webHidden/>
              </w:rPr>
              <w:fldChar w:fldCharType="end"/>
            </w:r>
            <w:r w:rsidRPr="00461A2E">
              <w:rPr>
                <w:rStyle w:val="Hyperlink"/>
                <w:noProof/>
              </w:rPr>
              <w:fldChar w:fldCharType="end"/>
            </w:r>
          </w:ins>
        </w:p>
        <w:p w14:paraId="3BB89AAD" w14:textId="2948E12E" w:rsidR="00890AE2" w:rsidRDefault="00890AE2">
          <w:pPr>
            <w:pStyle w:val="TOC1"/>
            <w:tabs>
              <w:tab w:val="left" w:pos="660"/>
              <w:tab w:val="right" w:pos="9350"/>
            </w:tabs>
            <w:rPr>
              <w:ins w:id="147" w:author="Binoy Varghese(UST,IN)" w:date="2022-09-27T21:00:00Z"/>
              <w:rFonts w:asciiTheme="minorHAnsi" w:eastAsiaTheme="minorEastAsia" w:hAnsiTheme="minorHAnsi" w:cstheme="minorBidi"/>
              <w:noProof/>
              <w:lang w:eastAsia="en-US"/>
            </w:rPr>
          </w:pPr>
          <w:ins w:id="148" w:author="Binoy Varghese(UST,IN)" w:date="2022-09-27T21:00:00Z">
            <w:r w:rsidRPr="00461A2E">
              <w:rPr>
                <w:rStyle w:val="Hyperlink"/>
                <w:noProof/>
              </w:rPr>
              <w:fldChar w:fldCharType="begin"/>
            </w:r>
            <w:r w:rsidRPr="00461A2E">
              <w:rPr>
                <w:rStyle w:val="Hyperlink"/>
                <w:noProof/>
              </w:rPr>
              <w:instrText xml:space="preserve"> </w:instrText>
            </w:r>
            <w:r>
              <w:rPr>
                <w:noProof/>
              </w:rPr>
              <w:instrText>HYPERLINK \l "_Toc115204995"</w:instrText>
            </w:r>
            <w:r w:rsidRPr="00461A2E">
              <w:rPr>
                <w:rStyle w:val="Hyperlink"/>
                <w:noProof/>
              </w:rPr>
              <w:instrText xml:space="preserve"> </w:instrText>
            </w:r>
            <w:r w:rsidRPr="00461A2E">
              <w:rPr>
                <w:rStyle w:val="Hyperlink"/>
                <w:noProof/>
              </w:rPr>
              <w:fldChar w:fldCharType="separate"/>
            </w:r>
            <w:r w:rsidRPr="00461A2E">
              <w:rPr>
                <w:rStyle w:val="Hyperlink"/>
                <w:rFonts w:asciiTheme="majorHAnsi" w:hAnsiTheme="majorHAnsi" w:cstheme="majorHAnsi"/>
                <w:noProof/>
              </w:rPr>
              <w:t>13</w:t>
            </w:r>
            <w:r>
              <w:rPr>
                <w:rFonts w:asciiTheme="minorHAnsi" w:eastAsiaTheme="minorEastAsia" w:hAnsiTheme="minorHAnsi" w:cstheme="minorBidi"/>
                <w:noProof/>
                <w:lang w:eastAsia="en-US"/>
              </w:rPr>
              <w:tab/>
            </w:r>
            <w:r w:rsidRPr="00461A2E">
              <w:rPr>
                <w:rStyle w:val="Hyperlink"/>
                <w:rFonts w:asciiTheme="majorHAnsi" w:hAnsiTheme="majorHAnsi" w:cstheme="majorHAnsi"/>
                <w:noProof/>
              </w:rPr>
              <w:t>MR Approval process</w:t>
            </w:r>
            <w:r>
              <w:rPr>
                <w:noProof/>
                <w:webHidden/>
              </w:rPr>
              <w:tab/>
            </w:r>
            <w:r>
              <w:rPr>
                <w:noProof/>
                <w:webHidden/>
              </w:rPr>
              <w:fldChar w:fldCharType="begin"/>
            </w:r>
            <w:r>
              <w:rPr>
                <w:noProof/>
                <w:webHidden/>
              </w:rPr>
              <w:instrText xml:space="preserve"> PAGEREF _Toc115204995 \h </w:instrText>
            </w:r>
          </w:ins>
          <w:r>
            <w:rPr>
              <w:noProof/>
              <w:webHidden/>
            </w:rPr>
          </w:r>
          <w:r>
            <w:rPr>
              <w:noProof/>
              <w:webHidden/>
            </w:rPr>
            <w:fldChar w:fldCharType="separate"/>
          </w:r>
          <w:ins w:id="149" w:author="Binoy Varghese(UST,IN)" w:date="2022-09-27T21:00:00Z">
            <w:r>
              <w:rPr>
                <w:noProof/>
                <w:webHidden/>
              </w:rPr>
              <w:t>24</w:t>
            </w:r>
            <w:r>
              <w:rPr>
                <w:noProof/>
                <w:webHidden/>
              </w:rPr>
              <w:fldChar w:fldCharType="end"/>
            </w:r>
            <w:r w:rsidRPr="00461A2E">
              <w:rPr>
                <w:rStyle w:val="Hyperlink"/>
                <w:noProof/>
              </w:rPr>
              <w:fldChar w:fldCharType="end"/>
            </w:r>
          </w:ins>
        </w:p>
        <w:p w14:paraId="3412C3DA" w14:textId="1635A5C1" w:rsidR="00890AE2" w:rsidRDefault="00890AE2">
          <w:pPr>
            <w:pStyle w:val="TOC2"/>
            <w:tabs>
              <w:tab w:val="left" w:pos="880"/>
              <w:tab w:val="right" w:pos="9350"/>
            </w:tabs>
            <w:rPr>
              <w:ins w:id="150" w:author="Binoy Varghese(UST,IN)" w:date="2022-09-27T21:00:00Z"/>
              <w:rFonts w:asciiTheme="minorHAnsi" w:eastAsiaTheme="minorEastAsia" w:hAnsiTheme="minorHAnsi" w:cstheme="minorBidi"/>
              <w:noProof/>
              <w:lang w:eastAsia="en-US"/>
            </w:rPr>
          </w:pPr>
          <w:ins w:id="151" w:author="Binoy Varghese(UST,IN)" w:date="2022-09-27T21:00:00Z">
            <w:r w:rsidRPr="00461A2E">
              <w:rPr>
                <w:rStyle w:val="Hyperlink"/>
                <w:noProof/>
              </w:rPr>
              <w:fldChar w:fldCharType="begin"/>
            </w:r>
            <w:r w:rsidRPr="00461A2E">
              <w:rPr>
                <w:rStyle w:val="Hyperlink"/>
                <w:noProof/>
              </w:rPr>
              <w:instrText xml:space="preserve"> </w:instrText>
            </w:r>
            <w:r>
              <w:rPr>
                <w:noProof/>
              </w:rPr>
              <w:instrText>HYPERLINK \l "_Toc115204996"</w:instrText>
            </w:r>
            <w:r w:rsidRPr="00461A2E">
              <w:rPr>
                <w:rStyle w:val="Hyperlink"/>
                <w:noProof/>
              </w:rPr>
              <w:instrText xml:space="preserve"> </w:instrText>
            </w:r>
            <w:r w:rsidRPr="00461A2E">
              <w:rPr>
                <w:rStyle w:val="Hyperlink"/>
                <w:noProof/>
              </w:rPr>
              <w:fldChar w:fldCharType="separate"/>
            </w:r>
            <w:r w:rsidRPr="00461A2E">
              <w:rPr>
                <w:rStyle w:val="Hyperlink"/>
                <w:noProof/>
              </w:rPr>
              <w:t>13.1</w:t>
            </w:r>
            <w:r>
              <w:rPr>
                <w:rFonts w:asciiTheme="minorHAnsi" w:eastAsiaTheme="minorEastAsia" w:hAnsiTheme="minorHAnsi" w:cstheme="minorBidi"/>
                <w:noProof/>
                <w:lang w:eastAsia="en-US"/>
              </w:rPr>
              <w:tab/>
            </w:r>
            <w:r w:rsidRPr="00461A2E">
              <w:rPr>
                <w:rStyle w:val="Hyperlink"/>
                <w:noProof/>
              </w:rPr>
              <w:t>Sonar check on Merge Request and fail the Merge if Sonar fails</w:t>
            </w:r>
            <w:r>
              <w:rPr>
                <w:noProof/>
                <w:webHidden/>
              </w:rPr>
              <w:tab/>
            </w:r>
            <w:r>
              <w:rPr>
                <w:noProof/>
                <w:webHidden/>
              </w:rPr>
              <w:fldChar w:fldCharType="begin"/>
            </w:r>
            <w:r>
              <w:rPr>
                <w:noProof/>
                <w:webHidden/>
              </w:rPr>
              <w:instrText xml:space="preserve"> PAGEREF _Toc115204996 \h </w:instrText>
            </w:r>
          </w:ins>
          <w:r>
            <w:rPr>
              <w:noProof/>
              <w:webHidden/>
            </w:rPr>
          </w:r>
          <w:r>
            <w:rPr>
              <w:noProof/>
              <w:webHidden/>
            </w:rPr>
            <w:fldChar w:fldCharType="separate"/>
          </w:r>
          <w:ins w:id="152" w:author="Binoy Varghese(UST,IN)" w:date="2022-09-27T21:00:00Z">
            <w:r>
              <w:rPr>
                <w:noProof/>
                <w:webHidden/>
              </w:rPr>
              <w:t>30</w:t>
            </w:r>
            <w:r>
              <w:rPr>
                <w:noProof/>
                <w:webHidden/>
              </w:rPr>
              <w:fldChar w:fldCharType="end"/>
            </w:r>
            <w:r w:rsidRPr="00461A2E">
              <w:rPr>
                <w:rStyle w:val="Hyperlink"/>
                <w:noProof/>
              </w:rPr>
              <w:fldChar w:fldCharType="end"/>
            </w:r>
          </w:ins>
        </w:p>
        <w:p w14:paraId="4EF05657" w14:textId="116A578E" w:rsidR="00890AE2" w:rsidRDefault="00890AE2">
          <w:pPr>
            <w:pStyle w:val="TOC2"/>
            <w:tabs>
              <w:tab w:val="left" w:pos="880"/>
              <w:tab w:val="right" w:pos="9350"/>
            </w:tabs>
            <w:rPr>
              <w:ins w:id="153" w:author="Binoy Varghese(UST,IN)" w:date="2022-09-27T21:00:00Z"/>
              <w:rFonts w:asciiTheme="minorHAnsi" w:eastAsiaTheme="minorEastAsia" w:hAnsiTheme="minorHAnsi" w:cstheme="minorBidi"/>
              <w:noProof/>
              <w:lang w:eastAsia="en-US"/>
            </w:rPr>
          </w:pPr>
          <w:ins w:id="154" w:author="Binoy Varghese(UST,IN)" w:date="2022-09-27T21:00:00Z">
            <w:r w:rsidRPr="00461A2E">
              <w:rPr>
                <w:rStyle w:val="Hyperlink"/>
                <w:noProof/>
              </w:rPr>
              <w:fldChar w:fldCharType="begin"/>
            </w:r>
            <w:r w:rsidRPr="00461A2E">
              <w:rPr>
                <w:rStyle w:val="Hyperlink"/>
                <w:noProof/>
              </w:rPr>
              <w:instrText xml:space="preserve"> </w:instrText>
            </w:r>
            <w:r>
              <w:rPr>
                <w:noProof/>
              </w:rPr>
              <w:instrText>HYPERLINK \l "_Toc115204997"</w:instrText>
            </w:r>
            <w:r w:rsidRPr="00461A2E">
              <w:rPr>
                <w:rStyle w:val="Hyperlink"/>
                <w:noProof/>
              </w:rPr>
              <w:instrText xml:space="preserve"> </w:instrText>
            </w:r>
            <w:r w:rsidRPr="00461A2E">
              <w:rPr>
                <w:rStyle w:val="Hyperlink"/>
                <w:noProof/>
              </w:rPr>
              <w:fldChar w:fldCharType="separate"/>
            </w:r>
            <w:r w:rsidRPr="00461A2E">
              <w:rPr>
                <w:rStyle w:val="Hyperlink"/>
                <w:noProof/>
              </w:rPr>
              <w:t>13.2</w:t>
            </w:r>
            <w:r>
              <w:rPr>
                <w:rFonts w:asciiTheme="minorHAnsi" w:eastAsiaTheme="minorEastAsia" w:hAnsiTheme="minorHAnsi" w:cstheme="minorBidi"/>
                <w:noProof/>
                <w:lang w:eastAsia="en-US"/>
              </w:rPr>
              <w:tab/>
            </w:r>
            <w:r w:rsidRPr="00461A2E">
              <w:rPr>
                <w:rStyle w:val="Hyperlink"/>
                <w:noProof/>
              </w:rPr>
              <w:t>EMAIL Notification</w:t>
            </w:r>
            <w:r>
              <w:rPr>
                <w:noProof/>
                <w:webHidden/>
              </w:rPr>
              <w:tab/>
            </w:r>
            <w:r>
              <w:rPr>
                <w:noProof/>
                <w:webHidden/>
              </w:rPr>
              <w:fldChar w:fldCharType="begin"/>
            </w:r>
            <w:r>
              <w:rPr>
                <w:noProof/>
                <w:webHidden/>
              </w:rPr>
              <w:instrText xml:space="preserve"> PAGEREF _Toc115204997 \h </w:instrText>
            </w:r>
          </w:ins>
          <w:r>
            <w:rPr>
              <w:noProof/>
              <w:webHidden/>
            </w:rPr>
          </w:r>
          <w:r>
            <w:rPr>
              <w:noProof/>
              <w:webHidden/>
            </w:rPr>
            <w:fldChar w:fldCharType="separate"/>
          </w:r>
          <w:ins w:id="155" w:author="Binoy Varghese(UST,IN)" w:date="2022-09-27T21:00:00Z">
            <w:r>
              <w:rPr>
                <w:noProof/>
                <w:webHidden/>
              </w:rPr>
              <w:t>31</w:t>
            </w:r>
            <w:r>
              <w:rPr>
                <w:noProof/>
                <w:webHidden/>
              </w:rPr>
              <w:fldChar w:fldCharType="end"/>
            </w:r>
            <w:r w:rsidRPr="00461A2E">
              <w:rPr>
                <w:rStyle w:val="Hyperlink"/>
                <w:noProof/>
              </w:rPr>
              <w:fldChar w:fldCharType="end"/>
            </w:r>
          </w:ins>
        </w:p>
        <w:p w14:paraId="752D20C4" w14:textId="19AD1FD7" w:rsidR="00890AE2" w:rsidRDefault="00890AE2">
          <w:pPr>
            <w:pStyle w:val="TOC1"/>
            <w:tabs>
              <w:tab w:val="left" w:pos="660"/>
              <w:tab w:val="right" w:pos="9350"/>
            </w:tabs>
            <w:rPr>
              <w:ins w:id="156" w:author="Binoy Varghese(UST,IN)" w:date="2022-09-27T21:00:00Z"/>
              <w:rFonts w:asciiTheme="minorHAnsi" w:eastAsiaTheme="minorEastAsia" w:hAnsiTheme="minorHAnsi" w:cstheme="minorBidi"/>
              <w:noProof/>
              <w:lang w:eastAsia="en-US"/>
            </w:rPr>
          </w:pPr>
          <w:ins w:id="157" w:author="Binoy Varghese(UST,IN)" w:date="2022-09-27T21:00:00Z">
            <w:r w:rsidRPr="00461A2E">
              <w:rPr>
                <w:rStyle w:val="Hyperlink"/>
                <w:noProof/>
              </w:rPr>
              <w:fldChar w:fldCharType="begin"/>
            </w:r>
            <w:r w:rsidRPr="00461A2E">
              <w:rPr>
                <w:rStyle w:val="Hyperlink"/>
                <w:noProof/>
              </w:rPr>
              <w:instrText xml:space="preserve"> </w:instrText>
            </w:r>
            <w:r>
              <w:rPr>
                <w:noProof/>
              </w:rPr>
              <w:instrText>HYPERLINK \l "_Toc115204998"</w:instrText>
            </w:r>
            <w:r w:rsidRPr="00461A2E">
              <w:rPr>
                <w:rStyle w:val="Hyperlink"/>
                <w:noProof/>
              </w:rPr>
              <w:instrText xml:space="preserve"> </w:instrText>
            </w:r>
            <w:r w:rsidRPr="00461A2E">
              <w:rPr>
                <w:rStyle w:val="Hyperlink"/>
                <w:noProof/>
              </w:rPr>
              <w:fldChar w:fldCharType="separate"/>
            </w:r>
            <w:r w:rsidRPr="00461A2E">
              <w:rPr>
                <w:rStyle w:val="Hyperlink"/>
                <w:rFonts w:asciiTheme="majorHAnsi" w:hAnsiTheme="majorHAnsi" w:cstheme="majorHAnsi"/>
                <w:noProof/>
              </w:rPr>
              <w:t>14</w:t>
            </w:r>
            <w:r>
              <w:rPr>
                <w:rFonts w:asciiTheme="minorHAnsi" w:eastAsiaTheme="minorEastAsia" w:hAnsiTheme="minorHAnsi" w:cstheme="minorBidi"/>
                <w:noProof/>
                <w:lang w:eastAsia="en-US"/>
              </w:rPr>
              <w:tab/>
            </w:r>
          </w:ins>
          <w:ins w:id="158" w:author="Binoy Varghese(UST,IN)" w:date="2022-09-28T10:16:00Z">
            <w:r w:rsidR="00FD64CB">
              <w:rPr>
                <w:rFonts w:asciiTheme="minorHAnsi" w:eastAsiaTheme="minorEastAsia" w:hAnsiTheme="minorHAnsi" w:cstheme="minorBidi"/>
                <w:noProof/>
                <w:lang w:eastAsia="en-US"/>
              </w:rPr>
              <w:t xml:space="preserve"> </w:t>
            </w:r>
          </w:ins>
          <w:ins w:id="159" w:author="Binoy Varghese(UST,IN)" w:date="2022-09-27T21:00:00Z">
            <w:r w:rsidRPr="00461A2E">
              <w:rPr>
                <w:rStyle w:val="Hyperlink"/>
                <w:rFonts w:asciiTheme="majorHAnsi" w:hAnsiTheme="majorHAnsi" w:cstheme="majorHAnsi"/>
                <w:noProof/>
              </w:rPr>
              <w:t>Pipeline Stages – End State</w:t>
            </w:r>
            <w:r>
              <w:rPr>
                <w:noProof/>
                <w:webHidden/>
              </w:rPr>
              <w:tab/>
            </w:r>
            <w:r>
              <w:rPr>
                <w:noProof/>
                <w:webHidden/>
              </w:rPr>
              <w:fldChar w:fldCharType="begin"/>
            </w:r>
            <w:r>
              <w:rPr>
                <w:noProof/>
                <w:webHidden/>
              </w:rPr>
              <w:instrText xml:space="preserve"> PAGEREF _Toc115204998 \h </w:instrText>
            </w:r>
          </w:ins>
          <w:r>
            <w:rPr>
              <w:noProof/>
              <w:webHidden/>
            </w:rPr>
          </w:r>
          <w:r>
            <w:rPr>
              <w:noProof/>
              <w:webHidden/>
            </w:rPr>
            <w:fldChar w:fldCharType="separate"/>
          </w:r>
          <w:ins w:id="160" w:author="Binoy Varghese(UST,IN)" w:date="2022-09-27T21:00:00Z">
            <w:r>
              <w:rPr>
                <w:noProof/>
                <w:webHidden/>
              </w:rPr>
              <w:t>31</w:t>
            </w:r>
            <w:r>
              <w:rPr>
                <w:noProof/>
                <w:webHidden/>
              </w:rPr>
              <w:fldChar w:fldCharType="end"/>
            </w:r>
            <w:r w:rsidRPr="00461A2E">
              <w:rPr>
                <w:rStyle w:val="Hyperlink"/>
                <w:noProof/>
              </w:rPr>
              <w:fldChar w:fldCharType="end"/>
            </w:r>
          </w:ins>
        </w:p>
        <w:p w14:paraId="5F4F0540" w14:textId="6B195F74" w:rsidR="00890AE2" w:rsidRDefault="00890AE2">
          <w:pPr>
            <w:pStyle w:val="TOC1"/>
            <w:tabs>
              <w:tab w:val="left" w:pos="660"/>
              <w:tab w:val="right" w:pos="9350"/>
            </w:tabs>
            <w:rPr>
              <w:ins w:id="161" w:author="Binoy Varghese(UST,IN)" w:date="2022-09-27T21:00:00Z"/>
              <w:rFonts w:asciiTheme="minorHAnsi" w:eastAsiaTheme="minorEastAsia" w:hAnsiTheme="minorHAnsi" w:cstheme="minorBidi"/>
              <w:noProof/>
              <w:lang w:eastAsia="en-US"/>
            </w:rPr>
          </w:pPr>
          <w:ins w:id="162" w:author="Binoy Varghese(UST,IN)" w:date="2022-09-27T21:00:00Z">
            <w:r w:rsidRPr="00461A2E">
              <w:rPr>
                <w:rStyle w:val="Hyperlink"/>
                <w:noProof/>
              </w:rPr>
              <w:fldChar w:fldCharType="begin"/>
            </w:r>
            <w:r w:rsidRPr="00461A2E">
              <w:rPr>
                <w:rStyle w:val="Hyperlink"/>
                <w:noProof/>
              </w:rPr>
              <w:instrText xml:space="preserve"> </w:instrText>
            </w:r>
            <w:r>
              <w:rPr>
                <w:noProof/>
              </w:rPr>
              <w:instrText>HYPERLINK \l "_Toc115205007"</w:instrText>
            </w:r>
            <w:r w:rsidRPr="00461A2E">
              <w:rPr>
                <w:rStyle w:val="Hyperlink"/>
                <w:noProof/>
              </w:rPr>
              <w:instrText xml:space="preserve"> </w:instrText>
            </w:r>
            <w:r w:rsidRPr="00461A2E">
              <w:rPr>
                <w:rStyle w:val="Hyperlink"/>
                <w:noProof/>
              </w:rPr>
              <w:fldChar w:fldCharType="separate"/>
            </w:r>
            <w:r w:rsidRPr="00461A2E">
              <w:rPr>
                <w:rStyle w:val="Hyperlink"/>
                <w:rFonts w:asciiTheme="majorHAnsi" w:hAnsiTheme="majorHAnsi" w:cstheme="majorHAnsi"/>
                <w:noProof/>
              </w:rPr>
              <w:t>15</w:t>
            </w:r>
            <w:r>
              <w:rPr>
                <w:rFonts w:asciiTheme="minorHAnsi" w:eastAsiaTheme="minorEastAsia" w:hAnsiTheme="minorHAnsi" w:cstheme="minorBidi"/>
                <w:noProof/>
                <w:lang w:eastAsia="en-US"/>
              </w:rPr>
              <w:tab/>
            </w:r>
            <w:r w:rsidRPr="00461A2E">
              <w:rPr>
                <w:rStyle w:val="Hyperlink"/>
                <w:rFonts w:asciiTheme="majorHAnsi" w:hAnsiTheme="majorHAnsi" w:cstheme="majorHAnsi"/>
                <w:noProof/>
              </w:rPr>
              <w:t>APPENDIX</w:t>
            </w:r>
            <w:r>
              <w:rPr>
                <w:noProof/>
                <w:webHidden/>
              </w:rPr>
              <w:tab/>
            </w:r>
            <w:r>
              <w:rPr>
                <w:noProof/>
                <w:webHidden/>
              </w:rPr>
              <w:fldChar w:fldCharType="begin"/>
            </w:r>
            <w:r>
              <w:rPr>
                <w:noProof/>
                <w:webHidden/>
              </w:rPr>
              <w:instrText xml:space="preserve"> PAGEREF _Toc115205007 \h </w:instrText>
            </w:r>
          </w:ins>
          <w:r>
            <w:rPr>
              <w:noProof/>
              <w:webHidden/>
            </w:rPr>
          </w:r>
          <w:r>
            <w:rPr>
              <w:noProof/>
              <w:webHidden/>
            </w:rPr>
            <w:fldChar w:fldCharType="separate"/>
          </w:r>
          <w:ins w:id="163" w:author="Binoy Varghese(UST,IN)" w:date="2022-09-27T21:00:00Z">
            <w:r>
              <w:rPr>
                <w:noProof/>
                <w:webHidden/>
              </w:rPr>
              <w:t>31</w:t>
            </w:r>
            <w:r>
              <w:rPr>
                <w:noProof/>
                <w:webHidden/>
              </w:rPr>
              <w:fldChar w:fldCharType="end"/>
            </w:r>
            <w:r w:rsidRPr="00461A2E">
              <w:rPr>
                <w:rStyle w:val="Hyperlink"/>
                <w:noProof/>
              </w:rPr>
              <w:fldChar w:fldCharType="end"/>
            </w:r>
          </w:ins>
        </w:p>
        <w:p w14:paraId="6A092990" w14:textId="75894070" w:rsidR="00923715" w:rsidDel="004531E1" w:rsidRDefault="00923715">
          <w:pPr>
            <w:pStyle w:val="TOC1"/>
            <w:tabs>
              <w:tab w:val="left" w:pos="440"/>
              <w:tab w:val="right" w:pos="9350"/>
            </w:tabs>
            <w:rPr>
              <w:ins w:id="164" w:author="Prasanth Prasannan(UST,IN)" w:date="2022-09-22T16:59:00Z"/>
              <w:del w:id="165" w:author="Binoy Varghese(UST,IN)" w:date="2022-09-27T20:50:00Z"/>
              <w:rFonts w:asciiTheme="minorHAnsi" w:eastAsiaTheme="minorEastAsia" w:hAnsiTheme="minorHAnsi" w:cstheme="minorBidi"/>
              <w:noProof/>
              <w:lang w:eastAsia="en-US"/>
            </w:rPr>
          </w:pPr>
          <w:ins w:id="166" w:author="Prasanth Prasannan(UST,IN)" w:date="2022-09-22T16:59:00Z">
            <w:del w:id="167" w:author="Binoy Varghese(UST,IN)" w:date="2022-09-27T20:50:00Z">
              <w:r w:rsidRPr="004531E1" w:rsidDel="004531E1">
                <w:rPr>
                  <w:rStyle w:val="Hyperlink"/>
                  <w:rFonts w:asciiTheme="majorHAnsi" w:hAnsiTheme="majorHAnsi" w:cstheme="majorHAnsi"/>
                  <w:noProof/>
                </w:rPr>
                <w:delText>1</w:delText>
              </w:r>
              <w:r w:rsidDel="004531E1">
                <w:rPr>
                  <w:rFonts w:asciiTheme="minorHAnsi" w:eastAsiaTheme="minorEastAsia" w:hAnsiTheme="minorHAnsi" w:cstheme="minorBidi"/>
                  <w:noProof/>
                  <w:lang w:eastAsia="en-US"/>
                </w:rPr>
                <w:tab/>
              </w:r>
              <w:r w:rsidRPr="004531E1" w:rsidDel="004531E1">
                <w:rPr>
                  <w:rStyle w:val="Hyperlink"/>
                  <w:rFonts w:asciiTheme="majorHAnsi" w:hAnsiTheme="majorHAnsi" w:cstheme="majorHAnsi"/>
                  <w:noProof/>
                </w:rPr>
                <w:delText>Introduction</w:delText>
              </w:r>
              <w:r w:rsidDel="004531E1">
                <w:rPr>
                  <w:noProof/>
                  <w:webHidden/>
                </w:rPr>
                <w:tab/>
                <w:delText>3</w:delText>
              </w:r>
            </w:del>
          </w:ins>
        </w:p>
        <w:p w14:paraId="7C8C65CE" w14:textId="19E799C1" w:rsidR="00923715" w:rsidDel="004531E1" w:rsidRDefault="00923715">
          <w:pPr>
            <w:pStyle w:val="TOC1"/>
            <w:tabs>
              <w:tab w:val="left" w:pos="440"/>
              <w:tab w:val="right" w:pos="9350"/>
            </w:tabs>
            <w:rPr>
              <w:ins w:id="168" w:author="Prasanth Prasannan(UST,IN)" w:date="2022-09-22T16:59:00Z"/>
              <w:del w:id="169" w:author="Binoy Varghese(UST,IN)" w:date="2022-09-27T20:50:00Z"/>
              <w:rFonts w:asciiTheme="minorHAnsi" w:eastAsiaTheme="minorEastAsia" w:hAnsiTheme="minorHAnsi" w:cstheme="minorBidi"/>
              <w:noProof/>
              <w:lang w:eastAsia="en-US"/>
            </w:rPr>
          </w:pPr>
          <w:ins w:id="170" w:author="Prasanth Prasannan(UST,IN)" w:date="2022-09-22T16:59:00Z">
            <w:del w:id="171" w:author="Binoy Varghese(UST,IN)" w:date="2022-09-27T20:50:00Z">
              <w:r w:rsidRPr="004531E1" w:rsidDel="004531E1">
                <w:rPr>
                  <w:rStyle w:val="Hyperlink"/>
                  <w:rFonts w:asciiTheme="majorHAnsi" w:hAnsiTheme="majorHAnsi" w:cstheme="majorHAnsi"/>
                  <w:noProof/>
                </w:rPr>
                <w:delText>2</w:delText>
              </w:r>
              <w:r w:rsidDel="004531E1">
                <w:rPr>
                  <w:rFonts w:asciiTheme="minorHAnsi" w:eastAsiaTheme="minorEastAsia" w:hAnsiTheme="minorHAnsi" w:cstheme="minorBidi"/>
                  <w:noProof/>
                  <w:lang w:eastAsia="en-US"/>
                </w:rPr>
                <w:tab/>
              </w:r>
              <w:r w:rsidRPr="004531E1" w:rsidDel="004531E1">
                <w:rPr>
                  <w:rStyle w:val="Hyperlink"/>
                  <w:rFonts w:asciiTheme="majorHAnsi" w:hAnsiTheme="majorHAnsi" w:cstheme="majorHAnsi"/>
                  <w:noProof/>
                </w:rPr>
                <w:delText>GitLab Architecture Overview</w:delText>
              </w:r>
              <w:r w:rsidDel="004531E1">
                <w:rPr>
                  <w:noProof/>
                  <w:webHidden/>
                </w:rPr>
                <w:tab/>
                <w:delText>3</w:delText>
              </w:r>
            </w:del>
          </w:ins>
        </w:p>
        <w:p w14:paraId="312A90A4" w14:textId="30CBC8F1" w:rsidR="00923715" w:rsidDel="004531E1" w:rsidRDefault="00923715">
          <w:pPr>
            <w:pStyle w:val="TOC2"/>
            <w:tabs>
              <w:tab w:val="left" w:pos="880"/>
              <w:tab w:val="right" w:pos="9350"/>
            </w:tabs>
            <w:rPr>
              <w:ins w:id="172" w:author="Prasanth Prasannan(UST,IN)" w:date="2022-09-22T16:59:00Z"/>
              <w:del w:id="173" w:author="Binoy Varghese(UST,IN)" w:date="2022-09-27T20:50:00Z"/>
              <w:rFonts w:asciiTheme="minorHAnsi" w:eastAsiaTheme="minorEastAsia" w:hAnsiTheme="minorHAnsi" w:cstheme="minorBidi"/>
              <w:noProof/>
              <w:lang w:eastAsia="en-US"/>
            </w:rPr>
          </w:pPr>
          <w:ins w:id="174" w:author="Prasanth Prasannan(UST,IN)" w:date="2022-09-22T16:59:00Z">
            <w:del w:id="175" w:author="Binoy Varghese(UST,IN)" w:date="2022-09-27T20:50:00Z">
              <w:r w:rsidRPr="004531E1" w:rsidDel="004531E1">
                <w:rPr>
                  <w:rStyle w:val="Hyperlink"/>
                  <w:rFonts w:asciiTheme="majorHAnsi" w:hAnsiTheme="majorHAnsi" w:cstheme="majorHAnsi"/>
                  <w:noProof/>
                </w:rPr>
                <w:delText>2.1</w:delText>
              </w:r>
              <w:r w:rsidDel="004531E1">
                <w:rPr>
                  <w:rFonts w:asciiTheme="minorHAnsi" w:eastAsiaTheme="minorEastAsia" w:hAnsiTheme="minorHAnsi" w:cstheme="minorBidi"/>
                  <w:noProof/>
                  <w:lang w:eastAsia="en-US"/>
                </w:rPr>
                <w:tab/>
              </w:r>
              <w:r w:rsidRPr="004531E1" w:rsidDel="004531E1">
                <w:rPr>
                  <w:rStyle w:val="Hyperlink"/>
                  <w:rFonts w:asciiTheme="majorHAnsi" w:hAnsiTheme="majorHAnsi" w:cstheme="majorHAnsi"/>
                  <w:noProof/>
                </w:rPr>
                <w:delText>Components</w:delText>
              </w:r>
              <w:r w:rsidDel="004531E1">
                <w:rPr>
                  <w:noProof/>
                  <w:webHidden/>
                </w:rPr>
                <w:tab/>
                <w:delText>4</w:delText>
              </w:r>
            </w:del>
          </w:ins>
        </w:p>
        <w:p w14:paraId="48FBA058" w14:textId="197EBDA1" w:rsidR="00923715" w:rsidDel="004531E1" w:rsidRDefault="00923715">
          <w:pPr>
            <w:pStyle w:val="TOC1"/>
            <w:tabs>
              <w:tab w:val="left" w:pos="440"/>
              <w:tab w:val="right" w:pos="9350"/>
            </w:tabs>
            <w:rPr>
              <w:ins w:id="176" w:author="Prasanth Prasannan(UST,IN)" w:date="2022-09-22T16:59:00Z"/>
              <w:del w:id="177" w:author="Binoy Varghese(UST,IN)" w:date="2022-09-27T20:50:00Z"/>
              <w:rFonts w:asciiTheme="minorHAnsi" w:eastAsiaTheme="minorEastAsia" w:hAnsiTheme="minorHAnsi" w:cstheme="minorBidi"/>
              <w:noProof/>
              <w:lang w:eastAsia="en-US"/>
            </w:rPr>
          </w:pPr>
          <w:ins w:id="178" w:author="Prasanth Prasannan(UST,IN)" w:date="2022-09-22T16:59:00Z">
            <w:del w:id="179" w:author="Binoy Varghese(UST,IN)" w:date="2022-09-27T20:50:00Z">
              <w:r w:rsidRPr="004531E1" w:rsidDel="004531E1">
                <w:rPr>
                  <w:rStyle w:val="Hyperlink"/>
                  <w:rFonts w:asciiTheme="majorHAnsi" w:hAnsiTheme="majorHAnsi" w:cstheme="majorHAnsi"/>
                  <w:noProof/>
                </w:rPr>
                <w:delText>3</w:delText>
              </w:r>
              <w:r w:rsidDel="004531E1">
                <w:rPr>
                  <w:rFonts w:asciiTheme="minorHAnsi" w:eastAsiaTheme="minorEastAsia" w:hAnsiTheme="minorHAnsi" w:cstheme="minorBidi"/>
                  <w:noProof/>
                  <w:lang w:eastAsia="en-US"/>
                </w:rPr>
                <w:tab/>
              </w:r>
              <w:r w:rsidRPr="004531E1" w:rsidDel="004531E1">
                <w:rPr>
                  <w:rStyle w:val="Hyperlink"/>
                  <w:rFonts w:asciiTheme="majorHAnsi" w:hAnsiTheme="majorHAnsi" w:cstheme="majorHAnsi"/>
                  <w:noProof/>
                </w:rPr>
                <w:delText>GitLab (CI) Integration with JFrog and Xray</w:delText>
              </w:r>
              <w:r w:rsidDel="004531E1">
                <w:rPr>
                  <w:noProof/>
                  <w:webHidden/>
                </w:rPr>
                <w:tab/>
                <w:delText>4</w:delText>
              </w:r>
            </w:del>
          </w:ins>
        </w:p>
        <w:p w14:paraId="784335B8" w14:textId="06E018C6" w:rsidR="00923715" w:rsidDel="004531E1" w:rsidRDefault="00923715">
          <w:pPr>
            <w:pStyle w:val="TOC1"/>
            <w:tabs>
              <w:tab w:val="left" w:pos="440"/>
              <w:tab w:val="right" w:pos="9350"/>
            </w:tabs>
            <w:rPr>
              <w:ins w:id="180" w:author="Prasanth Prasannan(UST,IN)" w:date="2022-09-22T16:59:00Z"/>
              <w:del w:id="181" w:author="Binoy Varghese(UST,IN)" w:date="2022-09-27T20:50:00Z"/>
              <w:rFonts w:asciiTheme="minorHAnsi" w:eastAsiaTheme="minorEastAsia" w:hAnsiTheme="minorHAnsi" w:cstheme="minorBidi"/>
              <w:noProof/>
              <w:lang w:eastAsia="en-US"/>
            </w:rPr>
          </w:pPr>
          <w:ins w:id="182" w:author="Prasanth Prasannan(UST,IN)" w:date="2022-09-22T16:59:00Z">
            <w:del w:id="183" w:author="Binoy Varghese(UST,IN)" w:date="2022-09-27T20:50:00Z">
              <w:r w:rsidRPr="004531E1" w:rsidDel="004531E1">
                <w:rPr>
                  <w:rStyle w:val="Hyperlink"/>
                  <w:rFonts w:asciiTheme="majorHAnsi" w:hAnsiTheme="majorHAnsi" w:cstheme="majorHAnsi"/>
                  <w:noProof/>
                </w:rPr>
                <w:delText>4</w:delText>
              </w:r>
              <w:r w:rsidDel="004531E1">
                <w:rPr>
                  <w:rFonts w:asciiTheme="minorHAnsi" w:eastAsiaTheme="minorEastAsia" w:hAnsiTheme="minorHAnsi" w:cstheme="minorBidi"/>
                  <w:noProof/>
                  <w:lang w:eastAsia="en-US"/>
                </w:rPr>
                <w:tab/>
              </w:r>
              <w:r w:rsidRPr="004531E1" w:rsidDel="004531E1">
                <w:rPr>
                  <w:rStyle w:val="Hyperlink"/>
                  <w:rFonts w:asciiTheme="majorHAnsi" w:hAnsiTheme="majorHAnsi" w:cstheme="majorHAnsi"/>
                  <w:noProof/>
                </w:rPr>
                <w:delText>JFrog Artifactory</w:delText>
              </w:r>
              <w:r w:rsidDel="004531E1">
                <w:rPr>
                  <w:noProof/>
                  <w:webHidden/>
                </w:rPr>
                <w:tab/>
                <w:delText>5</w:delText>
              </w:r>
            </w:del>
          </w:ins>
        </w:p>
        <w:p w14:paraId="4570C74F" w14:textId="508D7F75" w:rsidR="00923715" w:rsidDel="004531E1" w:rsidRDefault="00923715">
          <w:pPr>
            <w:pStyle w:val="TOC2"/>
            <w:tabs>
              <w:tab w:val="left" w:pos="880"/>
              <w:tab w:val="right" w:pos="9350"/>
            </w:tabs>
            <w:rPr>
              <w:ins w:id="184" w:author="Prasanth Prasannan(UST,IN)" w:date="2022-09-22T16:59:00Z"/>
              <w:del w:id="185" w:author="Binoy Varghese(UST,IN)" w:date="2022-09-27T20:50:00Z"/>
              <w:rFonts w:asciiTheme="minorHAnsi" w:eastAsiaTheme="minorEastAsia" w:hAnsiTheme="minorHAnsi" w:cstheme="minorBidi"/>
              <w:noProof/>
              <w:lang w:eastAsia="en-US"/>
            </w:rPr>
          </w:pPr>
          <w:ins w:id="186" w:author="Prasanth Prasannan(UST,IN)" w:date="2022-09-22T16:59:00Z">
            <w:del w:id="187" w:author="Binoy Varghese(UST,IN)" w:date="2022-09-27T20:50:00Z">
              <w:r w:rsidRPr="004531E1" w:rsidDel="004531E1">
                <w:rPr>
                  <w:rStyle w:val="Hyperlink"/>
                  <w:noProof/>
                </w:rPr>
                <w:delText>4.1</w:delText>
              </w:r>
              <w:r w:rsidDel="004531E1">
                <w:rPr>
                  <w:rFonts w:asciiTheme="minorHAnsi" w:eastAsiaTheme="minorEastAsia" w:hAnsiTheme="minorHAnsi" w:cstheme="minorBidi"/>
                  <w:noProof/>
                  <w:lang w:eastAsia="en-US"/>
                </w:rPr>
                <w:tab/>
              </w:r>
              <w:r w:rsidRPr="004531E1" w:rsidDel="004531E1">
                <w:rPr>
                  <w:rStyle w:val="Hyperlink"/>
                  <w:noProof/>
                </w:rPr>
                <w:delText>Artifactory Structure</w:delText>
              </w:r>
              <w:r w:rsidDel="004531E1">
                <w:rPr>
                  <w:noProof/>
                  <w:webHidden/>
                </w:rPr>
                <w:tab/>
                <w:delText>6</w:delText>
              </w:r>
            </w:del>
          </w:ins>
        </w:p>
        <w:p w14:paraId="129AF818" w14:textId="7F078FF6" w:rsidR="00923715" w:rsidDel="004531E1" w:rsidRDefault="00923715">
          <w:pPr>
            <w:pStyle w:val="TOC1"/>
            <w:tabs>
              <w:tab w:val="left" w:pos="440"/>
              <w:tab w:val="right" w:pos="9350"/>
            </w:tabs>
            <w:rPr>
              <w:ins w:id="188" w:author="Prasanth Prasannan(UST,IN)" w:date="2022-09-22T16:59:00Z"/>
              <w:del w:id="189" w:author="Binoy Varghese(UST,IN)" w:date="2022-09-27T20:50:00Z"/>
              <w:rFonts w:asciiTheme="minorHAnsi" w:eastAsiaTheme="minorEastAsia" w:hAnsiTheme="minorHAnsi" w:cstheme="minorBidi"/>
              <w:noProof/>
              <w:lang w:eastAsia="en-US"/>
            </w:rPr>
          </w:pPr>
          <w:ins w:id="190" w:author="Prasanth Prasannan(UST,IN)" w:date="2022-09-22T16:59:00Z">
            <w:del w:id="191" w:author="Binoy Varghese(UST,IN)" w:date="2022-09-27T20:50:00Z">
              <w:r w:rsidRPr="004531E1" w:rsidDel="004531E1">
                <w:rPr>
                  <w:rStyle w:val="Hyperlink"/>
                  <w:rFonts w:asciiTheme="majorHAnsi" w:hAnsiTheme="majorHAnsi" w:cstheme="majorHAnsi"/>
                  <w:noProof/>
                </w:rPr>
                <w:delText>5</w:delText>
              </w:r>
              <w:r w:rsidDel="004531E1">
                <w:rPr>
                  <w:rFonts w:asciiTheme="minorHAnsi" w:eastAsiaTheme="minorEastAsia" w:hAnsiTheme="minorHAnsi" w:cstheme="minorBidi"/>
                  <w:noProof/>
                  <w:lang w:eastAsia="en-US"/>
                </w:rPr>
                <w:tab/>
              </w:r>
              <w:r w:rsidRPr="004531E1" w:rsidDel="004531E1">
                <w:rPr>
                  <w:rStyle w:val="Hyperlink"/>
                  <w:rFonts w:asciiTheme="majorHAnsi" w:hAnsiTheme="majorHAnsi" w:cstheme="majorHAnsi"/>
                  <w:noProof/>
                </w:rPr>
                <w:delText>Continuous Integration</w:delText>
              </w:r>
              <w:r w:rsidDel="004531E1">
                <w:rPr>
                  <w:noProof/>
                  <w:webHidden/>
                </w:rPr>
                <w:tab/>
                <w:delText>7</w:delText>
              </w:r>
            </w:del>
          </w:ins>
        </w:p>
        <w:p w14:paraId="5E2C74C1" w14:textId="69125701" w:rsidR="00923715" w:rsidDel="004531E1" w:rsidRDefault="00923715">
          <w:pPr>
            <w:pStyle w:val="TOC2"/>
            <w:tabs>
              <w:tab w:val="left" w:pos="880"/>
              <w:tab w:val="right" w:pos="9350"/>
            </w:tabs>
            <w:rPr>
              <w:ins w:id="192" w:author="Prasanth Prasannan(UST,IN)" w:date="2022-09-22T16:59:00Z"/>
              <w:del w:id="193" w:author="Binoy Varghese(UST,IN)" w:date="2022-09-27T20:50:00Z"/>
              <w:rFonts w:asciiTheme="minorHAnsi" w:eastAsiaTheme="minorEastAsia" w:hAnsiTheme="minorHAnsi" w:cstheme="minorBidi"/>
              <w:noProof/>
              <w:lang w:eastAsia="en-US"/>
            </w:rPr>
          </w:pPr>
          <w:ins w:id="194" w:author="Prasanth Prasannan(UST,IN)" w:date="2022-09-22T16:59:00Z">
            <w:del w:id="195" w:author="Binoy Varghese(UST,IN)" w:date="2022-09-27T20:50:00Z">
              <w:r w:rsidRPr="004531E1" w:rsidDel="004531E1">
                <w:rPr>
                  <w:rStyle w:val="Hyperlink"/>
                  <w:noProof/>
                </w:rPr>
                <w:delText>5.1</w:delText>
              </w:r>
              <w:r w:rsidDel="004531E1">
                <w:rPr>
                  <w:rFonts w:asciiTheme="minorHAnsi" w:eastAsiaTheme="minorEastAsia" w:hAnsiTheme="minorHAnsi" w:cstheme="minorBidi"/>
                  <w:noProof/>
                  <w:lang w:eastAsia="en-US"/>
                </w:rPr>
                <w:tab/>
              </w:r>
              <w:r w:rsidRPr="004531E1" w:rsidDel="004531E1">
                <w:rPr>
                  <w:rStyle w:val="Hyperlink"/>
                  <w:noProof/>
                </w:rPr>
                <w:delText>Prerequisites</w:delText>
              </w:r>
              <w:r w:rsidDel="004531E1">
                <w:rPr>
                  <w:noProof/>
                  <w:webHidden/>
                </w:rPr>
                <w:tab/>
                <w:delText>7</w:delText>
              </w:r>
            </w:del>
          </w:ins>
        </w:p>
        <w:p w14:paraId="6A87E741" w14:textId="116F466A" w:rsidR="00923715" w:rsidDel="004531E1" w:rsidRDefault="00923715">
          <w:pPr>
            <w:pStyle w:val="TOC3"/>
            <w:tabs>
              <w:tab w:val="left" w:pos="1320"/>
              <w:tab w:val="right" w:pos="9350"/>
            </w:tabs>
            <w:rPr>
              <w:ins w:id="196" w:author="Prasanth Prasannan(UST,IN)" w:date="2022-09-22T16:59:00Z"/>
              <w:del w:id="197" w:author="Binoy Varghese(UST,IN)" w:date="2022-09-27T20:50:00Z"/>
              <w:rFonts w:asciiTheme="minorHAnsi" w:eastAsiaTheme="minorEastAsia" w:hAnsiTheme="minorHAnsi" w:cstheme="minorBidi"/>
              <w:noProof/>
              <w:lang w:eastAsia="en-US"/>
            </w:rPr>
          </w:pPr>
          <w:ins w:id="198" w:author="Prasanth Prasannan(UST,IN)" w:date="2022-09-22T16:59:00Z">
            <w:del w:id="199" w:author="Binoy Varghese(UST,IN)" w:date="2022-09-27T20:50:00Z">
              <w:r w:rsidRPr="004531E1" w:rsidDel="004531E1">
                <w:rPr>
                  <w:rStyle w:val="Hyperlink"/>
                  <w:noProof/>
                </w:rPr>
                <w:delText>5.1.1</w:delText>
              </w:r>
              <w:r w:rsidDel="004531E1">
                <w:rPr>
                  <w:rFonts w:asciiTheme="minorHAnsi" w:eastAsiaTheme="minorEastAsia" w:hAnsiTheme="minorHAnsi" w:cstheme="minorBidi"/>
                  <w:noProof/>
                  <w:lang w:eastAsia="en-US"/>
                </w:rPr>
                <w:tab/>
              </w:r>
              <w:r w:rsidRPr="004531E1" w:rsidDel="004531E1">
                <w:rPr>
                  <w:rStyle w:val="Hyperlink"/>
                  <w:noProof/>
                </w:rPr>
                <w:delText>GitLab Folder Structure</w:delText>
              </w:r>
              <w:r w:rsidDel="004531E1">
                <w:rPr>
                  <w:noProof/>
                  <w:webHidden/>
                </w:rPr>
                <w:tab/>
                <w:delText>7</w:delText>
              </w:r>
            </w:del>
          </w:ins>
        </w:p>
        <w:p w14:paraId="7ABF8BF7" w14:textId="46ECF7C1" w:rsidR="00923715" w:rsidDel="004531E1" w:rsidRDefault="00923715">
          <w:pPr>
            <w:pStyle w:val="TOC3"/>
            <w:tabs>
              <w:tab w:val="left" w:pos="1320"/>
              <w:tab w:val="right" w:pos="9350"/>
            </w:tabs>
            <w:rPr>
              <w:ins w:id="200" w:author="Prasanth Prasannan(UST,IN)" w:date="2022-09-22T16:59:00Z"/>
              <w:del w:id="201" w:author="Binoy Varghese(UST,IN)" w:date="2022-09-27T20:50:00Z"/>
              <w:rFonts w:asciiTheme="minorHAnsi" w:eastAsiaTheme="minorEastAsia" w:hAnsiTheme="minorHAnsi" w:cstheme="minorBidi"/>
              <w:noProof/>
              <w:lang w:eastAsia="en-US"/>
            </w:rPr>
          </w:pPr>
          <w:ins w:id="202" w:author="Prasanth Prasannan(UST,IN)" w:date="2022-09-22T16:59:00Z">
            <w:del w:id="203" w:author="Binoy Varghese(UST,IN)" w:date="2022-09-27T20:50:00Z">
              <w:r w:rsidRPr="004531E1" w:rsidDel="004531E1">
                <w:rPr>
                  <w:rStyle w:val="Hyperlink"/>
                  <w:noProof/>
                </w:rPr>
                <w:delText>5.1.2</w:delText>
              </w:r>
              <w:r w:rsidDel="004531E1">
                <w:rPr>
                  <w:rFonts w:asciiTheme="minorHAnsi" w:eastAsiaTheme="minorEastAsia" w:hAnsiTheme="minorHAnsi" w:cstheme="minorBidi"/>
                  <w:noProof/>
                  <w:lang w:eastAsia="en-US"/>
                </w:rPr>
                <w:tab/>
              </w:r>
              <w:r w:rsidRPr="004531E1" w:rsidDel="004531E1">
                <w:rPr>
                  <w:rStyle w:val="Hyperlink"/>
                  <w:noProof/>
                </w:rPr>
                <w:delText>Sonar Cloud Configuration and Tokens</w:delText>
              </w:r>
              <w:r w:rsidDel="004531E1">
                <w:rPr>
                  <w:noProof/>
                  <w:webHidden/>
                </w:rPr>
                <w:tab/>
                <w:delText>7</w:delText>
              </w:r>
            </w:del>
          </w:ins>
        </w:p>
        <w:p w14:paraId="21697D64" w14:textId="627CA837" w:rsidR="00923715" w:rsidDel="004531E1" w:rsidRDefault="00923715">
          <w:pPr>
            <w:pStyle w:val="TOC2"/>
            <w:tabs>
              <w:tab w:val="left" w:pos="880"/>
              <w:tab w:val="right" w:pos="9350"/>
            </w:tabs>
            <w:rPr>
              <w:ins w:id="204" w:author="Prasanth Prasannan(UST,IN)" w:date="2022-09-22T16:59:00Z"/>
              <w:del w:id="205" w:author="Binoy Varghese(UST,IN)" w:date="2022-09-27T20:50:00Z"/>
              <w:rFonts w:asciiTheme="minorHAnsi" w:eastAsiaTheme="minorEastAsia" w:hAnsiTheme="minorHAnsi" w:cstheme="minorBidi"/>
              <w:noProof/>
              <w:lang w:eastAsia="en-US"/>
            </w:rPr>
          </w:pPr>
          <w:ins w:id="206" w:author="Prasanth Prasannan(UST,IN)" w:date="2022-09-22T16:59:00Z">
            <w:del w:id="207" w:author="Binoy Varghese(UST,IN)" w:date="2022-09-27T20:50:00Z">
              <w:r w:rsidRPr="004531E1" w:rsidDel="004531E1">
                <w:rPr>
                  <w:rStyle w:val="Hyperlink"/>
                  <w:noProof/>
                </w:rPr>
                <w:delText>5.2</w:delText>
              </w:r>
              <w:r w:rsidDel="004531E1">
                <w:rPr>
                  <w:rFonts w:asciiTheme="minorHAnsi" w:eastAsiaTheme="minorEastAsia" w:hAnsiTheme="minorHAnsi" w:cstheme="minorBidi"/>
                  <w:noProof/>
                  <w:lang w:eastAsia="en-US"/>
                </w:rPr>
                <w:tab/>
              </w:r>
              <w:r w:rsidRPr="004531E1" w:rsidDel="004531E1">
                <w:rPr>
                  <w:rStyle w:val="Hyperlink"/>
                  <w:noProof/>
                </w:rPr>
                <w:delText xml:space="preserve">Environment Setup </w:delText>
              </w:r>
              <w:r w:rsidDel="004531E1">
                <w:rPr>
                  <w:noProof/>
                  <w:webHidden/>
                </w:rPr>
                <w:tab/>
                <w:delText>7</w:delText>
              </w:r>
            </w:del>
          </w:ins>
        </w:p>
        <w:p w14:paraId="66FC2624" w14:textId="5DD281E6" w:rsidR="00923715" w:rsidDel="004531E1" w:rsidRDefault="00923715">
          <w:pPr>
            <w:pStyle w:val="TOC1"/>
            <w:tabs>
              <w:tab w:val="left" w:pos="440"/>
              <w:tab w:val="right" w:pos="9350"/>
            </w:tabs>
            <w:rPr>
              <w:ins w:id="208" w:author="Prasanth Prasannan(UST,IN)" w:date="2022-09-22T16:59:00Z"/>
              <w:del w:id="209" w:author="Binoy Varghese(UST,IN)" w:date="2022-09-27T20:50:00Z"/>
              <w:rFonts w:asciiTheme="minorHAnsi" w:eastAsiaTheme="minorEastAsia" w:hAnsiTheme="minorHAnsi" w:cstheme="minorBidi"/>
              <w:noProof/>
              <w:lang w:eastAsia="en-US"/>
            </w:rPr>
          </w:pPr>
          <w:ins w:id="210" w:author="Prasanth Prasannan(UST,IN)" w:date="2022-09-22T16:59:00Z">
            <w:del w:id="211" w:author="Binoy Varghese(UST,IN)" w:date="2022-09-27T20:50:00Z">
              <w:r w:rsidRPr="004531E1" w:rsidDel="004531E1">
                <w:rPr>
                  <w:rStyle w:val="Hyperlink"/>
                  <w:rFonts w:asciiTheme="majorHAnsi" w:hAnsiTheme="majorHAnsi" w:cstheme="majorHAnsi"/>
                  <w:noProof/>
                </w:rPr>
                <w:delText>6</w:delText>
              </w:r>
              <w:r w:rsidDel="004531E1">
                <w:rPr>
                  <w:rFonts w:asciiTheme="minorHAnsi" w:eastAsiaTheme="minorEastAsia" w:hAnsiTheme="minorHAnsi" w:cstheme="minorBidi"/>
                  <w:noProof/>
                  <w:lang w:eastAsia="en-US"/>
                </w:rPr>
                <w:tab/>
              </w:r>
              <w:r w:rsidRPr="004531E1" w:rsidDel="004531E1">
                <w:rPr>
                  <w:rStyle w:val="Hyperlink"/>
                  <w:rFonts w:asciiTheme="majorHAnsi" w:hAnsiTheme="majorHAnsi" w:cstheme="majorHAnsi"/>
                  <w:noProof/>
                </w:rPr>
                <w:delText xml:space="preserve">Proposed GitLab Folder Structure  </w:delText>
              </w:r>
              <w:r w:rsidDel="004531E1">
                <w:rPr>
                  <w:noProof/>
                  <w:webHidden/>
                </w:rPr>
                <w:tab/>
                <w:delText>9</w:delText>
              </w:r>
            </w:del>
          </w:ins>
        </w:p>
        <w:p w14:paraId="7250117C" w14:textId="1C718B17" w:rsidR="00923715" w:rsidDel="004531E1" w:rsidRDefault="00923715">
          <w:pPr>
            <w:pStyle w:val="TOC1"/>
            <w:tabs>
              <w:tab w:val="left" w:pos="440"/>
              <w:tab w:val="right" w:pos="9350"/>
            </w:tabs>
            <w:rPr>
              <w:ins w:id="212" w:author="Prasanth Prasannan(UST,IN)" w:date="2022-09-22T16:59:00Z"/>
              <w:del w:id="213" w:author="Binoy Varghese(UST,IN)" w:date="2022-09-27T20:50:00Z"/>
              <w:rFonts w:asciiTheme="minorHAnsi" w:eastAsiaTheme="minorEastAsia" w:hAnsiTheme="minorHAnsi" w:cstheme="minorBidi"/>
              <w:noProof/>
              <w:lang w:eastAsia="en-US"/>
            </w:rPr>
          </w:pPr>
          <w:ins w:id="214" w:author="Prasanth Prasannan(UST,IN)" w:date="2022-09-22T16:59:00Z">
            <w:del w:id="215" w:author="Binoy Varghese(UST,IN)" w:date="2022-09-27T20:50:00Z">
              <w:r w:rsidRPr="004531E1" w:rsidDel="004531E1">
                <w:rPr>
                  <w:rStyle w:val="Hyperlink"/>
                  <w:rFonts w:asciiTheme="majorHAnsi" w:hAnsiTheme="majorHAnsi" w:cstheme="majorHAnsi"/>
                  <w:noProof/>
                </w:rPr>
                <w:delText>7</w:delText>
              </w:r>
              <w:r w:rsidDel="004531E1">
                <w:rPr>
                  <w:rFonts w:asciiTheme="minorHAnsi" w:eastAsiaTheme="minorEastAsia" w:hAnsiTheme="minorHAnsi" w:cstheme="minorBidi"/>
                  <w:noProof/>
                  <w:lang w:eastAsia="en-US"/>
                </w:rPr>
                <w:tab/>
              </w:r>
              <w:r w:rsidRPr="004531E1" w:rsidDel="004531E1">
                <w:rPr>
                  <w:rStyle w:val="Hyperlink"/>
                  <w:rFonts w:asciiTheme="majorHAnsi" w:hAnsiTheme="majorHAnsi" w:cstheme="majorHAnsi"/>
                  <w:noProof/>
                </w:rPr>
                <w:delText>How to Configure Group Variables in GitLab</w:delText>
              </w:r>
              <w:r w:rsidDel="004531E1">
                <w:rPr>
                  <w:noProof/>
                  <w:webHidden/>
                </w:rPr>
                <w:tab/>
                <w:delText>11</w:delText>
              </w:r>
            </w:del>
          </w:ins>
        </w:p>
        <w:p w14:paraId="04BBBD28" w14:textId="2ED3AEBE" w:rsidR="00923715" w:rsidDel="004531E1" w:rsidRDefault="00923715">
          <w:pPr>
            <w:pStyle w:val="TOC1"/>
            <w:tabs>
              <w:tab w:val="left" w:pos="440"/>
              <w:tab w:val="right" w:pos="9350"/>
            </w:tabs>
            <w:rPr>
              <w:ins w:id="216" w:author="Prasanth Prasannan(UST,IN)" w:date="2022-09-22T16:59:00Z"/>
              <w:del w:id="217" w:author="Binoy Varghese(UST,IN)" w:date="2022-09-27T20:50:00Z"/>
              <w:rFonts w:asciiTheme="minorHAnsi" w:eastAsiaTheme="minorEastAsia" w:hAnsiTheme="minorHAnsi" w:cstheme="minorBidi"/>
              <w:noProof/>
              <w:lang w:eastAsia="en-US"/>
            </w:rPr>
          </w:pPr>
          <w:ins w:id="218" w:author="Prasanth Prasannan(UST,IN)" w:date="2022-09-22T16:59:00Z">
            <w:del w:id="219" w:author="Binoy Varghese(UST,IN)" w:date="2022-09-27T20:50:00Z">
              <w:r w:rsidRPr="004531E1" w:rsidDel="004531E1">
                <w:rPr>
                  <w:rStyle w:val="Hyperlink"/>
                  <w:rFonts w:asciiTheme="majorHAnsi" w:hAnsiTheme="majorHAnsi" w:cstheme="majorHAnsi"/>
                  <w:noProof/>
                </w:rPr>
                <w:delText>8</w:delText>
              </w:r>
              <w:r w:rsidDel="004531E1">
                <w:rPr>
                  <w:rFonts w:asciiTheme="minorHAnsi" w:eastAsiaTheme="minorEastAsia" w:hAnsiTheme="minorHAnsi" w:cstheme="minorBidi"/>
                  <w:noProof/>
                  <w:lang w:eastAsia="en-US"/>
                </w:rPr>
                <w:tab/>
              </w:r>
              <w:r w:rsidRPr="004531E1" w:rsidDel="004531E1">
                <w:rPr>
                  <w:rStyle w:val="Hyperlink"/>
                  <w:rFonts w:asciiTheme="majorHAnsi" w:hAnsiTheme="majorHAnsi" w:cstheme="majorHAnsi"/>
                  <w:noProof/>
                </w:rPr>
                <w:delText>Create/Build Continuous Integration (CI) Pipeline Script</w:delText>
              </w:r>
              <w:r w:rsidDel="004531E1">
                <w:rPr>
                  <w:noProof/>
                  <w:webHidden/>
                </w:rPr>
                <w:tab/>
                <w:delText>13</w:delText>
              </w:r>
            </w:del>
          </w:ins>
        </w:p>
        <w:p w14:paraId="31546BCB" w14:textId="04676216" w:rsidR="00923715" w:rsidDel="004531E1" w:rsidRDefault="00923715">
          <w:pPr>
            <w:pStyle w:val="TOC1"/>
            <w:tabs>
              <w:tab w:val="left" w:pos="440"/>
              <w:tab w:val="right" w:pos="9350"/>
            </w:tabs>
            <w:rPr>
              <w:ins w:id="220" w:author="Prasanth Prasannan(UST,IN)" w:date="2022-09-22T16:59:00Z"/>
              <w:del w:id="221" w:author="Binoy Varghese(UST,IN)" w:date="2022-09-27T20:50:00Z"/>
              <w:rFonts w:asciiTheme="minorHAnsi" w:eastAsiaTheme="minorEastAsia" w:hAnsiTheme="minorHAnsi" w:cstheme="minorBidi"/>
              <w:noProof/>
              <w:lang w:eastAsia="en-US"/>
            </w:rPr>
          </w:pPr>
          <w:ins w:id="222" w:author="Prasanth Prasannan(UST,IN)" w:date="2022-09-22T16:59:00Z">
            <w:del w:id="223" w:author="Binoy Varghese(UST,IN)" w:date="2022-09-27T20:50:00Z">
              <w:r w:rsidRPr="004531E1" w:rsidDel="004531E1">
                <w:rPr>
                  <w:rStyle w:val="Hyperlink"/>
                  <w:rFonts w:asciiTheme="majorHAnsi" w:hAnsiTheme="majorHAnsi" w:cstheme="majorHAnsi"/>
                  <w:noProof/>
                </w:rPr>
                <w:delText>9</w:delText>
              </w:r>
              <w:r w:rsidDel="004531E1">
                <w:rPr>
                  <w:rFonts w:asciiTheme="minorHAnsi" w:eastAsiaTheme="minorEastAsia" w:hAnsiTheme="minorHAnsi" w:cstheme="minorBidi"/>
                  <w:noProof/>
                  <w:lang w:eastAsia="en-US"/>
                </w:rPr>
                <w:tab/>
              </w:r>
              <w:r w:rsidRPr="004531E1" w:rsidDel="004531E1">
                <w:rPr>
                  <w:rStyle w:val="Hyperlink"/>
                  <w:rFonts w:asciiTheme="majorHAnsi" w:hAnsiTheme="majorHAnsi" w:cstheme="majorHAnsi"/>
                  <w:noProof/>
                </w:rPr>
                <w:delText>Scripts to Deploy Product Images</w:delText>
              </w:r>
              <w:r w:rsidDel="004531E1">
                <w:rPr>
                  <w:noProof/>
                  <w:webHidden/>
                </w:rPr>
                <w:tab/>
                <w:delText>18</w:delText>
              </w:r>
            </w:del>
          </w:ins>
        </w:p>
        <w:p w14:paraId="0EB8106F" w14:textId="505E0106" w:rsidR="00923715" w:rsidDel="004531E1" w:rsidRDefault="00923715">
          <w:pPr>
            <w:pStyle w:val="TOC1"/>
            <w:tabs>
              <w:tab w:val="left" w:pos="660"/>
              <w:tab w:val="right" w:pos="9350"/>
            </w:tabs>
            <w:rPr>
              <w:ins w:id="224" w:author="Prasanth Prasannan(UST,IN)" w:date="2022-09-22T16:59:00Z"/>
              <w:del w:id="225" w:author="Binoy Varghese(UST,IN)" w:date="2022-09-27T20:50:00Z"/>
              <w:rFonts w:asciiTheme="minorHAnsi" w:eastAsiaTheme="minorEastAsia" w:hAnsiTheme="minorHAnsi" w:cstheme="minorBidi"/>
              <w:noProof/>
              <w:lang w:eastAsia="en-US"/>
            </w:rPr>
          </w:pPr>
          <w:ins w:id="226" w:author="Prasanth Prasannan(UST,IN)" w:date="2022-09-22T16:59:00Z">
            <w:del w:id="227" w:author="Binoy Varghese(UST,IN)" w:date="2022-09-27T20:50:00Z">
              <w:r w:rsidRPr="004531E1" w:rsidDel="004531E1">
                <w:rPr>
                  <w:rStyle w:val="Hyperlink"/>
                  <w:rFonts w:asciiTheme="majorHAnsi" w:hAnsiTheme="majorHAnsi" w:cstheme="majorHAnsi"/>
                  <w:noProof/>
                </w:rPr>
                <w:delText>10</w:delText>
              </w:r>
              <w:r w:rsidDel="004531E1">
                <w:rPr>
                  <w:rFonts w:asciiTheme="minorHAnsi" w:eastAsiaTheme="minorEastAsia" w:hAnsiTheme="minorHAnsi" w:cstheme="minorBidi"/>
                  <w:noProof/>
                  <w:lang w:eastAsia="en-US"/>
                </w:rPr>
                <w:tab/>
              </w:r>
              <w:r w:rsidRPr="004531E1" w:rsidDel="004531E1">
                <w:rPr>
                  <w:rStyle w:val="Hyperlink"/>
                  <w:rFonts w:asciiTheme="majorHAnsi" w:hAnsiTheme="majorHAnsi" w:cstheme="majorHAnsi"/>
                  <w:noProof/>
                </w:rPr>
                <w:delText>How to Configure Script in each Repository</w:delText>
              </w:r>
              <w:r w:rsidDel="004531E1">
                <w:rPr>
                  <w:noProof/>
                  <w:webHidden/>
                </w:rPr>
                <w:tab/>
                <w:delText>18</w:delText>
              </w:r>
            </w:del>
          </w:ins>
        </w:p>
        <w:p w14:paraId="465B22F4" w14:textId="76DBF7B9" w:rsidR="00923715" w:rsidDel="004531E1" w:rsidRDefault="00923715">
          <w:pPr>
            <w:pStyle w:val="TOC1"/>
            <w:tabs>
              <w:tab w:val="left" w:pos="660"/>
              <w:tab w:val="right" w:pos="9350"/>
            </w:tabs>
            <w:rPr>
              <w:ins w:id="228" w:author="Prasanth Prasannan(UST,IN)" w:date="2022-09-22T16:59:00Z"/>
              <w:del w:id="229" w:author="Binoy Varghese(UST,IN)" w:date="2022-09-27T20:50:00Z"/>
              <w:rFonts w:asciiTheme="minorHAnsi" w:eastAsiaTheme="minorEastAsia" w:hAnsiTheme="minorHAnsi" w:cstheme="minorBidi"/>
              <w:noProof/>
              <w:lang w:eastAsia="en-US"/>
            </w:rPr>
          </w:pPr>
          <w:ins w:id="230" w:author="Prasanth Prasannan(UST,IN)" w:date="2022-09-22T16:59:00Z">
            <w:del w:id="231" w:author="Binoy Varghese(UST,IN)" w:date="2022-09-27T20:50:00Z">
              <w:r w:rsidRPr="004531E1" w:rsidDel="004531E1">
                <w:rPr>
                  <w:rStyle w:val="Hyperlink"/>
                  <w:rFonts w:asciiTheme="majorHAnsi" w:hAnsiTheme="majorHAnsi" w:cstheme="majorHAnsi"/>
                  <w:noProof/>
                </w:rPr>
                <w:delText>11</w:delText>
              </w:r>
              <w:r w:rsidDel="004531E1">
                <w:rPr>
                  <w:rFonts w:asciiTheme="minorHAnsi" w:eastAsiaTheme="minorEastAsia" w:hAnsiTheme="minorHAnsi" w:cstheme="minorBidi"/>
                  <w:noProof/>
                  <w:lang w:eastAsia="en-US"/>
                </w:rPr>
                <w:tab/>
              </w:r>
              <w:r w:rsidRPr="004531E1" w:rsidDel="004531E1">
                <w:rPr>
                  <w:rStyle w:val="Hyperlink"/>
                  <w:rFonts w:asciiTheme="majorHAnsi" w:hAnsiTheme="majorHAnsi" w:cstheme="majorHAnsi"/>
                  <w:noProof/>
                </w:rPr>
                <w:delText>How to Run CI pipeline Scripts</w:delText>
              </w:r>
              <w:r w:rsidDel="004531E1">
                <w:rPr>
                  <w:noProof/>
                  <w:webHidden/>
                </w:rPr>
                <w:tab/>
                <w:delText>20</w:delText>
              </w:r>
            </w:del>
          </w:ins>
        </w:p>
        <w:p w14:paraId="3158C00F" w14:textId="72CE109B" w:rsidR="00923715" w:rsidDel="004531E1" w:rsidRDefault="00923715">
          <w:pPr>
            <w:pStyle w:val="TOC1"/>
            <w:tabs>
              <w:tab w:val="left" w:pos="660"/>
              <w:tab w:val="right" w:pos="9350"/>
            </w:tabs>
            <w:rPr>
              <w:ins w:id="232" w:author="Prasanth Prasannan(UST,IN)" w:date="2022-09-22T16:59:00Z"/>
              <w:del w:id="233" w:author="Binoy Varghese(UST,IN)" w:date="2022-09-27T20:50:00Z"/>
              <w:rFonts w:asciiTheme="minorHAnsi" w:eastAsiaTheme="minorEastAsia" w:hAnsiTheme="minorHAnsi" w:cstheme="minorBidi"/>
              <w:noProof/>
              <w:lang w:eastAsia="en-US"/>
            </w:rPr>
          </w:pPr>
          <w:ins w:id="234" w:author="Prasanth Prasannan(UST,IN)" w:date="2022-09-22T16:59:00Z">
            <w:del w:id="235" w:author="Binoy Varghese(UST,IN)" w:date="2022-09-27T20:50:00Z">
              <w:r w:rsidRPr="004531E1" w:rsidDel="004531E1">
                <w:rPr>
                  <w:rStyle w:val="Hyperlink"/>
                  <w:rFonts w:asciiTheme="majorHAnsi" w:hAnsiTheme="majorHAnsi" w:cstheme="majorHAnsi"/>
                  <w:noProof/>
                </w:rPr>
                <w:delText>12</w:delText>
              </w:r>
              <w:r w:rsidDel="004531E1">
                <w:rPr>
                  <w:rFonts w:asciiTheme="minorHAnsi" w:eastAsiaTheme="minorEastAsia" w:hAnsiTheme="minorHAnsi" w:cstheme="minorBidi"/>
                  <w:noProof/>
                  <w:lang w:eastAsia="en-US"/>
                </w:rPr>
                <w:tab/>
              </w:r>
              <w:r w:rsidRPr="004531E1" w:rsidDel="004531E1">
                <w:rPr>
                  <w:rStyle w:val="Hyperlink"/>
                  <w:rFonts w:asciiTheme="majorHAnsi" w:hAnsiTheme="majorHAnsi" w:cstheme="majorHAnsi"/>
                  <w:noProof/>
                </w:rPr>
                <w:delText>How to Run CI Product Deployable  Scripts</w:delText>
              </w:r>
              <w:r w:rsidDel="004531E1">
                <w:rPr>
                  <w:noProof/>
                  <w:webHidden/>
                </w:rPr>
                <w:tab/>
                <w:delText>21</w:delText>
              </w:r>
            </w:del>
          </w:ins>
        </w:p>
        <w:p w14:paraId="34CCDBFD" w14:textId="2CEC2A6A" w:rsidR="00923715" w:rsidDel="004531E1" w:rsidRDefault="00923715">
          <w:pPr>
            <w:pStyle w:val="TOC1"/>
            <w:tabs>
              <w:tab w:val="left" w:pos="660"/>
              <w:tab w:val="right" w:pos="9350"/>
            </w:tabs>
            <w:rPr>
              <w:ins w:id="236" w:author="Prasanth Prasannan(UST,IN)" w:date="2022-09-22T16:59:00Z"/>
              <w:del w:id="237" w:author="Binoy Varghese(UST,IN)" w:date="2022-09-27T20:50:00Z"/>
              <w:rFonts w:asciiTheme="minorHAnsi" w:eastAsiaTheme="minorEastAsia" w:hAnsiTheme="minorHAnsi" w:cstheme="minorBidi"/>
              <w:noProof/>
              <w:lang w:eastAsia="en-US"/>
            </w:rPr>
          </w:pPr>
          <w:ins w:id="238" w:author="Prasanth Prasannan(UST,IN)" w:date="2022-09-22T16:59:00Z">
            <w:del w:id="239" w:author="Binoy Varghese(UST,IN)" w:date="2022-09-27T20:50:00Z">
              <w:r w:rsidRPr="004531E1" w:rsidDel="004531E1">
                <w:rPr>
                  <w:rStyle w:val="Hyperlink"/>
                  <w:rFonts w:asciiTheme="majorHAnsi" w:hAnsiTheme="majorHAnsi" w:cstheme="majorHAnsi"/>
                  <w:noProof/>
                </w:rPr>
                <w:delText>13</w:delText>
              </w:r>
              <w:r w:rsidDel="004531E1">
                <w:rPr>
                  <w:rFonts w:asciiTheme="minorHAnsi" w:eastAsiaTheme="minorEastAsia" w:hAnsiTheme="minorHAnsi" w:cstheme="minorBidi"/>
                  <w:noProof/>
                  <w:lang w:eastAsia="en-US"/>
                </w:rPr>
                <w:tab/>
              </w:r>
              <w:r w:rsidRPr="004531E1" w:rsidDel="004531E1">
                <w:rPr>
                  <w:rStyle w:val="Hyperlink"/>
                  <w:rFonts w:asciiTheme="majorHAnsi" w:hAnsiTheme="majorHAnsi" w:cstheme="majorHAnsi"/>
                  <w:noProof/>
                </w:rPr>
                <w:delText>Pipeline Stages – End State</w:delText>
              </w:r>
              <w:r w:rsidDel="004531E1">
                <w:rPr>
                  <w:noProof/>
                  <w:webHidden/>
                </w:rPr>
                <w:tab/>
                <w:delText>22</w:delText>
              </w:r>
            </w:del>
          </w:ins>
        </w:p>
        <w:p w14:paraId="322038E6" w14:textId="2B864889" w:rsidR="00923715" w:rsidDel="004531E1" w:rsidRDefault="00923715">
          <w:pPr>
            <w:pStyle w:val="TOC1"/>
            <w:tabs>
              <w:tab w:val="left" w:pos="660"/>
              <w:tab w:val="right" w:pos="9350"/>
            </w:tabs>
            <w:rPr>
              <w:ins w:id="240" w:author="Prasanth Prasannan(UST,IN)" w:date="2022-09-22T16:59:00Z"/>
              <w:del w:id="241" w:author="Binoy Varghese(UST,IN)" w:date="2022-09-27T20:50:00Z"/>
              <w:rFonts w:asciiTheme="minorHAnsi" w:eastAsiaTheme="minorEastAsia" w:hAnsiTheme="minorHAnsi" w:cstheme="minorBidi"/>
              <w:noProof/>
              <w:lang w:eastAsia="en-US"/>
            </w:rPr>
          </w:pPr>
          <w:ins w:id="242" w:author="Prasanth Prasannan(UST,IN)" w:date="2022-09-22T16:59:00Z">
            <w:del w:id="243" w:author="Binoy Varghese(UST,IN)" w:date="2022-09-27T20:50:00Z">
              <w:r w:rsidRPr="004531E1" w:rsidDel="004531E1">
                <w:rPr>
                  <w:rStyle w:val="Hyperlink"/>
                  <w:rFonts w:asciiTheme="majorHAnsi" w:hAnsiTheme="majorHAnsi" w:cstheme="majorHAnsi"/>
                  <w:noProof/>
                </w:rPr>
                <w:delText>14</w:delText>
              </w:r>
              <w:r w:rsidDel="004531E1">
                <w:rPr>
                  <w:rFonts w:asciiTheme="minorHAnsi" w:eastAsiaTheme="minorEastAsia" w:hAnsiTheme="minorHAnsi" w:cstheme="minorBidi"/>
                  <w:noProof/>
                  <w:lang w:eastAsia="en-US"/>
                </w:rPr>
                <w:tab/>
              </w:r>
              <w:r w:rsidRPr="004531E1" w:rsidDel="004531E1">
                <w:rPr>
                  <w:rStyle w:val="Hyperlink"/>
                  <w:rFonts w:asciiTheme="majorHAnsi" w:hAnsiTheme="majorHAnsi" w:cstheme="majorHAnsi"/>
                  <w:noProof/>
                </w:rPr>
                <w:delText>APPENDIX</w:delText>
              </w:r>
              <w:r w:rsidDel="004531E1">
                <w:rPr>
                  <w:noProof/>
                  <w:webHidden/>
                </w:rPr>
                <w:tab/>
                <w:delText>23</w:delText>
              </w:r>
            </w:del>
          </w:ins>
        </w:p>
        <w:p w14:paraId="630C67C6" w14:textId="100E5F86" w:rsidR="00B8258A" w:rsidDel="004531E1" w:rsidRDefault="00B8258A">
          <w:pPr>
            <w:pStyle w:val="TOC1"/>
            <w:tabs>
              <w:tab w:val="left" w:pos="440"/>
              <w:tab w:val="right" w:pos="9350"/>
            </w:tabs>
            <w:rPr>
              <w:ins w:id="244" w:author="Ramana Pinisetty(UST,IN)" w:date="2022-09-17T13:21:00Z"/>
              <w:del w:id="245" w:author="Binoy Varghese(UST,IN)" w:date="2022-09-27T20:50:00Z"/>
              <w:rFonts w:asciiTheme="minorHAnsi" w:eastAsiaTheme="minorEastAsia" w:hAnsiTheme="minorHAnsi" w:cstheme="minorBidi"/>
              <w:noProof/>
              <w:lang w:val="en-IN"/>
            </w:rPr>
          </w:pPr>
          <w:ins w:id="246" w:author="Ramana Pinisetty(UST,IN)" w:date="2022-09-17T13:21:00Z">
            <w:del w:id="247" w:author="Binoy Varghese(UST,IN)" w:date="2022-09-27T20:50:00Z">
              <w:r w:rsidRPr="009A354C" w:rsidDel="004531E1">
                <w:rPr>
                  <w:rStyle w:val="Hyperlink"/>
                  <w:rFonts w:asciiTheme="majorHAnsi" w:hAnsiTheme="majorHAnsi" w:cstheme="majorHAnsi"/>
                  <w:noProof/>
                </w:rPr>
                <w:delText>1.</w:delText>
              </w:r>
              <w:r w:rsidDel="004531E1">
                <w:rPr>
                  <w:rFonts w:asciiTheme="minorHAnsi" w:eastAsiaTheme="minorEastAsia" w:hAnsiTheme="minorHAnsi" w:cstheme="minorBidi"/>
                  <w:noProof/>
                  <w:lang w:val="en-IN"/>
                </w:rPr>
                <w:tab/>
              </w:r>
              <w:r w:rsidRPr="009A354C" w:rsidDel="004531E1">
                <w:rPr>
                  <w:rStyle w:val="Hyperlink"/>
                  <w:rFonts w:asciiTheme="majorHAnsi" w:hAnsiTheme="majorHAnsi" w:cstheme="majorHAnsi"/>
                  <w:noProof/>
                </w:rPr>
                <w:delText>Introduction</w:delText>
              </w:r>
              <w:r w:rsidDel="004531E1">
                <w:rPr>
                  <w:noProof/>
                  <w:webHidden/>
                </w:rPr>
                <w:tab/>
                <w:delText>3</w:delText>
              </w:r>
            </w:del>
          </w:ins>
        </w:p>
        <w:p w14:paraId="6DF5FEB4" w14:textId="462D1A94" w:rsidR="00B8258A" w:rsidDel="004531E1" w:rsidRDefault="00B8258A">
          <w:pPr>
            <w:pStyle w:val="TOC1"/>
            <w:tabs>
              <w:tab w:val="left" w:pos="440"/>
              <w:tab w:val="right" w:pos="9350"/>
            </w:tabs>
            <w:rPr>
              <w:ins w:id="248" w:author="Ramana Pinisetty(UST,IN)" w:date="2022-09-17T13:21:00Z"/>
              <w:del w:id="249" w:author="Binoy Varghese(UST,IN)" w:date="2022-09-27T20:50:00Z"/>
              <w:rFonts w:asciiTheme="minorHAnsi" w:eastAsiaTheme="minorEastAsia" w:hAnsiTheme="minorHAnsi" w:cstheme="minorBidi"/>
              <w:noProof/>
              <w:lang w:val="en-IN"/>
            </w:rPr>
          </w:pPr>
          <w:ins w:id="250" w:author="Ramana Pinisetty(UST,IN)" w:date="2022-09-17T13:21:00Z">
            <w:del w:id="251" w:author="Binoy Varghese(UST,IN)" w:date="2022-09-27T20:50:00Z">
              <w:r w:rsidRPr="009A354C" w:rsidDel="004531E1">
                <w:rPr>
                  <w:rStyle w:val="Hyperlink"/>
                  <w:rFonts w:asciiTheme="majorHAnsi" w:hAnsiTheme="majorHAnsi" w:cstheme="majorHAnsi"/>
                  <w:noProof/>
                </w:rPr>
                <w:delText>2.</w:delText>
              </w:r>
              <w:r w:rsidDel="004531E1">
                <w:rPr>
                  <w:rFonts w:asciiTheme="minorHAnsi" w:eastAsiaTheme="minorEastAsia" w:hAnsiTheme="minorHAnsi" w:cstheme="minorBidi"/>
                  <w:noProof/>
                  <w:lang w:val="en-IN"/>
                </w:rPr>
                <w:tab/>
              </w:r>
              <w:r w:rsidRPr="009A354C" w:rsidDel="004531E1">
                <w:rPr>
                  <w:rStyle w:val="Hyperlink"/>
                  <w:rFonts w:asciiTheme="majorHAnsi" w:hAnsiTheme="majorHAnsi" w:cstheme="majorHAnsi"/>
                  <w:noProof/>
                </w:rPr>
                <w:delText>GitLab Architecture Overview</w:delText>
              </w:r>
              <w:r w:rsidDel="004531E1">
                <w:rPr>
                  <w:noProof/>
                  <w:webHidden/>
                </w:rPr>
                <w:tab/>
                <w:delText>3</w:delText>
              </w:r>
            </w:del>
          </w:ins>
        </w:p>
        <w:p w14:paraId="11392F30" w14:textId="5D4F67AA" w:rsidR="00B8258A" w:rsidDel="004531E1" w:rsidRDefault="00B8258A">
          <w:pPr>
            <w:pStyle w:val="TOC1"/>
            <w:tabs>
              <w:tab w:val="left" w:pos="440"/>
              <w:tab w:val="right" w:pos="9350"/>
            </w:tabs>
            <w:rPr>
              <w:ins w:id="252" w:author="Ramana Pinisetty(UST,IN)" w:date="2022-09-17T13:21:00Z"/>
              <w:del w:id="253" w:author="Binoy Varghese(UST,IN)" w:date="2022-09-27T20:50:00Z"/>
              <w:rFonts w:asciiTheme="minorHAnsi" w:eastAsiaTheme="minorEastAsia" w:hAnsiTheme="minorHAnsi" w:cstheme="minorBidi"/>
              <w:noProof/>
              <w:lang w:val="en-IN"/>
            </w:rPr>
          </w:pPr>
          <w:ins w:id="254" w:author="Ramana Pinisetty(UST,IN)" w:date="2022-09-17T13:21:00Z">
            <w:del w:id="255" w:author="Binoy Varghese(UST,IN)" w:date="2022-09-27T20:50:00Z">
              <w:r w:rsidRPr="009A354C" w:rsidDel="004531E1">
                <w:rPr>
                  <w:rStyle w:val="Hyperlink"/>
                  <w:rFonts w:asciiTheme="majorHAnsi" w:hAnsiTheme="majorHAnsi" w:cstheme="majorHAnsi"/>
                  <w:noProof/>
                </w:rPr>
                <w:delText>3.</w:delText>
              </w:r>
              <w:r w:rsidDel="004531E1">
                <w:rPr>
                  <w:rFonts w:asciiTheme="minorHAnsi" w:eastAsiaTheme="minorEastAsia" w:hAnsiTheme="minorHAnsi" w:cstheme="minorBidi"/>
                  <w:noProof/>
                  <w:lang w:val="en-IN"/>
                </w:rPr>
                <w:tab/>
              </w:r>
              <w:r w:rsidRPr="009A354C" w:rsidDel="004531E1">
                <w:rPr>
                  <w:rStyle w:val="Hyperlink"/>
                  <w:rFonts w:asciiTheme="majorHAnsi" w:hAnsiTheme="majorHAnsi" w:cstheme="majorHAnsi"/>
                  <w:noProof/>
                </w:rPr>
                <w:delText>GitLab (CI) Integration with JFrog and Xray</w:delText>
              </w:r>
              <w:r w:rsidDel="004531E1">
                <w:rPr>
                  <w:noProof/>
                  <w:webHidden/>
                </w:rPr>
                <w:tab/>
                <w:delText>4</w:delText>
              </w:r>
            </w:del>
          </w:ins>
        </w:p>
        <w:p w14:paraId="59D3F836" w14:textId="085B938F" w:rsidR="00B8258A" w:rsidDel="004531E1" w:rsidRDefault="00B8258A">
          <w:pPr>
            <w:pStyle w:val="TOC1"/>
            <w:tabs>
              <w:tab w:val="left" w:pos="440"/>
              <w:tab w:val="right" w:pos="9350"/>
            </w:tabs>
            <w:rPr>
              <w:ins w:id="256" w:author="Ramana Pinisetty(UST,IN)" w:date="2022-09-17T13:21:00Z"/>
              <w:del w:id="257" w:author="Binoy Varghese(UST,IN)" w:date="2022-09-27T20:50:00Z"/>
              <w:rFonts w:asciiTheme="minorHAnsi" w:eastAsiaTheme="minorEastAsia" w:hAnsiTheme="minorHAnsi" w:cstheme="minorBidi"/>
              <w:noProof/>
              <w:lang w:val="en-IN"/>
            </w:rPr>
          </w:pPr>
          <w:ins w:id="258" w:author="Ramana Pinisetty(UST,IN)" w:date="2022-09-17T13:21:00Z">
            <w:del w:id="259" w:author="Binoy Varghese(UST,IN)" w:date="2022-09-27T20:50:00Z">
              <w:r w:rsidRPr="009A354C" w:rsidDel="004531E1">
                <w:rPr>
                  <w:rStyle w:val="Hyperlink"/>
                  <w:rFonts w:asciiTheme="majorHAnsi" w:hAnsiTheme="majorHAnsi" w:cstheme="majorHAnsi"/>
                  <w:noProof/>
                </w:rPr>
                <w:delText>4.</w:delText>
              </w:r>
              <w:r w:rsidDel="004531E1">
                <w:rPr>
                  <w:rFonts w:asciiTheme="minorHAnsi" w:eastAsiaTheme="minorEastAsia" w:hAnsiTheme="minorHAnsi" w:cstheme="minorBidi"/>
                  <w:noProof/>
                  <w:lang w:val="en-IN"/>
                </w:rPr>
                <w:tab/>
              </w:r>
              <w:r w:rsidRPr="009A354C" w:rsidDel="004531E1">
                <w:rPr>
                  <w:rStyle w:val="Hyperlink"/>
                  <w:rFonts w:asciiTheme="majorHAnsi" w:hAnsiTheme="majorHAnsi" w:cstheme="majorHAnsi"/>
                  <w:noProof/>
                </w:rPr>
                <w:delText>JFrog Artifactory Structure</w:delText>
              </w:r>
              <w:r w:rsidDel="004531E1">
                <w:rPr>
                  <w:noProof/>
                  <w:webHidden/>
                </w:rPr>
                <w:tab/>
                <w:delText>5</w:delText>
              </w:r>
            </w:del>
          </w:ins>
        </w:p>
        <w:p w14:paraId="33E61D2A" w14:textId="4E0713F2" w:rsidR="00B8258A" w:rsidDel="004531E1" w:rsidRDefault="00B8258A">
          <w:pPr>
            <w:pStyle w:val="TOC1"/>
            <w:tabs>
              <w:tab w:val="left" w:pos="440"/>
              <w:tab w:val="right" w:pos="9350"/>
            </w:tabs>
            <w:rPr>
              <w:ins w:id="260" w:author="Ramana Pinisetty(UST,IN)" w:date="2022-09-17T13:21:00Z"/>
              <w:del w:id="261" w:author="Binoy Varghese(UST,IN)" w:date="2022-09-27T20:50:00Z"/>
              <w:rFonts w:asciiTheme="minorHAnsi" w:eastAsiaTheme="minorEastAsia" w:hAnsiTheme="minorHAnsi" w:cstheme="minorBidi"/>
              <w:noProof/>
              <w:lang w:val="en-IN"/>
            </w:rPr>
          </w:pPr>
          <w:ins w:id="262" w:author="Ramana Pinisetty(UST,IN)" w:date="2022-09-17T13:21:00Z">
            <w:del w:id="263" w:author="Binoy Varghese(UST,IN)" w:date="2022-09-27T20:50:00Z">
              <w:r w:rsidRPr="009A354C" w:rsidDel="004531E1">
                <w:rPr>
                  <w:rStyle w:val="Hyperlink"/>
                  <w:noProof/>
                </w:rPr>
                <w:delText>5.</w:delText>
              </w:r>
              <w:r w:rsidDel="004531E1">
                <w:rPr>
                  <w:rFonts w:asciiTheme="minorHAnsi" w:eastAsiaTheme="minorEastAsia" w:hAnsiTheme="minorHAnsi" w:cstheme="minorBidi"/>
                  <w:noProof/>
                  <w:lang w:val="en-IN"/>
                </w:rPr>
                <w:tab/>
              </w:r>
              <w:r w:rsidRPr="009A354C" w:rsidDel="004531E1">
                <w:rPr>
                  <w:rStyle w:val="Hyperlink"/>
                  <w:noProof/>
                </w:rPr>
                <w:delText>Continuous Integration - Prerequisites &amp; Environment Setup</w:delText>
              </w:r>
              <w:r w:rsidDel="004531E1">
                <w:rPr>
                  <w:noProof/>
                  <w:webHidden/>
                </w:rPr>
                <w:tab/>
                <w:delText>7</w:delText>
              </w:r>
            </w:del>
          </w:ins>
        </w:p>
        <w:p w14:paraId="1DF99D2A" w14:textId="0E5AC9BB" w:rsidR="00B8258A" w:rsidDel="004531E1" w:rsidRDefault="00B8258A">
          <w:pPr>
            <w:pStyle w:val="TOC1"/>
            <w:tabs>
              <w:tab w:val="left" w:pos="440"/>
              <w:tab w:val="right" w:pos="9350"/>
            </w:tabs>
            <w:rPr>
              <w:ins w:id="264" w:author="Ramana Pinisetty(UST,IN)" w:date="2022-09-17T13:21:00Z"/>
              <w:del w:id="265" w:author="Binoy Varghese(UST,IN)" w:date="2022-09-27T20:50:00Z"/>
              <w:rFonts w:asciiTheme="minorHAnsi" w:eastAsiaTheme="minorEastAsia" w:hAnsiTheme="minorHAnsi" w:cstheme="minorBidi"/>
              <w:noProof/>
              <w:lang w:val="en-IN"/>
            </w:rPr>
          </w:pPr>
          <w:ins w:id="266" w:author="Ramana Pinisetty(UST,IN)" w:date="2022-09-17T13:21:00Z">
            <w:del w:id="267" w:author="Binoy Varghese(UST,IN)" w:date="2022-09-27T20:50:00Z">
              <w:r w:rsidRPr="009A354C" w:rsidDel="004531E1">
                <w:rPr>
                  <w:rStyle w:val="Hyperlink"/>
                  <w:rFonts w:asciiTheme="majorHAnsi" w:hAnsiTheme="majorHAnsi" w:cstheme="majorHAnsi"/>
                  <w:noProof/>
                </w:rPr>
                <w:delText>6.</w:delText>
              </w:r>
              <w:r w:rsidDel="004531E1">
                <w:rPr>
                  <w:rFonts w:asciiTheme="minorHAnsi" w:eastAsiaTheme="minorEastAsia" w:hAnsiTheme="minorHAnsi" w:cstheme="minorBidi"/>
                  <w:noProof/>
                  <w:lang w:val="en-IN"/>
                </w:rPr>
                <w:tab/>
              </w:r>
              <w:r w:rsidRPr="009A354C" w:rsidDel="004531E1">
                <w:rPr>
                  <w:rStyle w:val="Hyperlink"/>
                  <w:rFonts w:asciiTheme="majorHAnsi" w:hAnsiTheme="majorHAnsi" w:cstheme="majorHAnsi"/>
                  <w:noProof/>
                </w:rPr>
                <w:delText>Proposed GitLab Folder Structure</w:delText>
              </w:r>
              <w:r w:rsidDel="004531E1">
                <w:rPr>
                  <w:noProof/>
                  <w:webHidden/>
                </w:rPr>
                <w:tab/>
                <w:delText>8</w:delText>
              </w:r>
            </w:del>
          </w:ins>
        </w:p>
        <w:p w14:paraId="0C0F23FC" w14:textId="43EEB9F7" w:rsidR="00B8258A" w:rsidDel="004531E1" w:rsidRDefault="00B8258A">
          <w:pPr>
            <w:pStyle w:val="TOC1"/>
            <w:tabs>
              <w:tab w:val="left" w:pos="440"/>
              <w:tab w:val="right" w:pos="9350"/>
            </w:tabs>
            <w:rPr>
              <w:ins w:id="268" w:author="Ramana Pinisetty(UST,IN)" w:date="2022-09-17T13:21:00Z"/>
              <w:del w:id="269" w:author="Binoy Varghese(UST,IN)" w:date="2022-09-27T20:50:00Z"/>
              <w:rFonts w:asciiTheme="minorHAnsi" w:eastAsiaTheme="minorEastAsia" w:hAnsiTheme="minorHAnsi" w:cstheme="minorBidi"/>
              <w:noProof/>
              <w:lang w:val="en-IN"/>
            </w:rPr>
          </w:pPr>
          <w:ins w:id="270" w:author="Ramana Pinisetty(UST,IN)" w:date="2022-09-17T13:21:00Z">
            <w:del w:id="271" w:author="Binoy Varghese(UST,IN)" w:date="2022-09-27T20:50:00Z">
              <w:r w:rsidRPr="009A354C" w:rsidDel="004531E1">
                <w:rPr>
                  <w:rStyle w:val="Hyperlink"/>
                  <w:rFonts w:asciiTheme="majorHAnsi" w:hAnsiTheme="majorHAnsi" w:cstheme="majorHAnsi"/>
                  <w:noProof/>
                </w:rPr>
                <w:delText>7.</w:delText>
              </w:r>
              <w:r w:rsidDel="004531E1">
                <w:rPr>
                  <w:rFonts w:asciiTheme="minorHAnsi" w:eastAsiaTheme="minorEastAsia" w:hAnsiTheme="minorHAnsi" w:cstheme="minorBidi"/>
                  <w:noProof/>
                  <w:lang w:val="en-IN"/>
                </w:rPr>
                <w:tab/>
              </w:r>
              <w:r w:rsidRPr="009A354C" w:rsidDel="004531E1">
                <w:rPr>
                  <w:rStyle w:val="Hyperlink"/>
                  <w:rFonts w:asciiTheme="majorHAnsi" w:hAnsiTheme="majorHAnsi" w:cstheme="majorHAnsi"/>
                  <w:noProof/>
                </w:rPr>
                <w:delText>How to Configure Group Variables in GitLab</w:delText>
              </w:r>
              <w:r w:rsidDel="004531E1">
                <w:rPr>
                  <w:noProof/>
                  <w:webHidden/>
                </w:rPr>
                <w:tab/>
                <w:delText>8</w:delText>
              </w:r>
            </w:del>
          </w:ins>
        </w:p>
        <w:p w14:paraId="3BE43837" w14:textId="1923D1E3" w:rsidR="00B8258A" w:rsidDel="004531E1" w:rsidRDefault="00B8258A">
          <w:pPr>
            <w:pStyle w:val="TOC1"/>
            <w:tabs>
              <w:tab w:val="left" w:pos="440"/>
              <w:tab w:val="right" w:pos="9350"/>
            </w:tabs>
            <w:rPr>
              <w:ins w:id="272" w:author="Ramana Pinisetty(UST,IN)" w:date="2022-09-17T13:21:00Z"/>
              <w:del w:id="273" w:author="Binoy Varghese(UST,IN)" w:date="2022-09-27T20:50:00Z"/>
              <w:rFonts w:asciiTheme="minorHAnsi" w:eastAsiaTheme="minorEastAsia" w:hAnsiTheme="minorHAnsi" w:cstheme="minorBidi"/>
              <w:noProof/>
              <w:lang w:val="en-IN"/>
            </w:rPr>
          </w:pPr>
          <w:ins w:id="274" w:author="Ramana Pinisetty(UST,IN)" w:date="2022-09-17T13:21:00Z">
            <w:del w:id="275" w:author="Binoy Varghese(UST,IN)" w:date="2022-09-27T20:50:00Z">
              <w:r w:rsidRPr="009A354C" w:rsidDel="004531E1">
                <w:rPr>
                  <w:rStyle w:val="Hyperlink"/>
                  <w:rFonts w:asciiTheme="majorHAnsi" w:hAnsiTheme="majorHAnsi" w:cstheme="majorHAnsi"/>
                  <w:noProof/>
                </w:rPr>
                <w:delText>8.</w:delText>
              </w:r>
              <w:r w:rsidDel="004531E1">
                <w:rPr>
                  <w:rFonts w:asciiTheme="minorHAnsi" w:eastAsiaTheme="minorEastAsia" w:hAnsiTheme="minorHAnsi" w:cstheme="minorBidi"/>
                  <w:noProof/>
                  <w:lang w:val="en-IN"/>
                </w:rPr>
                <w:tab/>
              </w:r>
              <w:r w:rsidRPr="009A354C" w:rsidDel="004531E1">
                <w:rPr>
                  <w:rStyle w:val="Hyperlink"/>
                  <w:rFonts w:asciiTheme="majorHAnsi" w:hAnsiTheme="majorHAnsi" w:cstheme="majorHAnsi"/>
                  <w:noProof/>
                </w:rPr>
                <w:delText>Create/Build Continuous Integration (CI) Pipeline Script</w:delText>
              </w:r>
              <w:r w:rsidDel="004531E1">
                <w:rPr>
                  <w:noProof/>
                  <w:webHidden/>
                </w:rPr>
                <w:tab/>
                <w:delText>9</w:delText>
              </w:r>
            </w:del>
          </w:ins>
        </w:p>
        <w:p w14:paraId="3D4D5C44" w14:textId="420A674C" w:rsidR="00B8258A" w:rsidDel="004531E1" w:rsidRDefault="00B8258A">
          <w:pPr>
            <w:pStyle w:val="TOC1"/>
            <w:tabs>
              <w:tab w:val="left" w:pos="440"/>
              <w:tab w:val="right" w:pos="9350"/>
            </w:tabs>
            <w:rPr>
              <w:ins w:id="276" w:author="Ramana Pinisetty(UST,IN)" w:date="2022-09-17T13:21:00Z"/>
              <w:del w:id="277" w:author="Binoy Varghese(UST,IN)" w:date="2022-09-27T20:50:00Z"/>
              <w:rFonts w:asciiTheme="minorHAnsi" w:eastAsiaTheme="minorEastAsia" w:hAnsiTheme="minorHAnsi" w:cstheme="minorBidi"/>
              <w:noProof/>
              <w:lang w:val="en-IN"/>
            </w:rPr>
          </w:pPr>
          <w:ins w:id="278" w:author="Ramana Pinisetty(UST,IN)" w:date="2022-09-17T13:21:00Z">
            <w:del w:id="279" w:author="Binoy Varghese(UST,IN)" w:date="2022-09-27T20:50:00Z">
              <w:r w:rsidRPr="009A354C" w:rsidDel="004531E1">
                <w:rPr>
                  <w:rStyle w:val="Hyperlink"/>
                  <w:rFonts w:asciiTheme="majorHAnsi" w:hAnsiTheme="majorHAnsi" w:cstheme="majorHAnsi"/>
                  <w:noProof/>
                </w:rPr>
                <w:delText>9.</w:delText>
              </w:r>
              <w:r w:rsidDel="004531E1">
                <w:rPr>
                  <w:rFonts w:asciiTheme="minorHAnsi" w:eastAsiaTheme="minorEastAsia" w:hAnsiTheme="minorHAnsi" w:cstheme="minorBidi"/>
                  <w:noProof/>
                  <w:lang w:val="en-IN"/>
                </w:rPr>
                <w:tab/>
              </w:r>
              <w:r w:rsidRPr="009A354C" w:rsidDel="004531E1">
                <w:rPr>
                  <w:rStyle w:val="Hyperlink"/>
                  <w:rFonts w:asciiTheme="majorHAnsi" w:hAnsiTheme="majorHAnsi" w:cstheme="majorHAnsi"/>
                  <w:noProof/>
                </w:rPr>
                <w:delText>Scripts to Deploy Product Images</w:delText>
              </w:r>
              <w:r w:rsidDel="004531E1">
                <w:rPr>
                  <w:noProof/>
                  <w:webHidden/>
                </w:rPr>
                <w:tab/>
                <w:delText>14</w:delText>
              </w:r>
            </w:del>
          </w:ins>
        </w:p>
        <w:p w14:paraId="5BD95EB7" w14:textId="622576B0" w:rsidR="00B8258A" w:rsidDel="004531E1" w:rsidRDefault="00B8258A">
          <w:pPr>
            <w:pStyle w:val="TOC1"/>
            <w:tabs>
              <w:tab w:val="left" w:pos="660"/>
              <w:tab w:val="right" w:pos="9350"/>
            </w:tabs>
            <w:rPr>
              <w:ins w:id="280" w:author="Ramana Pinisetty(UST,IN)" w:date="2022-09-17T13:21:00Z"/>
              <w:del w:id="281" w:author="Binoy Varghese(UST,IN)" w:date="2022-09-27T20:50:00Z"/>
              <w:rFonts w:asciiTheme="minorHAnsi" w:eastAsiaTheme="minorEastAsia" w:hAnsiTheme="minorHAnsi" w:cstheme="minorBidi"/>
              <w:noProof/>
              <w:lang w:val="en-IN"/>
            </w:rPr>
          </w:pPr>
          <w:ins w:id="282" w:author="Ramana Pinisetty(UST,IN)" w:date="2022-09-17T13:21:00Z">
            <w:del w:id="283" w:author="Binoy Varghese(UST,IN)" w:date="2022-09-27T20:50:00Z">
              <w:r w:rsidRPr="009A354C" w:rsidDel="004531E1">
                <w:rPr>
                  <w:rStyle w:val="Hyperlink"/>
                  <w:rFonts w:asciiTheme="majorHAnsi" w:hAnsiTheme="majorHAnsi" w:cstheme="majorHAnsi"/>
                  <w:noProof/>
                </w:rPr>
                <w:delText>10.</w:delText>
              </w:r>
              <w:r w:rsidDel="004531E1">
                <w:rPr>
                  <w:rFonts w:asciiTheme="minorHAnsi" w:eastAsiaTheme="minorEastAsia" w:hAnsiTheme="minorHAnsi" w:cstheme="minorBidi"/>
                  <w:noProof/>
                  <w:lang w:val="en-IN"/>
                </w:rPr>
                <w:tab/>
              </w:r>
              <w:r w:rsidRPr="009A354C" w:rsidDel="004531E1">
                <w:rPr>
                  <w:rStyle w:val="Hyperlink"/>
                  <w:rFonts w:asciiTheme="majorHAnsi" w:hAnsiTheme="majorHAnsi" w:cstheme="majorHAnsi"/>
                  <w:noProof/>
                </w:rPr>
                <w:delText>How to Configure Script in each Repository</w:delText>
              </w:r>
              <w:r w:rsidDel="004531E1">
                <w:rPr>
                  <w:noProof/>
                  <w:webHidden/>
                </w:rPr>
                <w:tab/>
                <w:delText>15</w:delText>
              </w:r>
            </w:del>
          </w:ins>
        </w:p>
        <w:p w14:paraId="3D136D4B" w14:textId="4F7455CE" w:rsidR="00B8258A" w:rsidDel="004531E1" w:rsidRDefault="00B8258A">
          <w:pPr>
            <w:pStyle w:val="TOC1"/>
            <w:tabs>
              <w:tab w:val="left" w:pos="660"/>
              <w:tab w:val="right" w:pos="9350"/>
            </w:tabs>
            <w:rPr>
              <w:ins w:id="284" w:author="Ramana Pinisetty(UST,IN)" w:date="2022-09-17T13:21:00Z"/>
              <w:del w:id="285" w:author="Binoy Varghese(UST,IN)" w:date="2022-09-27T20:50:00Z"/>
              <w:rFonts w:asciiTheme="minorHAnsi" w:eastAsiaTheme="minorEastAsia" w:hAnsiTheme="minorHAnsi" w:cstheme="minorBidi"/>
              <w:noProof/>
              <w:lang w:val="en-IN"/>
            </w:rPr>
          </w:pPr>
          <w:ins w:id="286" w:author="Ramana Pinisetty(UST,IN)" w:date="2022-09-17T13:21:00Z">
            <w:del w:id="287" w:author="Binoy Varghese(UST,IN)" w:date="2022-09-27T20:50:00Z">
              <w:r w:rsidRPr="009A354C" w:rsidDel="004531E1">
                <w:rPr>
                  <w:rStyle w:val="Hyperlink"/>
                  <w:rFonts w:asciiTheme="majorHAnsi" w:hAnsiTheme="majorHAnsi" w:cstheme="majorHAnsi"/>
                  <w:noProof/>
                </w:rPr>
                <w:delText>11.</w:delText>
              </w:r>
              <w:r w:rsidDel="004531E1">
                <w:rPr>
                  <w:rFonts w:asciiTheme="minorHAnsi" w:eastAsiaTheme="minorEastAsia" w:hAnsiTheme="minorHAnsi" w:cstheme="minorBidi"/>
                  <w:noProof/>
                  <w:lang w:val="en-IN"/>
                </w:rPr>
                <w:tab/>
              </w:r>
              <w:r w:rsidRPr="009A354C" w:rsidDel="004531E1">
                <w:rPr>
                  <w:rStyle w:val="Hyperlink"/>
                  <w:rFonts w:asciiTheme="majorHAnsi" w:hAnsiTheme="majorHAnsi" w:cstheme="majorHAnsi"/>
                  <w:noProof/>
                </w:rPr>
                <w:delText>How to Run CI pipeline Scripts</w:delText>
              </w:r>
              <w:r w:rsidDel="004531E1">
                <w:rPr>
                  <w:noProof/>
                  <w:webHidden/>
                </w:rPr>
                <w:tab/>
                <w:delText>16</w:delText>
              </w:r>
            </w:del>
          </w:ins>
        </w:p>
        <w:p w14:paraId="2D54B5C8" w14:textId="6B6259CE" w:rsidR="00B8258A" w:rsidDel="004531E1" w:rsidRDefault="00B8258A">
          <w:pPr>
            <w:pStyle w:val="TOC1"/>
            <w:tabs>
              <w:tab w:val="left" w:pos="660"/>
              <w:tab w:val="right" w:pos="9350"/>
            </w:tabs>
            <w:rPr>
              <w:ins w:id="288" w:author="Ramana Pinisetty(UST,IN)" w:date="2022-09-17T13:21:00Z"/>
              <w:del w:id="289" w:author="Binoy Varghese(UST,IN)" w:date="2022-09-27T20:50:00Z"/>
              <w:rFonts w:asciiTheme="minorHAnsi" w:eastAsiaTheme="minorEastAsia" w:hAnsiTheme="minorHAnsi" w:cstheme="minorBidi"/>
              <w:noProof/>
              <w:lang w:val="en-IN"/>
            </w:rPr>
          </w:pPr>
          <w:ins w:id="290" w:author="Ramana Pinisetty(UST,IN)" w:date="2022-09-17T13:21:00Z">
            <w:del w:id="291" w:author="Binoy Varghese(UST,IN)" w:date="2022-09-27T20:50:00Z">
              <w:r w:rsidRPr="009A354C" w:rsidDel="004531E1">
                <w:rPr>
                  <w:rStyle w:val="Hyperlink"/>
                  <w:rFonts w:asciiTheme="majorHAnsi" w:hAnsiTheme="majorHAnsi" w:cstheme="majorHAnsi"/>
                  <w:noProof/>
                </w:rPr>
                <w:delText>12.</w:delText>
              </w:r>
              <w:r w:rsidDel="004531E1">
                <w:rPr>
                  <w:rFonts w:asciiTheme="minorHAnsi" w:eastAsiaTheme="minorEastAsia" w:hAnsiTheme="minorHAnsi" w:cstheme="minorBidi"/>
                  <w:noProof/>
                  <w:lang w:val="en-IN"/>
                </w:rPr>
                <w:tab/>
              </w:r>
              <w:r w:rsidRPr="009A354C" w:rsidDel="004531E1">
                <w:rPr>
                  <w:rStyle w:val="Hyperlink"/>
                  <w:rFonts w:asciiTheme="majorHAnsi" w:hAnsiTheme="majorHAnsi" w:cstheme="majorHAnsi"/>
                  <w:noProof/>
                </w:rPr>
                <w:delText>End-to-End Design of pipeline stages</w:delText>
              </w:r>
              <w:r w:rsidDel="004531E1">
                <w:rPr>
                  <w:noProof/>
                  <w:webHidden/>
                </w:rPr>
                <w:tab/>
                <w:delText>17</w:delText>
              </w:r>
            </w:del>
          </w:ins>
        </w:p>
        <w:p w14:paraId="25CE83D6" w14:textId="1EEB4171" w:rsidR="00B8258A" w:rsidDel="004531E1" w:rsidRDefault="00B8258A">
          <w:pPr>
            <w:pStyle w:val="TOC1"/>
            <w:tabs>
              <w:tab w:val="left" w:pos="660"/>
              <w:tab w:val="right" w:pos="9350"/>
            </w:tabs>
            <w:rPr>
              <w:ins w:id="292" w:author="Ramana Pinisetty(UST,IN)" w:date="2022-09-17T13:21:00Z"/>
              <w:del w:id="293" w:author="Binoy Varghese(UST,IN)" w:date="2022-09-27T20:50:00Z"/>
              <w:rFonts w:asciiTheme="minorHAnsi" w:eastAsiaTheme="minorEastAsia" w:hAnsiTheme="minorHAnsi" w:cstheme="minorBidi"/>
              <w:noProof/>
              <w:lang w:val="en-IN"/>
            </w:rPr>
          </w:pPr>
          <w:ins w:id="294" w:author="Ramana Pinisetty(UST,IN)" w:date="2022-09-17T13:21:00Z">
            <w:del w:id="295" w:author="Binoy Varghese(UST,IN)" w:date="2022-09-27T20:50:00Z">
              <w:r w:rsidRPr="009A354C" w:rsidDel="004531E1">
                <w:rPr>
                  <w:rStyle w:val="Hyperlink"/>
                  <w:rFonts w:asciiTheme="majorHAnsi" w:hAnsiTheme="majorHAnsi" w:cstheme="majorHAnsi"/>
                  <w:noProof/>
                </w:rPr>
                <w:delText>13.</w:delText>
              </w:r>
              <w:r w:rsidDel="004531E1">
                <w:rPr>
                  <w:rFonts w:asciiTheme="minorHAnsi" w:eastAsiaTheme="minorEastAsia" w:hAnsiTheme="minorHAnsi" w:cstheme="minorBidi"/>
                  <w:noProof/>
                  <w:lang w:val="en-IN"/>
                </w:rPr>
                <w:tab/>
              </w:r>
              <w:r w:rsidRPr="009A354C" w:rsidDel="004531E1">
                <w:rPr>
                  <w:rStyle w:val="Hyperlink"/>
                  <w:rFonts w:asciiTheme="majorHAnsi" w:hAnsiTheme="majorHAnsi" w:cstheme="majorHAnsi"/>
                  <w:noProof/>
                </w:rPr>
                <w:delText>APPENDIX</w:delText>
              </w:r>
              <w:r w:rsidDel="004531E1">
                <w:rPr>
                  <w:noProof/>
                  <w:webHidden/>
                </w:rPr>
                <w:tab/>
                <w:delText>17</w:delText>
              </w:r>
            </w:del>
          </w:ins>
        </w:p>
        <w:p w14:paraId="4C8DD1A7" w14:textId="7EA47BD6" w:rsidR="00B10D51" w:rsidDel="004531E1" w:rsidRDefault="00B10D51">
          <w:pPr>
            <w:pStyle w:val="TOC1"/>
            <w:tabs>
              <w:tab w:val="left" w:pos="440"/>
              <w:tab w:val="right" w:pos="9350"/>
            </w:tabs>
            <w:rPr>
              <w:del w:id="296" w:author="Binoy Varghese(UST,IN)" w:date="2022-09-27T20:50:00Z"/>
              <w:rFonts w:asciiTheme="minorHAnsi" w:eastAsiaTheme="minorEastAsia" w:hAnsiTheme="minorHAnsi" w:cstheme="minorBidi"/>
              <w:noProof/>
              <w:lang w:val="en-IN"/>
            </w:rPr>
          </w:pPr>
          <w:del w:id="297" w:author="Binoy Varghese(UST,IN)" w:date="2022-09-27T20:50:00Z">
            <w:r w:rsidRPr="009A7E24" w:rsidDel="004531E1">
              <w:rPr>
                <w:rPrChange w:id="298" w:author="Ramana Pinisetty(UST,IN)" w:date="2022-09-15T12:34:00Z">
                  <w:rPr>
                    <w:rStyle w:val="Hyperlink"/>
                    <w:rFonts w:asciiTheme="majorHAnsi" w:hAnsiTheme="majorHAnsi" w:cstheme="majorHAnsi"/>
                    <w:noProof/>
                  </w:rPr>
                </w:rPrChange>
              </w:rPr>
              <w:delText>1.</w:delText>
            </w:r>
            <w:r w:rsidDel="004531E1">
              <w:rPr>
                <w:rFonts w:asciiTheme="minorHAnsi" w:eastAsiaTheme="minorEastAsia" w:hAnsiTheme="minorHAnsi" w:cstheme="minorBidi"/>
                <w:noProof/>
                <w:lang w:val="en-IN"/>
              </w:rPr>
              <w:tab/>
            </w:r>
            <w:r w:rsidRPr="009A7E24" w:rsidDel="004531E1">
              <w:rPr>
                <w:rPrChange w:id="299" w:author="Ramana Pinisetty(UST,IN)" w:date="2022-09-15T12:34:00Z">
                  <w:rPr>
                    <w:rStyle w:val="Hyperlink"/>
                    <w:rFonts w:asciiTheme="majorHAnsi" w:hAnsiTheme="majorHAnsi" w:cstheme="majorHAnsi"/>
                    <w:noProof/>
                  </w:rPr>
                </w:rPrChange>
              </w:rPr>
              <w:delText>Introduction</w:delText>
            </w:r>
            <w:r w:rsidDel="004531E1">
              <w:rPr>
                <w:noProof/>
                <w:webHidden/>
              </w:rPr>
              <w:tab/>
              <w:delText>3</w:delText>
            </w:r>
          </w:del>
        </w:p>
        <w:p w14:paraId="77B0C410" w14:textId="201960E5" w:rsidR="00B10D51" w:rsidDel="004531E1" w:rsidRDefault="00B10D51">
          <w:pPr>
            <w:pStyle w:val="TOC1"/>
            <w:tabs>
              <w:tab w:val="left" w:pos="440"/>
              <w:tab w:val="right" w:pos="9350"/>
            </w:tabs>
            <w:rPr>
              <w:del w:id="300" w:author="Binoy Varghese(UST,IN)" w:date="2022-09-27T20:50:00Z"/>
              <w:rFonts w:asciiTheme="minorHAnsi" w:eastAsiaTheme="minorEastAsia" w:hAnsiTheme="minorHAnsi" w:cstheme="minorBidi"/>
              <w:noProof/>
              <w:lang w:val="en-IN"/>
            </w:rPr>
          </w:pPr>
          <w:del w:id="301" w:author="Binoy Varghese(UST,IN)" w:date="2022-09-27T20:50:00Z">
            <w:r w:rsidRPr="009A7E24" w:rsidDel="004531E1">
              <w:rPr>
                <w:rPrChange w:id="302" w:author="Ramana Pinisetty(UST,IN)" w:date="2022-09-15T12:34:00Z">
                  <w:rPr>
                    <w:rStyle w:val="Hyperlink"/>
                    <w:rFonts w:asciiTheme="majorHAnsi" w:hAnsiTheme="majorHAnsi" w:cstheme="majorHAnsi"/>
                    <w:noProof/>
                  </w:rPr>
                </w:rPrChange>
              </w:rPr>
              <w:delText>2.</w:delText>
            </w:r>
            <w:r w:rsidDel="004531E1">
              <w:rPr>
                <w:rFonts w:asciiTheme="minorHAnsi" w:eastAsiaTheme="minorEastAsia" w:hAnsiTheme="minorHAnsi" w:cstheme="minorBidi"/>
                <w:noProof/>
                <w:lang w:val="en-IN"/>
              </w:rPr>
              <w:tab/>
            </w:r>
            <w:r w:rsidRPr="009A7E24" w:rsidDel="004531E1">
              <w:rPr>
                <w:rPrChange w:id="303" w:author="Ramana Pinisetty(UST,IN)" w:date="2022-09-15T12:34:00Z">
                  <w:rPr>
                    <w:rStyle w:val="Hyperlink"/>
                    <w:rFonts w:asciiTheme="majorHAnsi" w:hAnsiTheme="majorHAnsi" w:cstheme="majorHAnsi"/>
                    <w:noProof/>
                  </w:rPr>
                </w:rPrChange>
              </w:rPr>
              <w:delText>GitLab Architecture Overview</w:delText>
            </w:r>
            <w:r w:rsidDel="004531E1">
              <w:rPr>
                <w:noProof/>
                <w:webHidden/>
              </w:rPr>
              <w:tab/>
              <w:delText>3</w:delText>
            </w:r>
          </w:del>
        </w:p>
        <w:p w14:paraId="535E9631" w14:textId="78B82CF9" w:rsidR="00B10D51" w:rsidDel="004531E1" w:rsidRDefault="00B10D51">
          <w:pPr>
            <w:pStyle w:val="TOC1"/>
            <w:tabs>
              <w:tab w:val="left" w:pos="440"/>
              <w:tab w:val="right" w:pos="9350"/>
            </w:tabs>
            <w:rPr>
              <w:del w:id="304" w:author="Binoy Varghese(UST,IN)" w:date="2022-09-27T20:50:00Z"/>
              <w:rFonts w:asciiTheme="minorHAnsi" w:eastAsiaTheme="minorEastAsia" w:hAnsiTheme="minorHAnsi" w:cstheme="minorBidi"/>
              <w:noProof/>
              <w:lang w:val="en-IN"/>
            </w:rPr>
          </w:pPr>
          <w:del w:id="305" w:author="Binoy Varghese(UST,IN)" w:date="2022-09-27T20:50:00Z">
            <w:r w:rsidRPr="009A7E24" w:rsidDel="004531E1">
              <w:rPr>
                <w:rPrChange w:id="306" w:author="Ramana Pinisetty(UST,IN)" w:date="2022-09-15T12:34:00Z">
                  <w:rPr>
                    <w:rStyle w:val="Hyperlink"/>
                    <w:rFonts w:asciiTheme="majorHAnsi" w:hAnsiTheme="majorHAnsi" w:cstheme="majorHAnsi"/>
                    <w:noProof/>
                  </w:rPr>
                </w:rPrChange>
              </w:rPr>
              <w:delText>3.</w:delText>
            </w:r>
            <w:r w:rsidDel="004531E1">
              <w:rPr>
                <w:rFonts w:asciiTheme="minorHAnsi" w:eastAsiaTheme="minorEastAsia" w:hAnsiTheme="minorHAnsi" w:cstheme="minorBidi"/>
                <w:noProof/>
                <w:lang w:val="en-IN"/>
              </w:rPr>
              <w:tab/>
            </w:r>
            <w:r w:rsidRPr="009A7E24" w:rsidDel="004531E1">
              <w:rPr>
                <w:rPrChange w:id="307" w:author="Ramana Pinisetty(UST,IN)" w:date="2022-09-15T12:34:00Z">
                  <w:rPr>
                    <w:rStyle w:val="Hyperlink"/>
                    <w:rFonts w:asciiTheme="majorHAnsi" w:hAnsiTheme="majorHAnsi" w:cstheme="majorHAnsi"/>
                    <w:noProof/>
                  </w:rPr>
                </w:rPrChange>
              </w:rPr>
              <w:delText>GitLab (CI) Integration with JFrog and Xray</w:delText>
            </w:r>
            <w:r w:rsidDel="004531E1">
              <w:rPr>
                <w:noProof/>
                <w:webHidden/>
              </w:rPr>
              <w:tab/>
              <w:delText>4</w:delText>
            </w:r>
          </w:del>
        </w:p>
        <w:p w14:paraId="6EB4C3B8" w14:textId="0DC7A7DF" w:rsidR="00B10D51" w:rsidDel="004531E1" w:rsidRDefault="00B10D51">
          <w:pPr>
            <w:pStyle w:val="TOC1"/>
            <w:tabs>
              <w:tab w:val="left" w:pos="440"/>
              <w:tab w:val="right" w:pos="9350"/>
            </w:tabs>
            <w:rPr>
              <w:del w:id="308" w:author="Binoy Varghese(UST,IN)" w:date="2022-09-27T20:50:00Z"/>
              <w:rFonts w:asciiTheme="minorHAnsi" w:eastAsiaTheme="minorEastAsia" w:hAnsiTheme="minorHAnsi" w:cstheme="minorBidi"/>
              <w:noProof/>
              <w:lang w:val="en-IN"/>
            </w:rPr>
          </w:pPr>
          <w:del w:id="309" w:author="Binoy Varghese(UST,IN)" w:date="2022-09-27T20:50:00Z">
            <w:r w:rsidRPr="009A7E24" w:rsidDel="004531E1">
              <w:rPr>
                <w:rPrChange w:id="310" w:author="Ramana Pinisetty(UST,IN)" w:date="2022-09-15T12:34:00Z">
                  <w:rPr>
                    <w:rStyle w:val="Hyperlink"/>
                    <w:rFonts w:asciiTheme="majorHAnsi" w:hAnsiTheme="majorHAnsi" w:cstheme="majorHAnsi"/>
                    <w:noProof/>
                  </w:rPr>
                </w:rPrChange>
              </w:rPr>
              <w:delText>4.</w:delText>
            </w:r>
            <w:r w:rsidDel="004531E1">
              <w:rPr>
                <w:rFonts w:asciiTheme="minorHAnsi" w:eastAsiaTheme="minorEastAsia" w:hAnsiTheme="minorHAnsi" w:cstheme="minorBidi"/>
                <w:noProof/>
                <w:lang w:val="en-IN"/>
              </w:rPr>
              <w:tab/>
            </w:r>
            <w:r w:rsidRPr="009A7E24" w:rsidDel="004531E1">
              <w:rPr>
                <w:rPrChange w:id="311" w:author="Ramana Pinisetty(UST,IN)" w:date="2022-09-15T12:34:00Z">
                  <w:rPr>
                    <w:rStyle w:val="Hyperlink"/>
                    <w:rFonts w:asciiTheme="majorHAnsi" w:hAnsiTheme="majorHAnsi" w:cstheme="majorHAnsi"/>
                    <w:noProof/>
                  </w:rPr>
                </w:rPrChange>
              </w:rPr>
              <w:delText>JFrog Artifactory Structure</w:delText>
            </w:r>
            <w:r w:rsidDel="004531E1">
              <w:rPr>
                <w:noProof/>
                <w:webHidden/>
              </w:rPr>
              <w:tab/>
              <w:delText>5</w:delText>
            </w:r>
          </w:del>
        </w:p>
        <w:p w14:paraId="27C55598" w14:textId="56423056" w:rsidR="00B10D51" w:rsidDel="004531E1" w:rsidRDefault="00B10D51">
          <w:pPr>
            <w:pStyle w:val="TOC1"/>
            <w:tabs>
              <w:tab w:val="left" w:pos="440"/>
              <w:tab w:val="right" w:pos="9350"/>
            </w:tabs>
            <w:rPr>
              <w:del w:id="312" w:author="Binoy Varghese(UST,IN)" w:date="2022-09-27T20:50:00Z"/>
              <w:rFonts w:asciiTheme="minorHAnsi" w:eastAsiaTheme="minorEastAsia" w:hAnsiTheme="minorHAnsi" w:cstheme="minorBidi"/>
              <w:noProof/>
              <w:lang w:val="en-IN"/>
            </w:rPr>
          </w:pPr>
          <w:del w:id="313" w:author="Binoy Varghese(UST,IN)" w:date="2022-09-27T20:50:00Z">
            <w:r w:rsidRPr="009A7E24" w:rsidDel="004531E1">
              <w:rPr>
                <w:rPrChange w:id="314" w:author="Ramana Pinisetty(UST,IN)" w:date="2022-09-15T12:34:00Z">
                  <w:rPr>
                    <w:rStyle w:val="Hyperlink"/>
                    <w:rFonts w:asciiTheme="majorHAnsi" w:hAnsiTheme="majorHAnsi" w:cstheme="majorHAnsi"/>
                    <w:noProof/>
                  </w:rPr>
                </w:rPrChange>
              </w:rPr>
              <w:delText>5.</w:delText>
            </w:r>
            <w:r w:rsidDel="004531E1">
              <w:rPr>
                <w:rFonts w:asciiTheme="minorHAnsi" w:eastAsiaTheme="minorEastAsia" w:hAnsiTheme="minorHAnsi" w:cstheme="minorBidi"/>
                <w:noProof/>
                <w:lang w:val="en-IN"/>
              </w:rPr>
              <w:tab/>
            </w:r>
            <w:r w:rsidRPr="009A7E24" w:rsidDel="004531E1">
              <w:rPr>
                <w:rPrChange w:id="315" w:author="Ramana Pinisetty(UST,IN)" w:date="2022-09-15T12:34:00Z">
                  <w:rPr>
                    <w:rStyle w:val="Hyperlink"/>
                    <w:rFonts w:asciiTheme="majorHAnsi" w:hAnsiTheme="majorHAnsi" w:cstheme="majorHAnsi"/>
                    <w:noProof/>
                  </w:rPr>
                </w:rPrChange>
              </w:rPr>
              <w:delText>Continuous Integration - Prerequisites &amp; Environment Setup</w:delText>
            </w:r>
            <w:r w:rsidDel="004531E1">
              <w:rPr>
                <w:noProof/>
                <w:webHidden/>
              </w:rPr>
              <w:tab/>
              <w:delText>6</w:delText>
            </w:r>
          </w:del>
        </w:p>
        <w:p w14:paraId="5871637C" w14:textId="32629049" w:rsidR="00B10D51" w:rsidDel="004531E1" w:rsidRDefault="00B10D51">
          <w:pPr>
            <w:pStyle w:val="TOC1"/>
            <w:tabs>
              <w:tab w:val="left" w:pos="440"/>
              <w:tab w:val="right" w:pos="9350"/>
            </w:tabs>
            <w:rPr>
              <w:del w:id="316" w:author="Binoy Varghese(UST,IN)" w:date="2022-09-27T20:50:00Z"/>
              <w:rFonts w:asciiTheme="minorHAnsi" w:eastAsiaTheme="minorEastAsia" w:hAnsiTheme="minorHAnsi" w:cstheme="minorBidi"/>
              <w:noProof/>
              <w:lang w:val="en-IN"/>
            </w:rPr>
          </w:pPr>
          <w:del w:id="317" w:author="Binoy Varghese(UST,IN)" w:date="2022-09-27T20:50:00Z">
            <w:r w:rsidRPr="009A7E24" w:rsidDel="004531E1">
              <w:rPr>
                <w:rPrChange w:id="318" w:author="Ramana Pinisetty(UST,IN)" w:date="2022-09-15T12:34:00Z">
                  <w:rPr>
                    <w:rStyle w:val="Hyperlink"/>
                    <w:rFonts w:asciiTheme="majorHAnsi" w:hAnsiTheme="majorHAnsi" w:cstheme="majorHAnsi"/>
                    <w:noProof/>
                  </w:rPr>
                </w:rPrChange>
              </w:rPr>
              <w:delText>6.</w:delText>
            </w:r>
            <w:r w:rsidDel="004531E1">
              <w:rPr>
                <w:rFonts w:asciiTheme="minorHAnsi" w:eastAsiaTheme="minorEastAsia" w:hAnsiTheme="minorHAnsi" w:cstheme="minorBidi"/>
                <w:noProof/>
                <w:lang w:val="en-IN"/>
              </w:rPr>
              <w:tab/>
            </w:r>
            <w:r w:rsidRPr="009A7E24" w:rsidDel="004531E1">
              <w:rPr>
                <w:rPrChange w:id="319" w:author="Ramana Pinisetty(UST,IN)" w:date="2022-09-15T12:34:00Z">
                  <w:rPr>
                    <w:rStyle w:val="Hyperlink"/>
                    <w:rFonts w:asciiTheme="majorHAnsi" w:hAnsiTheme="majorHAnsi" w:cstheme="majorHAnsi"/>
                    <w:noProof/>
                  </w:rPr>
                </w:rPrChange>
              </w:rPr>
              <w:delText>How to Configure Global Variables in GitLab</w:delText>
            </w:r>
            <w:r w:rsidDel="004531E1">
              <w:rPr>
                <w:noProof/>
                <w:webHidden/>
              </w:rPr>
              <w:tab/>
              <w:delText>7</w:delText>
            </w:r>
          </w:del>
        </w:p>
        <w:p w14:paraId="11027FE4" w14:textId="6AFD32BA" w:rsidR="00B10D51" w:rsidDel="004531E1" w:rsidRDefault="00B10D51">
          <w:pPr>
            <w:pStyle w:val="TOC1"/>
            <w:tabs>
              <w:tab w:val="left" w:pos="440"/>
              <w:tab w:val="right" w:pos="9350"/>
            </w:tabs>
            <w:rPr>
              <w:del w:id="320" w:author="Binoy Varghese(UST,IN)" w:date="2022-09-27T20:50:00Z"/>
              <w:rFonts w:asciiTheme="minorHAnsi" w:eastAsiaTheme="minorEastAsia" w:hAnsiTheme="minorHAnsi" w:cstheme="minorBidi"/>
              <w:noProof/>
              <w:lang w:val="en-IN"/>
            </w:rPr>
          </w:pPr>
          <w:del w:id="321" w:author="Binoy Varghese(UST,IN)" w:date="2022-09-27T20:50:00Z">
            <w:r w:rsidRPr="009A7E24" w:rsidDel="004531E1">
              <w:rPr>
                <w:rPrChange w:id="322" w:author="Ramana Pinisetty(UST,IN)" w:date="2022-09-15T12:34:00Z">
                  <w:rPr>
                    <w:rStyle w:val="Hyperlink"/>
                    <w:rFonts w:asciiTheme="majorHAnsi" w:hAnsiTheme="majorHAnsi" w:cstheme="majorHAnsi"/>
                    <w:noProof/>
                  </w:rPr>
                </w:rPrChange>
              </w:rPr>
              <w:delText>7.</w:delText>
            </w:r>
            <w:r w:rsidDel="004531E1">
              <w:rPr>
                <w:rFonts w:asciiTheme="minorHAnsi" w:eastAsiaTheme="minorEastAsia" w:hAnsiTheme="minorHAnsi" w:cstheme="minorBidi"/>
                <w:noProof/>
                <w:lang w:val="en-IN"/>
              </w:rPr>
              <w:tab/>
            </w:r>
            <w:r w:rsidRPr="009A7E24" w:rsidDel="004531E1">
              <w:rPr>
                <w:rPrChange w:id="323" w:author="Ramana Pinisetty(UST,IN)" w:date="2022-09-15T12:34:00Z">
                  <w:rPr>
                    <w:rStyle w:val="Hyperlink"/>
                    <w:rFonts w:asciiTheme="majorHAnsi" w:hAnsiTheme="majorHAnsi" w:cstheme="majorHAnsi"/>
                    <w:noProof/>
                  </w:rPr>
                </w:rPrChange>
              </w:rPr>
              <w:delText>Create/Build Continuous Integration (CI) Pipeline Script</w:delText>
            </w:r>
            <w:r w:rsidDel="004531E1">
              <w:rPr>
                <w:noProof/>
                <w:webHidden/>
              </w:rPr>
              <w:tab/>
              <w:delText>8</w:delText>
            </w:r>
          </w:del>
        </w:p>
        <w:p w14:paraId="27F0FA43" w14:textId="14DBFC11" w:rsidR="00B10D51" w:rsidDel="004531E1" w:rsidRDefault="00B10D51">
          <w:pPr>
            <w:pStyle w:val="TOC1"/>
            <w:tabs>
              <w:tab w:val="left" w:pos="440"/>
              <w:tab w:val="right" w:pos="9350"/>
            </w:tabs>
            <w:rPr>
              <w:del w:id="324" w:author="Binoy Varghese(UST,IN)" w:date="2022-09-27T20:50:00Z"/>
              <w:rFonts w:asciiTheme="minorHAnsi" w:eastAsiaTheme="minorEastAsia" w:hAnsiTheme="minorHAnsi" w:cstheme="minorBidi"/>
              <w:noProof/>
              <w:lang w:val="en-IN"/>
            </w:rPr>
          </w:pPr>
          <w:del w:id="325" w:author="Binoy Varghese(UST,IN)" w:date="2022-09-27T20:50:00Z">
            <w:r w:rsidRPr="009A7E24" w:rsidDel="004531E1">
              <w:rPr>
                <w:rPrChange w:id="326" w:author="Ramana Pinisetty(UST,IN)" w:date="2022-09-15T12:34:00Z">
                  <w:rPr>
                    <w:rStyle w:val="Hyperlink"/>
                    <w:rFonts w:asciiTheme="majorHAnsi" w:hAnsiTheme="majorHAnsi" w:cstheme="majorHAnsi"/>
                    <w:noProof/>
                  </w:rPr>
                </w:rPrChange>
              </w:rPr>
              <w:delText>8.</w:delText>
            </w:r>
            <w:r w:rsidDel="004531E1">
              <w:rPr>
                <w:rFonts w:asciiTheme="minorHAnsi" w:eastAsiaTheme="minorEastAsia" w:hAnsiTheme="minorHAnsi" w:cstheme="minorBidi"/>
                <w:noProof/>
                <w:lang w:val="en-IN"/>
              </w:rPr>
              <w:tab/>
            </w:r>
            <w:r w:rsidRPr="009A7E24" w:rsidDel="004531E1">
              <w:rPr>
                <w:rPrChange w:id="327" w:author="Ramana Pinisetty(UST,IN)" w:date="2022-09-15T12:34:00Z">
                  <w:rPr>
                    <w:rStyle w:val="Hyperlink"/>
                    <w:rFonts w:asciiTheme="majorHAnsi" w:hAnsiTheme="majorHAnsi" w:cstheme="majorHAnsi"/>
                    <w:noProof/>
                  </w:rPr>
                </w:rPrChange>
              </w:rPr>
              <w:delText>How to Configure Script in each Repository</w:delText>
            </w:r>
            <w:r w:rsidDel="004531E1">
              <w:rPr>
                <w:noProof/>
                <w:webHidden/>
              </w:rPr>
              <w:tab/>
              <w:delText>14</w:delText>
            </w:r>
          </w:del>
        </w:p>
        <w:p w14:paraId="62BDAB2A" w14:textId="7E1B03CB" w:rsidR="00B10D51" w:rsidDel="004531E1" w:rsidRDefault="00B10D51">
          <w:pPr>
            <w:pStyle w:val="TOC1"/>
            <w:tabs>
              <w:tab w:val="left" w:pos="440"/>
              <w:tab w:val="right" w:pos="9350"/>
            </w:tabs>
            <w:rPr>
              <w:del w:id="328" w:author="Binoy Varghese(UST,IN)" w:date="2022-09-27T20:50:00Z"/>
              <w:rFonts w:asciiTheme="minorHAnsi" w:eastAsiaTheme="minorEastAsia" w:hAnsiTheme="minorHAnsi" w:cstheme="minorBidi"/>
              <w:noProof/>
              <w:lang w:val="en-IN"/>
            </w:rPr>
          </w:pPr>
          <w:del w:id="329" w:author="Binoy Varghese(UST,IN)" w:date="2022-09-27T20:50:00Z">
            <w:r w:rsidRPr="009A7E24" w:rsidDel="004531E1">
              <w:rPr>
                <w:rPrChange w:id="330" w:author="Ramana Pinisetty(UST,IN)" w:date="2022-09-15T12:34:00Z">
                  <w:rPr>
                    <w:rStyle w:val="Hyperlink"/>
                    <w:rFonts w:asciiTheme="majorHAnsi" w:hAnsiTheme="majorHAnsi" w:cstheme="majorHAnsi"/>
                    <w:noProof/>
                  </w:rPr>
                </w:rPrChange>
              </w:rPr>
              <w:delText>9.</w:delText>
            </w:r>
            <w:r w:rsidDel="004531E1">
              <w:rPr>
                <w:rFonts w:asciiTheme="minorHAnsi" w:eastAsiaTheme="minorEastAsia" w:hAnsiTheme="minorHAnsi" w:cstheme="minorBidi"/>
                <w:noProof/>
                <w:lang w:val="en-IN"/>
              </w:rPr>
              <w:tab/>
            </w:r>
            <w:r w:rsidRPr="009A7E24" w:rsidDel="004531E1">
              <w:rPr>
                <w:rPrChange w:id="331" w:author="Ramana Pinisetty(UST,IN)" w:date="2022-09-15T12:34:00Z">
                  <w:rPr>
                    <w:rStyle w:val="Hyperlink"/>
                    <w:rFonts w:asciiTheme="majorHAnsi" w:hAnsiTheme="majorHAnsi" w:cstheme="majorHAnsi"/>
                    <w:noProof/>
                  </w:rPr>
                </w:rPrChange>
              </w:rPr>
              <w:delText>How to Run CI pipeline Scripts</w:delText>
            </w:r>
            <w:r w:rsidDel="004531E1">
              <w:rPr>
                <w:noProof/>
                <w:webHidden/>
              </w:rPr>
              <w:tab/>
              <w:delText>14</w:delText>
            </w:r>
          </w:del>
        </w:p>
        <w:p w14:paraId="215C4765" w14:textId="78FA4F9F" w:rsidR="00B10D51" w:rsidDel="004531E1" w:rsidRDefault="00B10D51">
          <w:pPr>
            <w:pStyle w:val="TOC1"/>
            <w:tabs>
              <w:tab w:val="left" w:pos="660"/>
              <w:tab w:val="right" w:pos="9350"/>
            </w:tabs>
            <w:rPr>
              <w:del w:id="332" w:author="Binoy Varghese(UST,IN)" w:date="2022-09-27T20:50:00Z"/>
              <w:rFonts w:asciiTheme="minorHAnsi" w:eastAsiaTheme="minorEastAsia" w:hAnsiTheme="minorHAnsi" w:cstheme="minorBidi"/>
              <w:noProof/>
              <w:lang w:val="en-IN"/>
            </w:rPr>
          </w:pPr>
          <w:del w:id="333" w:author="Binoy Varghese(UST,IN)" w:date="2022-09-27T20:50:00Z">
            <w:r w:rsidRPr="009A7E24" w:rsidDel="004531E1">
              <w:rPr>
                <w:rPrChange w:id="334" w:author="Ramana Pinisetty(UST,IN)" w:date="2022-09-15T12:34:00Z">
                  <w:rPr>
                    <w:rStyle w:val="Hyperlink"/>
                    <w:rFonts w:asciiTheme="majorHAnsi" w:hAnsiTheme="majorHAnsi" w:cstheme="majorHAnsi"/>
                    <w:noProof/>
                  </w:rPr>
                </w:rPrChange>
              </w:rPr>
              <w:delText>10.</w:delText>
            </w:r>
            <w:r w:rsidDel="004531E1">
              <w:rPr>
                <w:rFonts w:asciiTheme="minorHAnsi" w:eastAsiaTheme="minorEastAsia" w:hAnsiTheme="minorHAnsi" w:cstheme="minorBidi"/>
                <w:noProof/>
                <w:lang w:val="en-IN"/>
              </w:rPr>
              <w:tab/>
            </w:r>
            <w:r w:rsidRPr="009A7E24" w:rsidDel="004531E1">
              <w:rPr>
                <w:rPrChange w:id="335" w:author="Ramana Pinisetty(UST,IN)" w:date="2022-09-15T12:34:00Z">
                  <w:rPr>
                    <w:rStyle w:val="Hyperlink"/>
                    <w:rFonts w:asciiTheme="majorHAnsi" w:hAnsiTheme="majorHAnsi" w:cstheme="majorHAnsi"/>
                    <w:noProof/>
                  </w:rPr>
                </w:rPrChange>
              </w:rPr>
              <w:delText>APPENDIX</w:delText>
            </w:r>
            <w:r w:rsidDel="004531E1">
              <w:rPr>
                <w:noProof/>
                <w:webHidden/>
              </w:rPr>
              <w:tab/>
              <w:delText>16</w:delText>
            </w:r>
          </w:del>
        </w:p>
        <w:p w14:paraId="17B964B8" w14:textId="6C2BBF10" w:rsidR="00322981" w:rsidRPr="00CA74E3" w:rsidRDefault="00322981">
          <w:pPr>
            <w:rPr>
              <w:rFonts w:asciiTheme="majorHAnsi" w:hAnsiTheme="majorHAnsi" w:cstheme="majorHAnsi"/>
            </w:rPr>
          </w:pPr>
          <w:r w:rsidRPr="00CA74E3">
            <w:rPr>
              <w:rFonts w:asciiTheme="majorHAnsi" w:hAnsiTheme="majorHAnsi" w:cstheme="majorHAnsi"/>
            </w:rPr>
            <w:fldChar w:fldCharType="end"/>
          </w:r>
        </w:p>
      </w:sdtContent>
    </w:sdt>
    <w:p w14:paraId="3E59AD5A" w14:textId="77777777" w:rsidR="00322981" w:rsidRPr="00CA74E3" w:rsidRDefault="00322981">
      <w:pPr>
        <w:pBdr>
          <w:top w:val="nil"/>
          <w:left w:val="nil"/>
          <w:bottom w:val="nil"/>
          <w:right w:val="nil"/>
          <w:between w:val="nil"/>
        </w:pBdr>
        <w:tabs>
          <w:tab w:val="left" w:pos="480"/>
          <w:tab w:val="right" w:pos="9350"/>
        </w:tabs>
        <w:spacing w:before="120" w:after="120"/>
        <w:jc w:val="center"/>
        <w:rPr>
          <w:rFonts w:asciiTheme="majorHAnsi" w:hAnsiTheme="majorHAnsi" w:cstheme="majorHAnsi"/>
          <w:b/>
          <w:smallCaps/>
          <w:color w:val="948A54"/>
        </w:rPr>
      </w:pPr>
    </w:p>
    <w:p w14:paraId="115C2C9E" w14:textId="77777777" w:rsidR="00322981" w:rsidRPr="00CA74E3" w:rsidRDefault="00322981">
      <w:pPr>
        <w:spacing w:line="240" w:lineRule="auto"/>
        <w:rPr>
          <w:rFonts w:asciiTheme="majorHAnsi" w:hAnsiTheme="majorHAnsi" w:cstheme="majorHAnsi"/>
        </w:rPr>
      </w:pPr>
      <w:r w:rsidRPr="00CA74E3">
        <w:rPr>
          <w:rFonts w:asciiTheme="majorHAnsi" w:hAnsiTheme="majorHAnsi" w:cstheme="majorHAnsi"/>
        </w:rPr>
        <w:br w:type="page"/>
      </w:r>
    </w:p>
    <w:p w14:paraId="1828517D" w14:textId="618C2735" w:rsidR="00322981" w:rsidRPr="0057767C" w:rsidRDefault="00322981">
      <w:pPr>
        <w:pStyle w:val="Heading1"/>
        <w:rPr>
          <w:rFonts w:asciiTheme="majorHAnsi" w:hAnsiTheme="majorHAnsi" w:cstheme="majorHAnsi"/>
          <w:rPrChange w:id="336" w:author="Prasanth Prasannan(UST,IN)" w:date="2022-09-19T19:19:00Z">
            <w:rPr/>
          </w:rPrChange>
        </w:rPr>
      </w:pPr>
      <w:bookmarkStart w:id="337" w:name="_Toc115204833"/>
      <w:r w:rsidRPr="0057767C">
        <w:rPr>
          <w:rFonts w:asciiTheme="majorHAnsi" w:hAnsiTheme="majorHAnsi" w:cstheme="majorHAnsi"/>
          <w:rPrChange w:id="338" w:author="Prasanth Prasannan(UST,IN)" w:date="2022-09-19T19:19:00Z">
            <w:rPr/>
          </w:rPrChange>
        </w:rPr>
        <w:lastRenderedPageBreak/>
        <w:t>Introduction</w:t>
      </w:r>
      <w:bookmarkEnd w:id="337"/>
    </w:p>
    <w:p w14:paraId="769BA38F" w14:textId="4B22AE79" w:rsidR="0011008E" w:rsidRPr="00CA74E3" w:rsidRDefault="00322981" w:rsidP="004D55D0">
      <w:pPr>
        <w:ind w:left="437"/>
        <w:jc w:val="both"/>
        <w:rPr>
          <w:rFonts w:asciiTheme="majorHAnsi" w:hAnsiTheme="majorHAnsi" w:cstheme="majorHAnsi"/>
          <w:color w:val="000000"/>
        </w:rPr>
      </w:pPr>
      <w:r w:rsidRPr="00CA74E3">
        <w:rPr>
          <w:rFonts w:asciiTheme="majorHAnsi" w:hAnsiTheme="majorHAnsi" w:cstheme="majorHAnsi"/>
          <w:color w:val="000000"/>
        </w:rPr>
        <w:t>G</w:t>
      </w:r>
      <w:r w:rsidR="00033453" w:rsidRPr="00CA74E3">
        <w:rPr>
          <w:rFonts w:asciiTheme="majorHAnsi" w:hAnsiTheme="majorHAnsi" w:cstheme="majorHAnsi"/>
          <w:color w:val="000000"/>
        </w:rPr>
        <w:t xml:space="preserve">itLab </w:t>
      </w:r>
      <w:ins w:id="339" w:author="Prasanth Prasannan(UST,IN)" w:date="2022-09-19T19:27:00Z">
        <w:r w:rsidR="0021344E">
          <w:rPr>
            <w:rFonts w:asciiTheme="majorHAnsi" w:hAnsiTheme="majorHAnsi" w:cstheme="majorHAnsi"/>
            <w:color w:val="000000"/>
          </w:rPr>
          <w:t>C</w:t>
        </w:r>
      </w:ins>
      <w:del w:id="340" w:author="Prasanth Prasannan(UST,IN)" w:date="2022-09-19T19:27:00Z">
        <w:r w:rsidR="00033453" w:rsidRPr="00CA74E3" w:rsidDel="0021344E">
          <w:rPr>
            <w:rFonts w:asciiTheme="majorHAnsi" w:hAnsiTheme="majorHAnsi" w:cstheme="majorHAnsi"/>
            <w:color w:val="000000"/>
          </w:rPr>
          <w:delText>c</w:delText>
        </w:r>
      </w:del>
      <w:r w:rsidR="00033453" w:rsidRPr="00CA74E3">
        <w:rPr>
          <w:rFonts w:asciiTheme="majorHAnsi" w:hAnsiTheme="majorHAnsi" w:cstheme="majorHAnsi"/>
          <w:color w:val="000000"/>
        </w:rPr>
        <w:t xml:space="preserve">ontinuous </w:t>
      </w:r>
      <w:ins w:id="341" w:author="Prasanth Prasannan(UST,IN)" w:date="2022-09-19T19:27:00Z">
        <w:r w:rsidR="0021344E">
          <w:rPr>
            <w:rFonts w:asciiTheme="majorHAnsi" w:hAnsiTheme="majorHAnsi" w:cstheme="majorHAnsi"/>
            <w:color w:val="000000"/>
          </w:rPr>
          <w:t>I</w:t>
        </w:r>
      </w:ins>
      <w:del w:id="342" w:author="Prasanth Prasannan(UST,IN)" w:date="2022-09-19T19:27:00Z">
        <w:r w:rsidR="00033453" w:rsidRPr="00CA74E3" w:rsidDel="0021344E">
          <w:rPr>
            <w:rFonts w:asciiTheme="majorHAnsi" w:hAnsiTheme="majorHAnsi" w:cstheme="majorHAnsi"/>
            <w:color w:val="000000"/>
          </w:rPr>
          <w:delText>i</w:delText>
        </w:r>
      </w:del>
      <w:r w:rsidR="00033453" w:rsidRPr="00CA74E3">
        <w:rPr>
          <w:rFonts w:asciiTheme="majorHAnsi" w:hAnsiTheme="majorHAnsi" w:cstheme="majorHAnsi"/>
          <w:color w:val="000000"/>
        </w:rPr>
        <w:t xml:space="preserve">ntegration (CI) </w:t>
      </w:r>
      <w:r w:rsidR="00085000" w:rsidRPr="00CA74E3">
        <w:rPr>
          <w:rFonts w:asciiTheme="majorHAnsi" w:hAnsiTheme="majorHAnsi" w:cstheme="majorHAnsi"/>
          <w:color w:val="000000"/>
        </w:rPr>
        <w:t>Runbook helps</w:t>
      </w:r>
      <w:del w:id="343" w:author="Ramana Pinisetty(UST,IN)" w:date="2022-09-14T20:21:00Z">
        <w:r w:rsidR="00085000" w:rsidRPr="00CA74E3" w:rsidDel="00585036">
          <w:rPr>
            <w:rFonts w:asciiTheme="majorHAnsi" w:hAnsiTheme="majorHAnsi" w:cstheme="majorHAnsi"/>
            <w:color w:val="000000"/>
          </w:rPr>
          <w:delText xml:space="preserve"> you </w:delText>
        </w:r>
      </w:del>
      <w:ins w:id="344" w:author="Ramana Pinisetty(UST,IN)" w:date="2022-09-14T20:22:00Z">
        <w:r w:rsidR="005F687F">
          <w:rPr>
            <w:rFonts w:asciiTheme="majorHAnsi" w:hAnsiTheme="majorHAnsi" w:cstheme="majorHAnsi"/>
            <w:color w:val="000000"/>
          </w:rPr>
          <w:t xml:space="preserve"> users to configure pipeline</w:t>
        </w:r>
        <w:r w:rsidR="006E537E">
          <w:rPr>
            <w:rFonts w:asciiTheme="majorHAnsi" w:hAnsiTheme="majorHAnsi" w:cstheme="majorHAnsi"/>
            <w:color w:val="000000"/>
          </w:rPr>
          <w:t xml:space="preserve"> based on </w:t>
        </w:r>
      </w:ins>
      <w:ins w:id="345" w:author="Prasanth Prasannan(UST,IN)" w:date="2022-09-19T18:59:00Z">
        <w:r w:rsidR="005D070C">
          <w:rPr>
            <w:rFonts w:asciiTheme="majorHAnsi" w:hAnsiTheme="majorHAnsi" w:cstheme="majorHAnsi"/>
            <w:color w:val="000000"/>
          </w:rPr>
          <w:t xml:space="preserve">USTHealthProof </w:t>
        </w:r>
      </w:ins>
      <w:ins w:id="346" w:author="Ramana Pinisetty(UST,IN)" w:date="2022-09-14T20:22:00Z">
        <w:r w:rsidR="006E537E">
          <w:rPr>
            <w:rFonts w:asciiTheme="majorHAnsi" w:hAnsiTheme="majorHAnsi" w:cstheme="majorHAnsi"/>
            <w:color w:val="000000"/>
          </w:rPr>
          <w:t xml:space="preserve">product specific standards and </w:t>
        </w:r>
      </w:ins>
      <w:ins w:id="347" w:author="Ramana Pinisetty(UST,IN)" w:date="2022-09-14T20:31:00Z">
        <w:r w:rsidR="00615BE1">
          <w:rPr>
            <w:rFonts w:asciiTheme="majorHAnsi" w:hAnsiTheme="majorHAnsi" w:cstheme="majorHAnsi"/>
            <w:color w:val="000000"/>
          </w:rPr>
          <w:t xml:space="preserve">recommendations to </w:t>
        </w:r>
      </w:ins>
      <w:del w:id="348" w:author="Ramana Pinisetty(UST,IN)" w:date="2022-09-14T20:22:00Z">
        <w:r w:rsidR="00085000" w:rsidRPr="00CA74E3" w:rsidDel="005F687F">
          <w:rPr>
            <w:rFonts w:asciiTheme="majorHAnsi" w:hAnsiTheme="majorHAnsi" w:cstheme="majorHAnsi"/>
            <w:color w:val="000000"/>
          </w:rPr>
          <w:delText>to</w:delText>
        </w:r>
      </w:del>
      <w:del w:id="349" w:author="Prasanth Prasannan(UST,IN)" w:date="2022-09-19T18:59:00Z">
        <w:r w:rsidR="00085000" w:rsidRPr="00CA74E3" w:rsidDel="005D070C">
          <w:rPr>
            <w:rFonts w:asciiTheme="majorHAnsi" w:hAnsiTheme="majorHAnsi" w:cstheme="majorHAnsi"/>
            <w:color w:val="000000"/>
          </w:rPr>
          <w:delText xml:space="preserve"> </w:delText>
        </w:r>
      </w:del>
      <w:r w:rsidR="00085000" w:rsidRPr="00CA74E3">
        <w:rPr>
          <w:rFonts w:asciiTheme="majorHAnsi" w:hAnsiTheme="majorHAnsi" w:cstheme="majorHAnsi"/>
          <w:color w:val="000000"/>
        </w:rPr>
        <w:t xml:space="preserve">automate </w:t>
      </w:r>
      <w:del w:id="350" w:author="Ramana Pinisetty(UST,IN)" w:date="2022-09-14T22:52:00Z">
        <w:r w:rsidR="00085000" w:rsidRPr="00CA74E3" w:rsidDel="00090BFD">
          <w:rPr>
            <w:rFonts w:asciiTheme="majorHAnsi" w:hAnsiTheme="majorHAnsi" w:cstheme="majorHAnsi"/>
            <w:color w:val="000000"/>
          </w:rPr>
          <w:delText>the</w:delText>
        </w:r>
      </w:del>
      <w:del w:id="351" w:author="Ramana Pinisetty(UST,IN)" w:date="2022-09-15T10:37:00Z">
        <w:r w:rsidR="00085000" w:rsidRPr="00CA74E3" w:rsidDel="00311FC8">
          <w:rPr>
            <w:rFonts w:asciiTheme="majorHAnsi" w:hAnsiTheme="majorHAnsi" w:cstheme="majorHAnsi"/>
            <w:color w:val="000000"/>
          </w:rPr>
          <w:delText xml:space="preserve"> builds</w:delText>
        </w:r>
      </w:del>
      <w:del w:id="352" w:author="Ramana Pinisetty(UST,IN)" w:date="2022-09-14T22:53:00Z">
        <w:r w:rsidR="00085000" w:rsidRPr="00CA74E3" w:rsidDel="009A7E37">
          <w:rPr>
            <w:rFonts w:asciiTheme="majorHAnsi" w:hAnsiTheme="majorHAnsi" w:cstheme="majorHAnsi"/>
            <w:color w:val="000000"/>
          </w:rPr>
          <w:delText>,</w:delText>
        </w:r>
      </w:del>
      <w:del w:id="353" w:author="Ramana Pinisetty(UST,IN)" w:date="2022-09-15T10:37:00Z">
        <w:r w:rsidR="00085000" w:rsidRPr="00CA74E3" w:rsidDel="00311FC8">
          <w:rPr>
            <w:rFonts w:asciiTheme="majorHAnsi" w:hAnsiTheme="majorHAnsi" w:cstheme="majorHAnsi"/>
            <w:color w:val="000000"/>
          </w:rPr>
          <w:delText xml:space="preserve"> </w:delText>
        </w:r>
      </w:del>
      <w:ins w:id="354" w:author="Ramana Pinisetty(UST,IN)" w:date="2022-09-15T10:37:00Z">
        <w:r w:rsidR="00311FC8">
          <w:rPr>
            <w:rFonts w:asciiTheme="majorHAnsi" w:hAnsiTheme="majorHAnsi" w:cstheme="majorHAnsi"/>
            <w:color w:val="000000"/>
          </w:rPr>
          <w:t>bu</w:t>
        </w:r>
      </w:ins>
      <w:r w:rsidR="00FF2E48" w:rsidRPr="00CA74E3">
        <w:rPr>
          <w:rFonts w:asciiTheme="majorHAnsi" w:hAnsiTheme="majorHAnsi" w:cstheme="majorHAnsi"/>
          <w:color w:val="000000"/>
        </w:rPr>
        <w:t>i</w:t>
      </w:r>
      <w:ins w:id="355" w:author="Ramana Pinisetty(UST,IN)" w:date="2022-09-15T10:37:00Z">
        <w:r w:rsidR="00311FC8">
          <w:rPr>
            <w:rFonts w:asciiTheme="majorHAnsi" w:hAnsiTheme="majorHAnsi" w:cstheme="majorHAnsi"/>
            <w:color w:val="000000"/>
          </w:rPr>
          <w:t>ld</w:t>
        </w:r>
      </w:ins>
      <w:ins w:id="356" w:author="Ramana Pinisetty(UST,IN)" w:date="2022-09-15T10:38:00Z">
        <w:r w:rsidR="00311FC8">
          <w:rPr>
            <w:rFonts w:asciiTheme="majorHAnsi" w:hAnsiTheme="majorHAnsi" w:cstheme="majorHAnsi"/>
            <w:color w:val="000000"/>
          </w:rPr>
          <w:t>s.</w:t>
        </w:r>
      </w:ins>
      <w:del w:id="357" w:author="Ramana Pinisetty(UST,IN)" w:date="2022-09-14T22:53:00Z">
        <w:r w:rsidR="00FF2E48" w:rsidRPr="00CA74E3" w:rsidDel="009A7E37">
          <w:rPr>
            <w:rFonts w:asciiTheme="majorHAnsi" w:hAnsiTheme="majorHAnsi" w:cstheme="majorHAnsi"/>
            <w:color w:val="000000"/>
          </w:rPr>
          <w:delText>ntegration,</w:delText>
        </w:r>
        <w:r w:rsidR="00085000" w:rsidRPr="00CA74E3" w:rsidDel="009A7E37">
          <w:rPr>
            <w:rFonts w:asciiTheme="majorHAnsi" w:hAnsiTheme="majorHAnsi" w:cstheme="majorHAnsi"/>
            <w:color w:val="000000"/>
          </w:rPr>
          <w:delText xml:space="preserve"> and verification of </w:delText>
        </w:r>
        <w:r w:rsidR="00FF2E48" w:rsidRPr="00CA74E3" w:rsidDel="009A7E37">
          <w:rPr>
            <w:rFonts w:asciiTheme="majorHAnsi" w:hAnsiTheme="majorHAnsi" w:cstheme="majorHAnsi"/>
            <w:color w:val="000000"/>
          </w:rPr>
          <w:delText>the</w:delText>
        </w:r>
        <w:r w:rsidR="00085000" w:rsidRPr="00CA74E3" w:rsidDel="009A7E37">
          <w:rPr>
            <w:rFonts w:asciiTheme="majorHAnsi" w:hAnsiTheme="majorHAnsi" w:cstheme="majorHAnsi"/>
            <w:color w:val="000000"/>
          </w:rPr>
          <w:delText xml:space="preserve"> code</w:delText>
        </w:r>
        <w:r w:rsidR="00FF2E48" w:rsidRPr="00CA74E3" w:rsidDel="009A7E37">
          <w:rPr>
            <w:rFonts w:asciiTheme="majorHAnsi" w:hAnsiTheme="majorHAnsi" w:cstheme="majorHAnsi"/>
            <w:color w:val="000000"/>
          </w:rPr>
          <w:delText xml:space="preserve"> through external integration with Sonar, Maven, JFrog, Docker and AWS ECR.</w:delText>
        </w:r>
      </w:del>
      <w:r w:rsidR="00FF2E48" w:rsidRPr="00CA74E3">
        <w:rPr>
          <w:rFonts w:asciiTheme="majorHAnsi" w:hAnsiTheme="majorHAnsi" w:cstheme="majorHAnsi"/>
          <w:color w:val="000000"/>
        </w:rPr>
        <w:t xml:space="preserve"> </w:t>
      </w:r>
    </w:p>
    <w:p w14:paraId="5DCAE2B4" w14:textId="3B83BAC7" w:rsidR="00322981" w:rsidRPr="00CA74E3" w:rsidRDefault="00E92758" w:rsidP="00852063">
      <w:pPr>
        <w:pStyle w:val="ListParagraph"/>
        <w:numPr>
          <w:ilvl w:val="0"/>
          <w:numId w:val="5"/>
        </w:numPr>
        <w:jc w:val="both"/>
        <w:rPr>
          <w:rFonts w:asciiTheme="majorHAnsi" w:hAnsiTheme="majorHAnsi" w:cstheme="majorHAnsi"/>
          <w:color w:val="000000"/>
        </w:rPr>
      </w:pPr>
      <w:r w:rsidRPr="00CA74E3">
        <w:rPr>
          <w:rFonts w:asciiTheme="majorHAnsi" w:hAnsiTheme="majorHAnsi" w:cstheme="majorHAnsi"/>
          <w:color w:val="000000"/>
        </w:rPr>
        <w:t xml:space="preserve">Runbook is </w:t>
      </w:r>
      <w:r w:rsidR="00197640" w:rsidRPr="00CA74E3">
        <w:rPr>
          <w:rFonts w:asciiTheme="majorHAnsi" w:hAnsiTheme="majorHAnsi" w:cstheme="majorHAnsi"/>
          <w:color w:val="000000"/>
        </w:rPr>
        <w:t xml:space="preserve">designed </w:t>
      </w:r>
      <w:r w:rsidRPr="00CA74E3">
        <w:rPr>
          <w:rFonts w:asciiTheme="majorHAnsi" w:hAnsiTheme="majorHAnsi" w:cstheme="majorHAnsi"/>
          <w:color w:val="000000"/>
        </w:rPr>
        <w:t>by CIS DevOps/SRE and Enterprise Architect team</w:t>
      </w:r>
      <w:r w:rsidR="00197640" w:rsidRPr="00CA74E3">
        <w:rPr>
          <w:rFonts w:asciiTheme="majorHAnsi" w:hAnsiTheme="majorHAnsi" w:cstheme="majorHAnsi"/>
          <w:color w:val="000000"/>
        </w:rPr>
        <w:t>s</w:t>
      </w:r>
    </w:p>
    <w:p w14:paraId="5C475A27" w14:textId="69484A69" w:rsidR="0011051D" w:rsidRPr="00CA74E3" w:rsidRDefault="00960906" w:rsidP="00852063">
      <w:pPr>
        <w:pStyle w:val="ListParagraph"/>
        <w:numPr>
          <w:ilvl w:val="0"/>
          <w:numId w:val="5"/>
        </w:numPr>
        <w:jc w:val="both"/>
        <w:rPr>
          <w:rFonts w:asciiTheme="majorHAnsi" w:hAnsiTheme="majorHAnsi" w:cstheme="majorHAnsi"/>
          <w:color w:val="000000"/>
        </w:rPr>
      </w:pPr>
      <w:r w:rsidRPr="00CA74E3">
        <w:rPr>
          <w:rFonts w:asciiTheme="majorHAnsi" w:hAnsiTheme="majorHAnsi" w:cstheme="majorHAnsi"/>
          <w:color w:val="000000"/>
        </w:rPr>
        <w:t xml:space="preserve">Runbook provides </w:t>
      </w:r>
      <w:ins w:id="358" w:author="Ramana Pinisetty(UST,IN)" w:date="2022-09-14T22:53:00Z">
        <w:r w:rsidR="009A7E37">
          <w:rPr>
            <w:rFonts w:asciiTheme="majorHAnsi" w:hAnsiTheme="majorHAnsi" w:cstheme="majorHAnsi"/>
            <w:color w:val="000000"/>
          </w:rPr>
          <w:t xml:space="preserve">how </w:t>
        </w:r>
      </w:ins>
      <w:r w:rsidRPr="00CA74E3">
        <w:rPr>
          <w:rFonts w:asciiTheme="majorHAnsi" w:hAnsiTheme="majorHAnsi" w:cstheme="majorHAnsi"/>
          <w:color w:val="000000"/>
        </w:rPr>
        <w:t xml:space="preserve">Gitlab </w:t>
      </w:r>
      <w:del w:id="359" w:author="Prasanth Prasannan(UST,IN)" w:date="2022-09-19T19:00:00Z">
        <w:r w:rsidRPr="00CA74E3" w:rsidDel="005D070C">
          <w:rPr>
            <w:rFonts w:asciiTheme="majorHAnsi" w:hAnsiTheme="majorHAnsi" w:cstheme="majorHAnsi"/>
            <w:color w:val="000000"/>
          </w:rPr>
          <w:delText>integration</w:delText>
        </w:r>
      </w:del>
      <w:ins w:id="360" w:author="Ramana Pinisetty(UST,IN)" w:date="2022-09-14T22:54:00Z">
        <w:del w:id="361" w:author="Prasanth Prasannan(UST,IN)" w:date="2022-09-19T19:00:00Z">
          <w:r w:rsidR="00577494" w:rsidDel="005D070C">
            <w:rPr>
              <w:rFonts w:asciiTheme="majorHAnsi" w:hAnsiTheme="majorHAnsi" w:cstheme="majorHAnsi"/>
              <w:color w:val="000000"/>
            </w:rPr>
            <w:delText xml:space="preserve"> can be done with </w:delText>
          </w:r>
        </w:del>
      </w:ins>
      <w:del w:id="362" w:author="Prasanth Prasannan(UST,IN)" w:date="2022-09-19T19:00:00Z">
        <w:r w:rsidRPr="00CA74E3" w:rsidDel="005D070C">
          <w:rPr>
            <w:rFonts w:asciiTheme="majorHAnsi" w:hAnsiTheme="majorHAnsi" w:cstheme="majorHAnsi"/>
            <w:color w:val="000000"/>
          </w:rPr>
          <w:delText xml:space="preserve"> with </w:delText>
        </w:r>
      </w:del>
      <w:del w:id="363" w:author="Prasanth Prasannan(UST,IN)" w:date="2022-09-19T18:59:00Z">
        <w:r w:rsidRPr="00CA74E3" w:rsidDel="005D070C">
          <w:rPr>
            <w:rFonts w:asciiTheme="majorHAnsi" w:hAnsiTheme="majorHAnsi" w:cstheme="majorHAnsi"/>
            <w:color w:val="000000"/>
          </w:rPr>
          <w:delText>3</w:delText>
        </w:r>
        <w:r w:rsidRPr="00CA74E3" w:rsidDel="005D070C">
          <w:rPr>
            <w:rFonts w:asciiTheme="majorHAnsi" w:hAnsiTheme="majorHAnsi" w:cstheme="majorHAnsi"/>
            <w:color w:val="000000"/>
            <w:vertAlign w:val="superscript"/>
          </w:rPr>
          <w:delText>rd</w:delText>
        </w:r>
        <w:r w:rsidRPr="00CA74E3" w:rsidDel="005D070C">
          <w:rPr>
            <w:rFonts w:asciiTheme="majorHAnsi" w:hAnsiTheme="majorHAnsi" w:cstheme="majorHAnsi"/>
            <w:color w:val="000000"/>
          </w:rPr>
          <w:delText xml:space="preserve"> party products</w:delText>
        </w:r>
      </w:del>
      <w:del w:id="364" w:author="Prasanth Prasannan(UST,IN)" w:date="2022-09-19T19:00:00Z">
        <w:r w:rsidRPr="00CA74E3" w:rsidDel="005D070C">
          <w:rPr>
            <w:rFonts w:asciiTheme="majorHAnsi" w:hAnsiTheme="majorHAnsi" w:cstheme="majorHAnsi"/>
            <w:color w:val="000000"/>
          </w:rPr>
          <w:delText xml:space="preserve"> to build </w:delText>
        </w:r>
      </w:del>
      <w:r w:rsidRPr="00CA74E3">
        <w:rPr>
          <w:rFonts w:asciiTheme="majorHAnsi" w:hAnsiTheme="majorHAnsi" w:cstheme="majorHAnsi"/>
          <w:color w:val="000000"/>
        </w:rPr>
        <w:t>CI pipelines</w:t>
      </w:r>
      <w:ins w:id="365" w:author="Prasanth Prasannan(UST,IN)" w:date="2022-09-19T19:00:00Z">
        <w:r w:rsidR="005D070C">
          <w:rPr>
            <w:rFonts w:asciiTheme="majorHAnsi" w:hAnsiTheme="majorHAnsi" w:cstheme="majorHAnsi"/>
            <w:color w:val="000000"/>
          </w:rPr>
          <w:t xml:space="preserve"> can be integrated to </w:t>
        </w:r>
      </w:ins>
      <w:ins w:id="366" w:author="Prasanth Prasannan(UST,IN)" w:date="2022-09-19T19:06:00Z">
        <w:r w:rsidR="00183017">
          <w:rPr>
            <w:rFonts w:asciiTheme="majorHAnsi" w:hAnsiTheme="majorHAnsi" w:cstheme="majorHAnsi"/>
            <w:color w:val="000000"/>
          </w:rPr>
          <w:t xml:space="preserve">perform different stages of pipeline and finally pushing the produced artifact to a Container </w:t>
        </w:r>
      </w:ins>
      <w:ins w:id="367" w:author="Prasanth Prasannan(UST,IN)" w:date="2022-09-19T19:07:00Z">
        <w:r w:rsidR="005469D2">
          <w:rPr>
            <w:rFonts w:asciiTheme="majorHAnsi" w:hAnsiTheme="majorHAnsi" w:cstheme="majorHAnsi"/>
            <w:color w:val="000000"/>
          </w:rPr>
          <w:t>registry</w:t>
        </w:r>
      </w:ins>
      <w:ins w:id="368" w:author="Prasanth Prasannan(UST,IN)" w:date="2022-09-19T19:06:00Z">
        <w:r w:rsidR="00183017">
          <w:rPr>
            <w:rFonts w:asciiTheme="majorHAnsi" w:hAnsiTheme="majorHAnsi" w:cstheme="majorHAnsi"/>
            <w:color w:val="000000"/>
          </w:rPr>
          <w:t>.</w:t>
        </w:r>
      </w:ins>
    </w:p>
    <w:p w14:paraId="6276B6AC" w14:textId="0FAA4D18" w:rsidR="00322981" w:rsidRPr="0057767C" w:rsidRDefault="0084417D" w:rsidP="00E543A9">
      <w:pPr>
        <w:pStyle w:val="Heading1"/>
        <w:rPr>
          <w:rFonts w:asciiTheme="majorHAnsi" w:hAnsiTheme="majorHAnsi" w:cstheme="majorHAnsi"/>
          <w:sz w:val="24"/>
          <w:szCs w:val="24"/>
        </w:rPr>
      </w:pPr>
      <w:bookmarkStart w:id="369" w:name="_Toc115204834"/>
      <w:r w:rsidRPr="0057767C">
        <w:rPr>
          <w:rFonts w:asciiTheme="majorHAnsi" w:hAnsiTheme="majorHAnsi" w:cstheme="majorHAnsi"/>
          <w:rPrChange w:id="370" w:author="Prasanth Prasannan(UST,IN)" w:date="2022-09-19T19:19:00Z">
            <w:rPr>
              <w:rFonts w:asciiTheme="majorHAnsi" w:hAnsiTheme="majorHAnsi" w:cstheme="majorHAnsi"/>
              <w:sz w:val="24"/>
              <w:szCs w:val="24"/>
            </w:rPr>
          </w:rPrChange>
        </w:rPr>
        <w:t>Git</w:t>
      </w:r>
      <w:r w:rsidR="000069BD" w:rsidRPr="0057767C">
        <w:rPr>
          <w:rFonts w:asciiTheme="majorHAnsi" w:hAnsiTheme="majorHAnsi" w:cstheme="majorHAnsi"/>
          <w:rPrChange w:id="371" w:author="Prasanth Prasannan(UST,IN)" w:date="2022-09-19T19:19:00Z">
            <w:rPr>
              <w:rFonts w:asciiTheme="majorHAnsi" w:hAnsiTheme="majorHAnsi" w:cstheme="majorHAnsi"/>
              <w:sz w:val="24"/>
              <w:szCs w:val="24"/>
            </w:rPr>
          </w:rPrChange>
        </w:rPr>
        <w:t>L</w:t>
      </w:r>
      <w:r w:rsidRPr="0057767C">
        <w:rPr>
          <w:rFonts w:asciiTheme="majorHAnsi" w:hAnsiTheme="majorHAnsi" w:cstheme="majorHAnsi"/>
          <w:rPrChange w:id="372" w:author="Prasanth Prasannan(UST,IN)" w:date="2022-09-19T19:19:00Z">
            <w:rPr>
              <w:rFonts w:asciiTheme="majorHAnsi" w:hAnsiTheme="majorHAnsi" w:cstheme="majorHAnsi"/>
              <w:sz w:val="24"/>
              <w:szCs w:val="24"/>
            </w:rPr>
          </w:rPrChange>
        </w:rPr>
        <w:t xml:space="preserve">ab </w:t>
      </w:r>
      <w:r w:rsidR="00322981" w:rsidRPr="0057767C">
        <w:rPr>
          <w:rFonts w:asciiTheme="majorHAnsi" w:hAnsiTheme="majorHAnsi" w:cstheme="majorHAnsi"/>
          <w:rPrChange w:id="373" w:author="Prasanth Prasannan(UST,IN)" w:date="2022-09-19T19:19:00Z">
            <w:rPr>
              <w:rFonts w:asciiTheme="majorHAnsi" w:hAnsiTheme="majorHAnsi" w:cstheme="majorHAnsi"/>
              <w:sz w:val="24"/>
              <w:szCs w:val="24"/>
            </w:rPr>
          </w:rPrChange>
        </w:rPr>
        <w:t xml:space="preserve">Architecture </w:t>
      </w:r>
      <w:r w:rsidR="001D0265" w:rsidRPr="0057767C">
        <w:rPr>
          <w:rFonts w:asciiTheme="majorHAnsi" w:hAnsiTheme="majorHAnsi" w:cstheme="majorHAnsi"/>
          <w:rPrChange w:id="374" w:author="Prasanth Prasannan(UST,IN)" w:date="2022-09-19T19:19:00Z">
            <w:rPr>
              <w:rFonts w:asciiTheme="majorHAnsi" w:hAnsiTheme="majorHAnsi" w:cstheme="majorHAnsi"/>
              <w:sz w:val="24"/>
              <w:szCs w:val="24"/>
            </w:rPr>
          </w:rPrChange>
        </w:rPr>
        <w:t>Overview</w:t>
      </w:r>
      <w:bookmarkEnd w:id="369"/>
      <w:r w:rsidR="001D0265" w:rsidRPr="0057767C">
        <w:rPr>
          <w:rFonts w:asciiTheme="majorHAnsi" w:hAnsiTheme="majorHAnsi" w:cstheme="majorHAnsi"/>
          <w:rPrChange w:id="375" w:author="Prasanth Prasannan(UST,IN)" w:date="2022-09-19T19:19:00Z">
            <w:rPr>
              <w:rFonts w:asciiTheme="majorHAnsi" w:hAnsiTheme="majorHAnsi" w:cstheme="majorHAnsi"/>
              <w:sz w:val="24"/>
              <w:szCs w:val="24"/>
            </w:rPr>
          </w:rPrChange>
        </w:rPr>
        <w:t xml:space="preserve"> </w:t>
      </w:r>
    </w:p>
    <w:p w14:paraId="3135DF95" w14:textId="7734A330" w:rsidR="0062111A" w:rsidRDefault="00B42B24" w:rsidP="00B42B24">
      <w:pPr>
        <w:ind w:left="350"/>
        <w:jc w:val="both"/>
        <w:rPr>
          <w:ins w:id="376" w:author="Prasanth Prasannan(UST,IN)" w:date="2022-09-22T11:27:00Z"/>
          <w:color w:val="000000"/>
        </w:rPr>
      </w:pPr>
      <w:r w:rsidRPr="0070422C">
        <w:rPr>
          <w:color w:val="000000"/>
        </w:rPr>
        <w:t>Architecture diagram</w:t>
      </w:r>
      <w:r w:rsidR="00653731" w:rsidRPr="0070422C">
        <w:rPr>
          <w:color w:val="000000"/>
        </w:rPr>
        <w:t xml:space="preserve"> provides </w:t>
      </w:r>
      <w:ins w:id="377" w:author="Ramana Pinisetty(UST,IN)" w:date="2022-09-17T11:55:00Z">
        <w:r w:rsidR="001945F1">
          <w:rPr>
            <w:color w:val="000000"/>
          </w:rPr>
          <w:t>end-to-end</w:t>
        </w:r>
      </w:ins>
      <w:del w:id="378" w:author="Ramana Pinisetty(UST,IN)" w:date="2022-09-17T11:55:00Z">
        <w:r w:rsidR="00653731" w:rsidRPr="0070422C" w:rsidDel="001945F1">
          <w:rPr>
            <w:color w:val="000000"/>
          </w:rPr>
          <w:delText>complete</w:delText>
        </w:r>
      </w:del>
      <w:r w:rsidR="00653731" w:rsidRPr="0070422C">
        <w:rPr>
          <w:color w:val="000000"/>
        </w:rPr>
        <w:t xml:space="preserve"> workflow</w:t>
      </w:r>
      <w:ins w:id="379" w:author="Prasanth Prasannan(UST,IN)" w:date="2022-09-19T19:01:00Z">
        <w:r w:rsidR="00A85ED4">
          <w:rPr>
            <w:color w:val="000000"/>
          </w:rPr>
          <w:t xml:space="preserve"> </w:t>
        </w:r>
      </w:ins>
      <w:del w:id="380" w:author="Prasanth Prasannan(UST,IN)" w:date="2022-09-19T19:01:00Z">
        <w:r w:rsidR="00653731" w:rsidRPr="0070422C" w:rsidDel="00A85ED4">
          <w:rPr>
            <w:color w:val="000000"/>
          </w:rPr>
          <w:delText xml:space="preserve"> </w:delText>
        </w:r>
      </w:del>
      <w:r w:rsidR="00653731" w:rsidRPr="0070422C">
        <w:rPr>
          <w:color w:val="000000"/>
        </w:rPr>
        <w:t xml:space="preserve">of </w:t>
      </w:r>
      <w:del w:id="381" w:author="Prasanth Prasannan(UST,IN)" w:date="2022-09-19T19:01:00Z">
        <w:r w:rsidR="00653731" w:rsidRPr="0070422C" w:rsidDel="00A85ED4">
          <w:rPr>
            <w:color w:val="000000"/>
          </w:rPr>
          <w:delText xml:space="preserve">CICD </w:delText>
        </w:r>
      </w:del>
      <w:ins w:id="382" w:author="Prasanth Prasannan(UST,IN)" w:date="2022-09-19T19:01:00Z">
        <w:r w:rsidR="00A85ED4">
          <w:rPr>
            <w:color w:val="000000"/>
          </w:rPr>
          <w:t>Continuous Integration(CI)</w:t>
        </w:r>
        <w:r w:rsidR="00A85ED4" w:rsidRPr="0070422C">
          <w:rPr>
            <w:color w:val="000000"/>
          </w:rPr>
          <w:t xml:space="preserve"> </w:t>
        </w:r>
      </w:ins>
      <w:del w:id="383" w:author="Prasanth Prasannan(UST,IN)" w:date="2022-09-19T19:02:00Z">
        <w:r w:rsidR="00653731" w:rsidRPr="0070422C" w:rsidDel="00A85ED4">
          <w:rPr>
            <w:color w:val="000000"/>
          </w:rPr>
          <w:delText xml:space="preserve">pipeline integration </w:delText>
        </w:r>
      </w:del>
      <w:r w:rsidR="00653731" w:rsidRPr="0070422C">
        <w:rPr>
          <w:color w:val="000000"/>
        </w:rPr>
        <w:t xml:space="preserve">with GitLab </w:t>
      </w:r>
      <w:ins w:id="384" w:author="Ramana Pinisetty(UST,IN)" w:date="2022-09-17T11:55:00Z">
        <w:r w:rsidR="001E3B83">
          <w:rPr>
            <w:color w:val="000000"/>
          </w:rPr>
          <w:t xml:space="preserve">and </w:t>
        </w:r>
      </w:ins>
      <w:ins w:id="385" w:author="Prasanth Prasannan(UST,IN)" w:date="2022-09-19T19:02:00Z">
        <w:r w:rsidR="00A85ED4">
          <w:rPr>
            <w:color w:val="000000"/>
          </w:rPr>
          <w:t>Continuous Deployment(CD)</w:t>
        </w:r>
      </w:ins>
      <w:del w:id="386" w:author="Prasanth Prasannan(UST,IN)" w:date="2022-09-19T19:02:00Z">
        <w:r w:rsidR="00653731" w:rsidRPr="0070422C" w:rsidDel="00A85ED4">
          <w:rPr>
            <w:color w:val="000000"/>
          </w:rPr>
          <w:delText xml:space="preserve">with </w:delText>
        </w:r>
      </w:del>
      <w:ins w:id="387" w:author="Prasanth Prasannan(UST,IN)" w:date="2022-09-19T19:02:00Z">
        <w:r w:rsidR="00A85ED4">
          <w:rPr>
            <w:color w:val="000000"/>
          </w:rPr>
          <w:t xml:space="preserve"> to</w:t>
        </w:r>
      </w:ins>
      <w:ins w:id="388" w:author="Prasanth Prasannan(UST,IN)" w:date="2022-09-19T18:58:00Z">
        <w:r w:rsidR="005D070C">
          <w:rPr>
            <w:color w:val="000000"/>
          </w:rPr>
          <w:t xml:space="preserve"> cl</w:t>
        </w:r>
      </w:ins>
      <w:ins w:id="389" w:author="Prasanth Prasannan(UST,IN)" w:date="2022-09-19T18:59:00Z">
        <w:r w:rsidR="005D070C">
          <w:rPr>
            <w:color w:val="000000"/>
          </w:rPr>
          <w:t xml:space="preserve">oud </w:t>
        </w:r>
      </w:ins>
      <w:del w:id="390" w:author="Prasanth Prasannan(UST,IN)" w:date="2022-09-19T18:59:00Z">
        <w:r w:rsidR="00653731" w:rsidRPr="0070422C" w:rsidDel="005D070C">
          <w:rPr>
            <w:color w:val="000000"/>
          </w:rPr>
          <w:delText>AWS cloud p</w:delText>
        </w:r>
      </w:del>
      <w:ins w:id="391" w:author="Prasanth Prasannan(UST,IN)" w:date="2022-09-19T18:59:00Z">
        <w:r w:rsidR="005D070C">
          <w:rPr>
            <w:color w:val="000000"/>
          </w:rPr>
          <w:t>p</w:t>
        </w:r>
      </w:ins>
      <w:r w:rsidR="00653731" w:rsidRPr="0070422C">
        <w:rPr>
          <w:color w:val="000000"/>
        </w:rPr>
        <w:t>latform</w:t>
      </w:r>
      <w:ins w:id="392" w:author="Prasanth Prasannan(UST,IN)" w:date="2022-09-19T19:02:00Z">
        <w:r w:rsidR="00A85ED4">
          <w:rPr>
            <w:color w:val="000000"/>
          </w:rPr>
          <w:t xml:space="preserve">s or </w:t>
        </w:r>
      </w:ins>
      <w:ins w:id="393" w:author="Prasanth Prasannan(UST,IN)" w:date="2022-09-19T19:04:00Z">
        <w:r w:rsidR="00553A86">
          <w:rPr>
            <w:color w:val="000000"/>
          </w:rPr>
          <w:t>on-premises</w:t>
        </w:r>
      </w:ins>
      <w:ins w:id="394" w:author="Prasanth Prasannan(UST,IN)" w:date="2022-09-19T19:02:00Z">
        <w:r w:rsidR="00A85ED4">
          <w:rPr>
            <w:color w:val="000000"/>
          </w:rPr>
          <w:t xml:space="preserve"> setups. </w:t>
        </w:r>
      </w:ins>
      <w:r w:rsidR="00653731" w:rsidRPr="0070422C">
        <w:rPr>
          <w:color w:val="000000"/>
        </w:rPr>
        <w:t xml:space="preserve"> </w:t>
      </w:r>
      <w:ins w:id="395" w:author="Prasanth Prasannan(UST,IN)" w:date="2022-09-19T19:03:00Z">
        <w:r w:rsidR="00A85ED4">
          <w:rPr>
            <w:color w:val="000000"/>
          </w:rPr>
          <w:t>Diagram below show</w:t>
        </w:r>
      </w:ins>
      <w:ins w:id="396" w:author="Prasanth Prasannan(UST,IN)" w:date="2022-09-19T19:04:00Z">
        <w:r w:rsidR="00553A86">
          <w:rPr>
            <w:color w:val="000000"/>
          </w:rPr>
          <w:t>s</w:t>
        </w:r>
      </w:ins>
      <w:ins w:id="397" w:author="Prasanth Prasannan(UST,IN)" w:date="2022-09-22T11:30:00Z">
        <w:r w:rsidR="00494B46">
          <w:rPr>
            <w:color w:val="000000"/>
          </w:rPr>
          <w:t xml:space="preserve"> the orchestration of</w:t>
        </w:r>
      </w:ins>
      <w:ins w:id="398" w:author="Prasanth Prasannan(UST,IN)" w:date="2022-09-19T19:03:00Z">
        <w:r w:rsidR="00A85ED4">
          <w:rPr>
            <w:color w:val="000000"/>
          </w:rPr>
          <w:t xml:space="preserve"> GitLab CI to produce the artifacts, </w:t>
        </w:r>
      </w:ins>
      <w:ins w:id="399" w:author="Prasanth Prasannan(UST,IN)" w:date="2022-09-19T19:05:00Z">
        <w:r w:rsidR="00297F42">
          <w:rPr>
            <w:color w:val="000000"/>
          </w:rPr>
          <w:t xml:space="preserve">do </w:t>
        </w:r>
      </w:ins>
      <w:ins w:id="400" w:author="Prasanth Prasannan(UST,IN)" w:date="2022-09-19T19:04:00Z">
        <w:r w:rsidR="003615DC">
          <w:rPr>
            <w:color w:val="000000"/>
          </w:rPr>
          <w:t>v</w:t>
        </w:r>
        <w:r w:rsidR="00553A86">
          <w:rPr>
            <w:color w:val="000000"/>
          </w:rPr>
          <w:t>ulnerability</w:t>
        </w:r>
      </w:ins>
      <w:ins w:id="401" w:author="Prasanth Prasannan(UST,IN)" w:date="2022-09-19T19:03:00Z">
        <w:r w:rsidR="00A85ED4">
          <w:rPr>
            <w:color w:val="000000"/>
          </w:rPr>
          <w:t xml:space="preserve"> and other violations </w:t>
        </w:r>
      </w:ins>
      <w:ins w:id="402" w:author="Prasanth Prasannan(UST,IN)" w:date="2022-09-19T19:07:00Z">
        <w:r w:rsidR="0008188E">
          <w:rPr>
            <w:color w:val="000000"/>
          </w:rPr>
          <w:t>checks</w:t>
        </w:r>
      </w:ins>
      <w:ins w:id="403" w:author="Prasanth Prasannan(UST,IN)" w:date="2022-09-19T19:05:00Z">
        <w:r w:rsidR="00297F42">
          <w:rPr>
            <w:color w:val="000000"/>
          </w:rPr>
          <w:t xml:space="preserve"> </w:t>
        </w:r>
      </w:ins>
      <w:ins w:id="404" w:author="Prasanth Prasannan(UST,IN)" w:date="2022-09-19T19:03:00Z">
        <w:r w:rsidR="00A85ED4">
          <w:rPr>
            <w:color w:val="000000"/>
          </w:rPr>
          <w:t xml:space="preserve">and </w:t>
        </w:r>
      </w:ins>
      <w:ins w:id="405" w:author="Prasanth Prasannan(UST,IN)" w:date="2022-09-19T19:07:00Z">
        <w:r w:rsidR="001355E3">
          <w:rPr>
            <w:color w:val="000000"/>
          </w:rPr>
          <w:t>finally</w:t>
        </w:r>
      </w:ins>
      <w:ins w:id="406" w:author="Prasanth Prasannan(UST,IN)" w:date="2022-09-19T19:03:00Z">
        <w:r w:rsidR="00A85ED4">
          <w:rPr>
            <w:color w:val="000000"/>
          </w:rPr>
          <w:t xml:space="preserve"> </w:t>
        </w:r>
      </w:ins>
      <w:ins w:id="407" w:author="Prasanth Prasannan(UST,IN)" w:date="2022-09-19T19:05:00Z">
        <w:r w:rsidR="0089738E">
          <w:rPr>
            <w:color w:val="000000"/>
          </w:rPr>
          <w:t>push</w:t>
        </w:r>
      </w:ins>
      <w:ins w:id="408" w:author="Prasanth Prasannan(UST,IN)" w:date="2022-09-19T19:03:00Z">
        <w:r w:rsidR="00553A86">
          <w:rPr>
            <w:color w:val="000000"/>
          </w:rPr>
          <w:t xml:space="preserve"> </w:t>
        </w:r>
      </w:ins>
      <w:ins w:id="409" w:author="Prasanth Prasannan(UST,IN)" w:date="2022-09-19T19:07:00Z">
        <w:r w:rsidR="001355E3">
          <w:rPr>
            <w:color w:val="000000"/>
          </w:rPr>
          <w:t xml:space="preserve">the produced artifact </w:t>
        </w:r>
      </w:ins>
      <w:ins w:id="410" w:author="Prasanth Prasannan(UST,IN)" w:date="2022-09-19T19:03:00Z">
        <w:r w:rsidR="00553A86">
          <w:rPr>
            <w:color w:val="000000"/>
          </w:rPr>
          <w:t xml:space="preserve">to AWS cloud </w:t>
        </w:r>
      </w:ins>
      <w:ins w:id="411" w:author="Prasanth Prasannan(UST,IN)" w:date="2022-09-19T19:04:00Z">
        <w:r w:rsidR="00553A86">
          <w:rPr>
            <w:color w:val="000000"/>
          </w:rPr>
          <w:t>platform</w:t>
        </w:r>
      </w:ins>
      <w:ins w:id="412" w:author="Prasanth Prasannan(UST,IN)" w:date="2022-09-19T19:03:00Z">
        <w:r w:rsidR="00553A86">
          <w:rPr>
            <w:color w:val="000000"/>
          </w:rPr>
          <w:t xml:space="preserve"> for</w:t>
        </w:r>
      </w:ins>
      <w:ins w:id="413" w:author="Prasanth Prasannan(UST,IN)" w:date="2022-09-19T19:04:00Z">
        <w:r w:rsidR="00553A86">
          <w:rPr>
            <w:color w:val="000000"/>
          </w:rPr>
          <w:t xml:space="preserve"> deployment.</w:t>
        </w:r>
      </w:ins>
      <w:ins w:id="414" w:author="Ramana Pinisetty(UST,IN)" w:date="2022-09-17T11:56:00Z">
        <w:del w:id="415" w:author="Prasanth Prasannan(UST,IN)" w:date="2022-09-19T19:04:00Z">
          <w:r w:rsidR="001E3B83" w:rsidDel="00553A86">
            <w:rPr>
              <w:color w:val="000000"/>
            </w:rPr>
            <w:delText>and</w:delText>
          </w:r>
        </w:del>
      </w:ins>
      <w:del w:id="416" w:author="Prasanth Prasannan(UST,IN)" w:date="2022-09-19T19:04:00Z">
        <w:r w:rsidR="00653731" w:rsidRPr="0070422C" w:rsidDel="00553A86">
          <w:rPr>
            <w:color w:val="000000"/>
          </w:rPr>
          <w:delText xml:space="preserve">along with </w:delText>
        </w:r>
        <w:r w:rsidR="00330789" w:rsidRPr="0070422C" w:rsidDel="00553A86">
          <w:rPr>
            <w:color w:val="000000"/>
          </w:rPr>
          <w:delText xml:space="preserve">integration with other </w:delText>
        </w:r>
        <w:commentRangeStart w:id="417"/>
        <w:r w:rsidR="00330789" w:rsidRPr="0070422C" w:rsidDel="00553A86">
          <w:rPr>
            <w:color w:val="000000"/>
          </w:rPr>
          <w:delText>3</w:delText>
        </w:r>
        <w:r w:rsidR="00330789" w:rsidRPr="0070422C" w:rsidDel="00553A86">
          <w:rPr>
            <w:color w:val="000000"/>
            <w:vertAlign w:val="superscript"/>
          </w:rPr>
          <w:delText>rd</w:delText>
        </w:r>
        <w:r w:rsidR="00330789" w:rsidRPr="0070422C" w:rsidDel="00553A86">
          <w:rPr>
            <w:color w:val="000000"/>
          </w:rPr>
          <w:delText xml:space="preserve"> party tools</w:delText>
        </w:r>
      </w:del>
      <w:ins w:id="418" w:author="Ramana Pinisetty(UST,IN)" w:date="2022-09-17T11:56:00Z">
        <w:del w:id="419" w:author="Prasanth Prasannan(UST,IN)" w:date="2022-09-19T19:04:00Z">
          <w:r w:rsidR="001E3B83" w:rsidDel="00553A86">
            <w:rPr>
              <w:color w:val="000000"/>
            </w:rPr>
            <w:delText xml:space="preserve"> </w:delText>
          </w:r>
        </w:del>
      </w:ins>
      <w:commentRangeEnd w:id="417"/>
      <w:del w:id="420" w:author="Prasanth Prasannan(UST,IN)" w:date="2022-09-19T19:04:00Z">
        <w:r w:rsidR="005D070C" w:rsidDel="00553A86">
          <w:rPr>
            <w:rStyle w:val="CommentReference"/>
          </w:rPr>
          <w:commentReference w:id="417"/>
        </w:r>
      </w:del>
      <w:ins w:id="421" w:author="Ramana Pinisetty(UST,IN)" w:date="2022-09-17T11:56:00Z">
        <w:del w:id="422" w:author="Prasanth Prasannan(UST,IN)" w:date="2022-09-19T19:04:00Z">
          <w:r w:rsidR="001E3B83" w:rsidDel="00553A86">
            <w:rPr>
              <w:color w:val="000000"/>
            </w:rPr>
            <w:delText>(more details refer Appendix section)</w:delText>
          </w:r>
        </w:del>
      </w:ins>
      <w:del w:id="423" w:author="Prasanth Prasannan(UST,IN)" w:date="2022-09-19T19:04:00Z">
        <w:r w:rsidR="00330789" w:rsidRPr="0070422C" w:rsidDel="00553A86">
          <w:rPr>
            <w:color w:val="000000"/>
          </w:rPr>
          <w:delText xml:space="preserve"> to build </w:delText>
        </w:r>
        <w:r w:rsidR="0062111A" w:rsidRPr="0070422C" w:rsidDel="00553A86">
          <w:rPr>
            <w:color w:val="000000"/>
          </w:rPr>
          <w:delText>pipeline for containers-based applications.</w:delText>
        </w:r>
      </w:del>
      <w:r w:rsidR="0062111A" w:rsidRPr="0070422C">
        <w:rPr>
          <w:color w:val="000000"/>
        </w:rPr>
        <w:t xml:space="preserve"> </w:t>
      </w:r>
      <w:ins w:id="424" w:author="Prasanth Prasannan(UST,IN)" w:date="2022-09-19T19:05:00Z">
        <w:r w:rsidR="00C76663">
          <w:rPr>
            <w:color w:val="000000"/>
          </w:rPr>
          <w:t xml:space="preserve">The CD part is handled by the tools </w:t>
        </w:r>
      </w:ins>
      <w:ins w:id="425" w:author="Prasanth Prasannan(UST,IN)" w:date="2022-09-22T11:30:00Z">
        <w:r w:rsidR="00494B46">
          <w:rPr>
            <w:color w:val="000000"/>
          </w:rPr>
          <w:t xml:space="preserve">with in the Cloud </w:t>
        </w:r>
      </w:ins>
      <w:ins w:id="426" w:author="Prasanth Prasannan(UST,IN)" w:date="2022-09-22T11:31:00Z">
        <w:r w:rsidR="00494B46">
          <w:rPr>
            <w:color w:val="000000"/>
          </w:rPr>
          <w:t xml:space="preserve">or on-premise </w:t>
        </w:r>
      </w:ins>
      <w:ins w:id="427" w:author="Prasanth Prasannan(UST,IN)" w:date="2022-09-19T19:07:00Z">
        <w:r w:rsidR="005469D2">
          <w:rPr>
            <w:color w:val="000000"/>
          </w:rPr>
          <w:t>platform</w:t>
        </w:r>
      </w:ins>
      <w:ins w:id="428" w:author="Prasanth Prasannan(UST,IN)" w:date="2022-09-19T19:05:00Z">
        <w:r w:rsidR="00C76663">
          <w:rPr>
            <w:color w:val="000000"/>
          </w:rPr>
          <w:t>.</w:t>
        </w:r>
      </w:ins>
    </w:p>
    <w:p w14:paraId="71999B3D" w14:textId="7DD3807F" w:rsidR="00846143" w:rsidRPr="0070422C" w:rsidRDefault="00846143" w:rsidP="00B42B24">
      <w:pPr>
        <w:ind w:left="350"/>
        <w:jc w:val="both"/>
        <w:rPr>
          <w:color w:val="000000"/>
        </w:rPr>
      </w:pPr>
      <w:ins w:id="429" w:author="Prasanth Prasannan(UST,IN)" w:date="2022-09-22T11:27:00Z">
        <w:r>
          <w:rPr>
            <w:color w:val="000000"/>
          </w:rPr>
          <w:t xml:space="preserve">In the below diagram the left side deals with </w:t>
        </w:r>
      </w:ins>
      <w:ins w:id="430" w:author="Prasanth Prasannan(UST,IN)" w:date="2022-09-22T11:28:00Z">
        <w:r>
          <w:rPr>
            <w:color w:val="000000"/>
          </w:rPr>
          <w:t>Continuous</w:t>
        </w:r>
      </w:ins>
      <w:ins w:id="431" w:author="Prasanth Prasannan(UST,IN)" w:date="2022-09-22T11:27:00Z">
        <w:r>
          <w:rPr>
            <w:color w:val="000000"/>
          </w:rPr>
          <w:t xml:space="preserve"> Integration</w:t>
        </w:r>
      </w:ins>
      <w:ins w:id="432" w:author="Prasanth Prasannan(UST,IN)" w:date="2022-09-22T11:31:00Z">
        <w:r w:rsidR="007B2640">
          <w:rPr>
            <w:color w:val="000000"/>
          </w:rPr>
          <w:t xml:space="preserve"> (CI)</w:t>
        </w:r>
      </w:ins>
      <w:ins w:id="433" w:author="Prasanth Prasannan(UST,IN)" w:date="2022-09-22T11:27:00Z">
        <w:r>
          <w:rPr>
            <w:color w:val="000000"/>
          </w:rPr>
          <w:t xml:space="preserve"> and </w:t>
        </w:r>
      </w:ins>
      <w:ins w:id="434" w:author="Prasanth Prasannan(UST,IN)" w:date="2022-09-22T11:28:00Z">
        <w:r>
          <w:rPr>
            <w:color w:val="000000"/>
          </w:rPr>
          <w:t>right-side</w:t>
        </w:r>
      </w:ins>
      <w:ins w:id="435" w:author="Prasanth Prasannan(UST,IN)" w:date="2022-09-22T11:27:00Z">
        <w:r>
          <w:rPr>
            <w:color w:val="000000"/>
          </w:rPr>
          <w:t xml:space="preserve"> deals with Continuous Deplo</w:t>
        </w:r>
      </w:ins>
      <w:ins w:id="436" w:author="Prasanth Prasannan(UST,IN)" w:date="2022-09-22T11:28:00Z">
        <w:r>
          <w:rPr>
            <w:color w:val="000000"/>
          </w:rPr>
          <w:t>yment</w:t>
        </w:r>
      </w:ins>
      <w:ins w:id="437" w:author="Prasanth Prasannan(UST,IN)" w:date="2022-09-22T11:31:00Z">
        <w:r w:rsidR="00110A20">
          <w:rPr>
            <w:color w:val="000000"/>
          </w:rPr>
          <w:t xml:space="preserve"> (CD)</w:t>
        </w:r>
      </w:ins>
      <w:ins w:id="438" w:author="Prasanth Prasannan(UST,IN)" w:date="2022-09-22T11:28:00Z">
        <w:r>
          <w:rPr>
            <w:color w:val="000000"/>
          </w:rPr>
          <w:t xml:space="preserve">. CI is owned and managed by USTHealthProof </w:t>
        </w:r>
      </w:ins>
      <w:ins w:id="439" w:author="Prasanth Prasannan(UST,IN)" w:date="2022-09-22T11:29:00Z">
        <w:r>
          <w:rPr>
            <w:color w:val="000000"/>
          </w:rPr>
          <w:t>regardless</w:t>
        </w:r>
      </w:ins>
      <w:ins w:id="440" w:author="Prasanth Prasannan(UST,IN)" w:date="2022-09-22T11:28:00Z">
        <w:r>
          <w:rPr>
            <w:color w:val="000000"/>
          </w:rPr>
          <w:t xml:space="preserve"> of the implementation or hosting solutions. The CD part depends on the hosting </w:t>
        </w:r>
      </w:ins>
      <w:ins w:id="441" w:author="Prasanth Prasannan(UST,IN)" w:date="2022-09-22T11:29:00Z">
        <w:r w:rsidR="00CB2D75">
          <w:rPr>
            <w:color w:val="000000"/>
          </w:rPr>
          <w:t>solution and</w:t>
        </w:r>
      </w:ins>
      <w:ins w:id="442" w:author="Prasanth Prasannan(UST,IN)" w:date="2022-09-22T11:28:00Z">
        <w:r>
          <w:rPr>
            <w:color w:val="000000"/>
          </w:rPr>
          <w:t xml:space="preserve"> </w:t>
        </w:r>
      </w:ins>
      <w:ins w:id="443" w:author="Prasanth Prasannan(UST,IN)" w:date="2022-09-22T11:29:00Z">
        <w:r>
          <w:rPr>
            <w:color w:val="000000"/>
          </w:rPr>
          <w:t xml:space="preserve">would be either </w:t>
        </w:r>
        <w:r w:rsidR="000B0943">
          <w:rPr>
            <w:color w:val="000000"/>
          </w:rPr>
          <w:t>owned</w:t>
        </w:r>
        <w:r>
          <w:rPr>
            <w:color w:val="000000"/>
          </w:rPr>
          <w:t xml:space="preserve"> and managed by USTHealthProof or the customer.</w:t>
        </w:r>
      </w:ins>
    </w:p>
    <w:p w14:paraId="70615E3A" w14:textId="4BF2A8BA" w:rsidR="000069BD" w:rsidRDefault="000664E8" w:rsidP="006C053A">
      <w:pPr>
        <w:ind w:left="350"/>
        <w:rPr>
          <w:rFonts w:asciiTheme="majorHAnsi" w:hAnsiTheme="majorHAnsi" w:cstheme="majorHAnsi"/>
        </w:rPr>
      </w:pPr>
      <w:r>
        <w:rPr>
          <w:noProof/>
        </w:rPr>
        <w:drawing>
          <wp:inline distT="0" distB="0" distL="0" distR="0" wp14:anchorId="206B14BA" wp14:editId="0E3DD8DD">
            <wp:extent cx="5711483" cy="2840243"/>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3776" cy="2856302"/>
                    </a:xfrm>
                    <a:prstGeom prst="rect">
                      <a:avLst/>
                    </a:prstGeom>
                    <a:noFill/>
                    <a:ln>
                      <a:noFill/>
                    </a:ln>
                  </pic:spPr>
                </pic:pic>
              </a:graphicData>
            </a:graphic>
          </wp:inline>
        </w:drawing>
      </w:r>
    </w:p>
    <w:p w14:paraId="1931A431" w14:textId="205F95AB" w:rsidR="004B0C0F" w:rsidRPr="004B0C0F" w:rsidRDefault="004B0C0F" w:rsidP="000069BD">
      <w:pPr>
        <w:ind w:left="350"/>
        <w:jc w:val="center"/>
        <w:rPr>
          <w:rFonts w:asciiTheme="majorHAnsi" w:hAnsiTheme="majorHAnsi" w:cstheme="majorHAnsi"/>
          <w:b/>
          <w:bCs/>
          <w:color w:val="0070C0"/>
          <w:sz w:val="18"/>
          <w:szCs w:val="18"/>
        </w:rPr>
      </w:pPr>
      <w:r w:rsidRPr="004B0C0F">
        <w:rPr>
          <w:rFonts w:asciiTheme="majorHAnsi" w:hAnsiTheme="majorHAnsi" w:cstheme="majorHAnsi"/>
          <w:b/>
          <w:bCs/>
          <w:color w:val="0070C0"/>
          <w:sz w:val="18"/>
          <w:szCs w:val="18"/>
        </w:rPr>
        <w:t>(GitLab Integration with AWS – CICD Pip</w:t>
      </w:r>
      <w:r>
        <w:rPr>
          <w:rFonts w:asciiTheme="majorHAnsi" w:hAnsiTheme="majorHAnsi" w:cstheme="majorHAnsi"/>
          <w:b/>
          <w:bCs/>
          <w:color w:val="0070C0"/>
          <w:sz w:val="18"/>
          <w:szCs w:val="18"/>
        </w:rPr>
        <w:t>e</w:t>
      </w:r>
      <w:r w:rsidRPr="004B0C0F">
        <w:rPr>
          <w:rFonts w:asciiTheme="majorHAnsi" w:hAnsiTheme="majorHAnsi" w:cstheme="majorHAnsi"/>
          <w:b/>
          <w:bCs/>
          <w:color w:val="0070C0"/>
          <w:sz w:val="18"/>
          <w:szCs w:val="18"/>
        </w:rPr>
        <w:t>line)</w:t>
      </w:r>
    </w:p>
    <w:p w14:paraId="08549742" w14:textId="4CFE598F" w:rsidR="00063929" w:rsidRPr="00333D17" w:rsidRDefault="00063929">
      <w:pPr>
        <w:pStyle w:val="Heading2"/>
        <w:rPr>
          <w:ins w:id="444" w:author="Prasanth Prasannan(UST,IN)" w:date="2022-09-19T19:08:00Z"/>
          <w:rFonts w:asciiTheme="majorHAnsi" w:hAnsiTheme="majorHAnsi" w:cstheme="majorHAnsi"/>
          <w:rPrChange w:id="445" w:author="Prasanth Prasannan(UST,IN)" w:date="2022-09-19T19:23:00Z">
            <w:rPr>
              <w:ins w:id="446" w:author="Prasanth Prasannan(UST,IN)" w:date="2022-09-19T19:08:00Z"/>
              <w:color w:val="000000"/>
            </w:rPr>
          </w:rPrChange>
        </w:rPr>
        <w:pPrChange w:id="447" w:author="Prasanth Prasannan(UST,IN)" w:date="2022-09-19T19:22:00Z">
          <w:pPr>
            <w:ind w:left="350"/>
            <w:jc w:val="both"/>
          </w:pPr>
        </w:pPrChange>
      </w:pPr>
      <w:bookmarkStart w:id="448" w:name="_Toc115204835"/>
      <w:ins w:id="449" w:author="Prasanth Prasannan(UST,IN)" w:date="2022-09-19T19:08:00Z">
        <w:r w:rsidRPr="00333D17">
          <w:rPr>
            <w:rFonts w:asciiTheme="majorHAnsi" w:hAnsiTheme="majorHAnsi" w:cstheme="majorHAnsi"/>
            <w:rPrChange w:id="450" w:author="Prasanth Prasannan(UST,IN)" w:date="2022-09-19T19:23:00Z">
              <w:rPr>
                <w:b/>
                <w:color w:val="000000"/>
              </w:rPr>
            </w:rPrChange>
          </w:rPr>
          <w:lastRenderedPageBreak/>
          <w:t>Components</w:t>
        </w:r>
        <w:bookmarkEnd w:id="448"/>
      </w:ins>
    </w:p>
    <w:p w14:paraId="55828E9F" w14:textId="3484CDB8" w:rsidR="005D795A" w:rsidDel="00F45331" w:rsidRDefault="005D795A" w:rsidP="00C60446">
      <w:pPr>
        <w:ind w:left="350"/>
        <w:jc w:val="both"/>
        <w:rPr>
          <w:ins w:id="451" w:author="Ramana Pinisetty(UST,IN)" w:date="2022-09-14T22:58:00Z"/>
          <w:del w:id="452" w:author="Prasanth Prasannan(UST,IN)" w:date="2022-09-19T19:13:00Z"/>
          <w:color w:val="000000"/>
        </w:rPr>
      </w:pPr>
      <w:ins w:id="453" w:author="Ramana Pinisetty(UST,IN)" w:date="2022-09-14T22:58:00Z">
        <w:del w:id="454" w:author="Prasanth Prasannan(UST,IN)" w:date="2022-09-19T19:13:00Z">
          <w:r w:rsidDel="00F45331">
            <w:rPr>
              <w:color w:val="000000"/>
            </w:rPr>
            <w:delText xml:space="preserve">The </w:delText>
          </w:r>
        </w:del>
      </w:ins>
      <w:ins w:id="455" w:author="Ramana Pinisetty(UST,IN)" w:date="2022-09-14T23:02:00Z">
        <w:del w:id="456" w:author="Prasanth Prasannan(UST,IN)" w:date="2022-09-19T19:13:00Z">
          <w:r w:rsidR="00FB1427" w:rsidDel="00F45331">
            <w:rPr>
              <w:color w:val="000000"/>
            </w:rPr>
            <w:delText>configuration</w:delText>
          </w:r>
          <w:r w:rsidR="00BB17BD" w:rsidDel="00F45331">
            <w:rPr>
              <w:color w:val="000000"/>
            </w:rPr>
            <w:delText xml:space="preserve"> </w:delText>
          </w:r>
        </w:del>
      </w:ins>
      <w:ins w:id="457" w:author="Ramana Pinisetty(UST,IN)" w:date="2022-09-14T23:04:00Z">
        <w:del w:id="458" w:author="Prasanth Prasannan(UST,IN)" w:date="2022-09-19T19:13:00Z">
          <w:r w:rsidR="0065535F" w:rsidDel="00F45331">
            <w:rPr>
              <w:color w:val="000000"/>
            </w:rPr>
            <w:delText xml:space="preserve">specific </w:delText>
          </w:r>
        </w:del>
      </w:ins>
      <w:ins w:id="459" w:author="Ramana Pinisetty(UST,IN)" w:date="2022-09-14T23:05:00Z">
        <w:del w:id="460" w:author="Prasanth Prasannan(UST,IN)" w:date="2022-09-19T19:13:00Z">
          <w:r w:rsidR="0065535F" w:rsidDel="00F45331">
            <w:rPr>
              <w:color w:val="000000"/>
            </w:rPr>
            <w:delText>to continuous integration will be handled</w:delText>
          </w:r>
        </w:del>
        <w:del w:id="461" w:author="Prasanth Prasannan(UST,IN)" w:date="2022-09-19T18:58:00Z">
          <w:r w:rsidR="0065535F" w:rsidDel="005D070C">
            <w:rPr>
              <w:color w:val="000000"/>
            </w:rPr>
            <w:delText xml:space="preserve"> by</w:delText>
          </w:r>
        </w:del>
        <w:del w:id="462" w:author="Prasanth Prasannan(UST,IN)" w:date="2022-09-19T19:13:00Z">
          <w:r w:rsidR="0065535F" w:rsidDel="00F45331">
            <w:rPr>
              <w:color w:val="000000"/>
            </w:rPr>
            <w:delText xml:space="preserve"> </w:delText>
          </w:r>
        </w:del>
        <w:del w:id="463" w:author="Prasanth Prasannan(UST,IN)" w:date="2022-09-19T18:58:00Z">
          <w:r w:rsidR="00795BAB" w:rsidDel="005D070C">
            <w:rPr>
              <w:color w:val="000000"/>
            </w:rPr>
            <w:delText>U</w:delText>
          </w:r>
        </w:del>
      </w:ins>
      <w:ins w:id="464" w:author="Ramana Pinisetty(UST,IN)" w:date="2022-09-14T23:04:00Z">
        <w:del w:id="465" w:author="Prasanth Prasannan(UST,IN)" w:date="2022-09-19T18:58:00Z">
          <w:r w:rsidR="0065535F" w:rsidDel="005D070C">
            <w:rPr>
              <w:color w:val="000000"/>
            </w:rPr>
            <w:delText>ST</w:delText>
          </w:r>
        </w:del>
      </w:ins>
      <w:ins w:id="466" w:author="Ramana Pinisetty(UST,IN)" w:date="2022-09-14T23:02:00Z">
        <w:del w:id="467" w:author="Prasanth Prasannan(UST,IN)" w:date="2022-09-19T18:58:00Z">
          <w:r w:rsidR="00BB17BD" w:rsidDel="005D070C">
            <w:rPr>
              <w:color w:val="000000"/>
            </w:rPr>
            <w:delText xml:space="preserve"> DevOps</w:delText>
          </w:r>
        </w:del>
      </w:ins>
      <w:ins w:id="468" w:author="Ramana Pinisetty(UST,IN)" w:date="2022-09-15T11:24:00Z">
        <w:del w:id="469" w:author="Prasanth Prasannan(UST,IN)" w:date="2022-09-19T18:58:00Z">
          <w:r w:rsidR="008038A8" w:rsidDel="005D070C">
            <w:rPr>
              <w:color w:val="000000"/>
            </w:rPr>
            <w:delText xml:space="preserve"> </w:delText>
          </w:r>
        </w:del>
      </w:ins>
      <w:ins w:id="470" w:author="Ramana Pinisetty(UST,IN)" w:date="2022-09-15T11:25:00Z">
        <w:del w:id="471" w:author="Prasanth Prasannan(UST,IN)" w:date="2022-09-19T19:13:00Z">
          <w:r w:rsidR="00DB7707" w:rsidDel="00F45331">
            <w:rPr>
              <w:color w:val="000000"/>
            </w:rPr>
            <w:delText>&amp;</w:delText>
          </w:r>
        </w:del>
      </w:ins>
      <w:ins w:id="472" w:author="Ramana Pinisetty(UST,IN)" w:date="2022-09-15T11:24:00Z">
        <w:del w:id="473" w:author="Prasanth Prasannan(UST,IN)" w:date="2022-09-19T19:13:00Z">
          <w:r w:rsidR="008038A8" w:rsidDel="00F45331">
            <w:rPr>
              <w:color w:val="000000"/>
            </w:rPr>
            <w:delText xml:space="preserve"> </w:delText>
          </w:r>
          <w:r w:rsidR="00DB7707" w:rsidDel="00F45331">
            <w:rPr>
              <w:color w:val="000000"/>
            </w:rPr>
            <w:delText xml:space="preserve">Client </w:delText>
          </w:r>
        </w:del>
      </w:ins>
      <w:ins w:id="474" w:author="Ramana Pinisetty(UST,IN)" w:date="2022-09-14T23:02:00Z">
        <w:del w:id="475" w:author="Prasanth Prasannan(UST,IN)" w:date="2022-09-19T19:13:00Z">
          <w:r w:rsidR="00BB17BD" w:rsidDel="00F45331">
            <w:rPr>
              <w:color w:val="000000"/>
            </w:rPr>
            <w:delText>team</w:delText>
          </w:r>
        </w:del>
      </w:ins>
      <w:ins w:id="476" w:author="Ramana Pinisetty(UST,IN)" w:date="2022-09-15T11:24:00Z">
        <w:del w:id="477" w:author="Prasanth Prasannan(UST,IN)" w:date="2022-09-19T19:13:00Z">
          <w:r w:rsidR="00DB7707" w:rsidDel="00F45331">
            <w:rPr>
              <w:color w:val="000000"/>
            </w:rPr>
            <w:delText>s</w:delText>
          </w:r>
        </w:del>
      </w:ins>
      <w:ins w:id="478" w:author="Ramana Pinisetty(UST,IN)" w:date="2022-09-15T11:25:00Z">
        <w:del w:id="479" w:author="Prasanth Prasannan(UST,IN)" w:date="2022-09-19T19:13:00Z">
          <w:r w:rsidR="00DB7707" w:rsidDel="00F45331">
            <w:rPr>
              <w:color w:val="000000"/>
            </w:rPr>
            <w:delText xml:space="preserve"> by following sequence of steps with the help of 3</w:delText>
          </w:r>
          <w:r w:rsidR="00DB7707" w:rsidRPr="00DB7707" w:rsidDel="00F45331">
            <w:rPr>
              <w:color w:val="000000"/>
              <w:vertAlign w:val="superscript"/>
              <w:rPrChange w:id="480" w:author="Ramana Pinisetty(UST,IN)" w:date="2022-09-15T11:25:00Z">
                <w:rPr>
                  <w:color w:val="000000"/>
                </w:rPr>
              </w:rPrChange>
            </w:rPr>
            <w:delText>rd</w:delText>
          </w:r>
          <w:r w:rsidR="00DB7707" w:rsidDel="00F45331">
            <w:rPr>
              <w:color w:val="000000"/>
            </w:rPr>
            <w:delText xml:space="preserve"> party tools and cloud platforms </w:delText>
          </w:r>
        </w:del>
      </w:ins>
      <w:ins w:id="481" w:author="Ramana Pinisetty(UST,IN)" w:date="2022-09-14T23:02:00Z">
        <w:del w:id="482" w:author="Prasanth Prasannan(UST,IN)" w:date="2022-09-19T19:13:00Z">
          <w:r w:rsidR="00BB17BD" w:rsidDel="00F45331">
            <w:rPr>
              <w:color w:val="000000"/>
            </w:rPr>
            <w:delText>-</w:delText>
          </w:r>
        </w:del>
      </w:ins>
      <w:ins w:id="483" w:author="Ramana Pinisetty(UST,IN)" w:date="2022-09-14T23:01:00Z">
        <w:del w:id="484" w:author="Prasanth Prasannan(UST,IN)" w:date="2022-09-19T19:13:00Z">
          <w:r w:rsidR="00686D37" w:rsidDel="00F45331">
            <w:rPr>
              <w:color w:val="000000"/>
            </w:rPr>
            <w:delText xml:space="preserve">   </w:delText>
          </w:r>
        </w:del>
      </w:ins>
      <w:ins w:id="485" w:author="Ramana Pinisetty(UST,IN)" w:date="2022-09-14T22:59:00Z">
        <w:del w:id="486" w:author="Prasanth Prasannan(UST,IN)" w:date="2022-09-19T19:13:00Z">
          <w:r w:rsidR="00283DDD" w:rsidDel="00F45331">
            <w:rPr>
              <w:color w:val="000000"/>
            </w:rPr>
            <w:delText xml:space="preserve"> </w:delText>
          </w:r>
        </w:del>
      </w:ins>
    </w:p>
    <w:p w14:paraId="74DE86A3" w14:textId="0C479D84" w:rsidR="0083742A" w:rsidDel="005D070C" w:rsidRDefault="0083742A" w:rsidP="0083742A">
      <w:pPr>
        <w:pStyle w:val="ListParagraph"/>
        <w:numPr>
          <w:ilvl w:val="0"/>
          <w:numId w:val="6"/>
        </w:numPr>
        <w:jc w:val="both"/>
        <w:rPr>
          <w:del w:id="487" w:author="Prasanth Prasannan(UST,IN)" w:date="2022-09-19T18:57:00Z"/>
          <w:moveTo w:id="488" w:author="Ramana Pinisetty(UST,IN)" w:date="2022-09-14T23:09:00Z"/>
          <w:color w:val="000000"/>
        </w:rPr>
      </w:pPr>
      <w:moveToRangeStart w:id="489" w:author="Ramana Pinisetty(UST,IN)" w:date="2022-09-14T23:09:00Z" w:name="move114089412"/>
      <w:moveTo w:id="490" w:author="Ramana Pinisetty(UST,IN)" w:date="2022-09-14T23:09:00Z">
        <w:del w:id="491" w:author="Prasanth Prasannan(UST,IN)" w:date="2022-09-19T18:57:00Z">
          <w:r w:rsidRPr="0070422C" w:rsidDel="005D070C">
            <w:rPr>
              <w:color w:val="000000"/>
            </w:rPr>
            <w:delText>Continuous Integration</w:delText>
          </w:r>
          <w:r w:rsidDel="005D070C">
            <w:rPr>
              <w:color w:val="000000"/>
            </w:rPr>
            <w:delText xml:space="preserve"> </w:delText>
          </w:r>
        </w:del>
      </w:moveTo>
      <w:ins w:id="492" w:author="Ramana Pinisetty(UST,IN)" w:date="2022-09-14T23:10:00Z">
        <w:del w:id="493" w:author="Prasanth Prasannan(UST,IN)" w:date="2022-09-19T18:57:00Z">
          <w:r w:rsidR="005727FB" w:rsidDel="005D070C">
            <w:rPr>
              <w:color w:val="000000"/>
            </w:rPr>
            <w:delText xml:space="preserve">configuration and </w:delText>
          </w:r>
        </w:del>
      </w:ins>
      <w:moveTo w:id="494" w:author="Ramana Pinisetty(UST,IN)" w:date="2022-09-14T23:09:00Z">
        <w:del w:id="495" w:author="Prasanth Prasannan(UST,IN)" w:date="2022-09-19T18:57:00Z">
          <w:r w:rsidDel="005D070C">
            <w:rPr>
              <w:color w:val="000000"/>
            </w:rPr>
            <w:delText>execution will be through GitLab CI service</w:delText>
          </w:r>
        </w:del>
      </w:moveTo>
      <w:ins w:id="496" w:author="Ramana Pinisetty(UST,IN)" w:date="2022-09-14T23:10:00Z">
        <w:del w:id="497" w:author="Prasanth Prasannan(UST,IN)" w:date="2022-09-19T18:57:00Z">
          <w:r w:rsidR="005727FB" w:rsidDel="005D070C">
            <w:rPr>
              <w:color w:val="000000"/>
            </w:rPr>
            <w:delText xml:space="preserve"> by UST DevOps team </w:delText>
          </w:r>
        </w:del>
      </w:ins>
    </w:p>
    <w:moveToRangeEnd w:id="489"/>
    <w:p w14:paraId="7BDF51E8" w14:textId="642FC02B" w:rsidR="001F7889" w:rsidRDefault="00795BAB" w:rsidP="00852063">
      <w:pPr>
        <w:pStyle w:val="ListParagraph"/>
        <w:numPr>
          <w:ilvl w:val="0"/>
          <w:numId w:val="6"/>
        </w:numPr>
        <w:jc w:val="both"/>
        <w:rPr>
          <w:ins w:id="498" w:author="Prasanth Prasannan(UST,IN)" w:date="2022-09-19T18:56:00Z"/>
          <w:color w:val="000000"/>
        </w:rPr>
      </w:pPr>
      <w:ins w:id="499" w:author="Ramana Pinisetty(UST,IN)" w:date="2022-09-14T23:05:00Z">
        <w:r w:rsidRPr="00BA26D5">
          <w:rPr>
            <w:b/>
            <w:bCs/>
            <w:color w:val="000000"/>
            <w:rPrChange w:id="500" w:author="Ramana Pinisetty(UST,IN)" w:date="2022-09-14T23:05:00Z">
              <w:rPr>
                <w:color w:val="000000"/>
              </w:rPr>
            </w:rPrChange>
          </w:rPr>
          <w:t>GitLa</w:t>
        </w:r>
        <w:r w:rsidR="00BA26D5">
          <w:rPr>
            <w:b/>
            <w:bCs/>
            <w:color w:val="000000"/>
          </w:rPr>
          <w:t>b</w:t>
        </w:r>
        <w:r w:rsidRPr="00BA26D5">
          <w:rPr>
            <w:b/>
            <w:bCs/>
            <w:color w:val="000000"/>
            <w:rPrChange w:id="501" w:author="Ramana Pinisetty(UST,IN)" w:date="2022-09-14T23:05:00Z">
              <w:rPr>
                <w:color w:val="000000"/>
              </w:rPr>
            </w:rPrChange>
          </w:rPr>
          <w:t xml:space="preserve"> Repo</w:t>
        </w:r>
        <w:r>
          <w:rPr>
            <w:color w:val="000000"/>
          </w:rPr>
          <w:t xml:space="preserve"> </w:t>
        </w:r>
        <w:del w:id="502" w:author="Prasanth Prasannan(UST,IN)" w:date="2022-09-19T18:56:00Z">
          <w:r w:rsidDel="005D070C">
            <w:rPr>
              <w:color w:val="000000"/>
            </w:rPr>
            <w:delText>-</w:delText>
          </w:r>
        </w:del>
      </w:ins>
      <w:ins w:id="503" w:author="Prasanth Prasannan(UST,IN)" w:date="2022-09-19T18:56:00Z">
        <w:r w:rsidR="005D070C">
          <w:rPr>
            <w:color w:val="000000"/>
          </w:rPr>
          <w:t>–</w:t>
        </w:r>
      </w:ins>
      <w:ins w:id="504" w:author="Ramana Pinisetty(UST,IN)" w:date="2022-09-14T23:05:00Z">
        <w:r>
          <w:rPr>
            <w:color w:val="000000"/>
          </w:rPr>
          <w:t xml:space="preserve"> </w:t>
        </w:r>
      </w:ins>
      <w:ins w:id="505" w:author="Ramana Pinisetty(UST,IN)" w:date="2022-09-14T23:12:00Z">
        <w:del w:id="506" w:author="Prasanth Prasannan(UST,IN)" w:date="2022-09-19T18:56:00Z">
          <w:r w:rsidR="002B4B1D" w:rsidDel="005D070C">
            <w:rPr>
              <w:color w:val="000000"/>
            </w:rPr>
            <w:delText>D</w:delText>
          </w:r>
        </w:del>
      </w:ins>
      <w:ins w:id="507" w:author="Ramana Pinisetty(UST,IN)" w:date="2022-09-14T23:03:00Z">
        <w:del w:id="508" w:author="Prasanth Prasannan(UST,IN)" w:date="2022-09-19T18:56:00Z">
          <w:r w:rsidR="003C0C42" w:rsidDel="005D070C">
            <w:rPr>
              <w:color w:val="000000"/>
            </w:rPr>
            <w:delText>evelopers from customer side will be doing</w:delText>
          </w:r>
          <w:r w:rsidR="005137D2" w:rsidDel="005D070C">
            <w:rPr>
              <w:color w:val="000000"/>
            </w:rPr>
            <w:delText xml:space="preserve"> source code commits</w:delText>
          </w:r>
        </w:del>
      </w:ins>
      <w:ins w:id="509" w:author="Prasanth Prasannan(UST,IN)" w:date="2022-09-19T18:56:00Z">
        <w:r w:rsidR="005D070C">
          <w:rPr>
            <w:color w:val="000000"/>
          </w:rPr>
          <w:t>GitLab is used as the Code Repository</w:t>
        </w:r>
      </w:ins>
    </w:p>
    <w:p w14:paraId="368EBEF9" w14:textId="3CB43611" w:rsidR="005D070C" w:rsidRPr="005D070C" w:rsidRDefault="005D070C">
      <w:pPr>
        <w:pStyle w:val="ListParagraph"/>
        <w:numPr>
          <w:ilvl w:val="0"/>
          <w:numId w:val="6"/>
        </w:numPr>
        <w:jc w:val="both"/>
        <w:rPr>
          <w:ins w:id="510" w:author="Ramana Pinisetty(UST,IN)" w:date="2022-09-14T23:11:00Z"/>
          <w:color w:val="000000"/>
        </w:rPr>
      </w:pPr>
      <w:ins w:id="511" w:author="Prasanth Prasannan(UST,IN)" w:date="2022-09-19T18:56:00Z">
        <w:r w:rsidRPr="005D070C">
          <w:rPr>
            <w:b/>
            <w:bCs/>
            <w:color w:val="000000"/>
          </w:rPr>
          <w:t xml:space="preserve">GitLab CI/Pipeline </w:t>
        </w:r>
      </w:ins>
      <w:ins w:id="512" w:author="Prasanth Prasannan(UST,IN)" w:date="2022-09-19T18:57:00Z">
        <w:r w:rsidRPr="005D070C">
          <w:rPr>
            <w:color w:val="000000"/>
          </w:rPr>
          <w:t>– Continuous Integration configuration and execution will be through GitLab CI service</w:t>
        </w:r>
      </w:ins>
    </w:p>
    <w:p w14:paraId="383FBDF6" w14:textId="00628DE5" w:rsidR="005D070C" w:rsidRDefault="00557447" w:rsidP="00852063">
      <w:pPr>
        <w:pStyle w:val="ListParagraph"/>
        <w:numPr>
          <w:ilvl w:val="0"/>
          <w:numId w:val="6"/>
        </w:numPr>
        <w:jc w:val="both"/>
        <w:rPr>
          <w:ins w:id="513" w:author="Prasanth Prasannan(UST,IN)" w:date="2022-09-19T18:57:00Z"/>
          <w:color w:val="000000"/>
        </w:rPr>
      </w:pPr>
      <w:ins w:id="514" w:author="Prasanth Prasannan(UST,IN)" w:date="2022-09-19T19:13:00Z">
        <w:r w:rsidRPr="00257AC4">
          <w:rPr>
            <w:b/>
            <w:bCs/>
            <w:color w:val="000000"/>
          </w:rPr>
          <w:t>Sonar Cloud</w:t>
        </w:r>
      </w:ins>
      <w:ins w:id="515" w:author="Prasanth Prasannan(UST,IN)" w:date="2022-09-19T18:57:00Z">
        <w:r w:rsidR="005D070C">
          <w:rPr>
            <w:color w:val="000000"/>
          </w:rPr>
          <w:t xml:space="preserve"> </w:t>
        </w:r>
        <w:r w:rsidR="005D070C" w:rsidRPr="00257AC4">
          <w:rPr>
            <w:color w:val="000000"/>
          </w:rPr>
          <w:t>–</w:t>
        </w:r>
        <w:r w:rsidR="005D070C">
          <w:rPr>
            <w:color w:val="000000"/>
          </w:rPr>
          <w:t xml:space="preserve"> Quality Checks would be handled via Son</w:t>
        </w:r>
      </w:ins>
      <w:ins w:id="516" w:author="Prasanth Prasannan(UST,IN)" w:date="2022-09-19T19:13:00Z">
        <w:r>
          <w:rPr>
            <w:color w:val="000000"/>
          </w:rPr>
          <w:t>ar Cloud</w:t>
        </w:r>
      </w:ins>
    </w:p>
    <w:p w14:paraId="4C7481E8" w14:textId="476B803C" w:rsidR="008B72A2" w:rsidRDefault="00557447" w:rsidP="00852063">
      <w:pPr>
        <w:pStyle w:val="ListParagraph"/>
        <w:numPr>
          <w:ilvl w:val="0"/>
          <w:numId w:val="6"/>
        </w:numPr>
        <w:jc w:val="both"/>
        <w:rPr>
          <w:ins w:id="517" w:author="Prasanth Prasannan(UST,IN)" w:date="2022-09-19T19:13:00Z"/>
          <w:color w:val="000000"/>
        </w:rPr>
      </w:pPr>
      <w:ins w:id="518" w:author="Prasanth Prasannan(UST,IN)" w:date="2022-09-19T19:13:00Z">
        <w:r>
          <w:rPr>
            <w:b/>
            <w:bCs/>
            <w:color w:val="000000"/>
          </w:rPr>
          <w:t>M</w:t>
        </w:r>
        <w:r w:rsidRPr="00257AC4">
          <w:rPr>
            <w:b/>
            <w:bCs/>
            <w:color w:val="000000"/>
          </w:rPr>
          <w:t>aven</w:t>
        </w:r>
        <w:r>
          <w:rPr>
            <w:color w:val="000000"/>
          </w:rPr>
          <w:t xml:space="preserve"> </w:t>
        </w:r>
        <w:r w:rsidRPr="00257AC4">
          <w:rPr>
            <w:color w:val="000000"/>
          </w:rPr>
          <w:t>–</w:t>
        </w:r>
        <w:r>
          <w:rPr>
            <w:color w:val="000000"/>
          </w:rPr>
          <w:t xml:space="preserve"> </w:t>
        </w:r>
      </w:ins>
      <w:ins w:id="519" w:author="Prasanth Prasannan(UST,IN)" w:date="2022-09-19T19:14:00Z">
        <w:r w:rsidR="008B72A2">
          <w:rPr>
            <w:color w:val="000000"/>
          </w:rPr>
          <w:t>Is used t</w:t>
        </w:r>
      </w:ins>
      <w:ins w:id="520" w:author="Ramana Pinisetty(UST,IN)" w:date="2022-09-14T23:07:00Z">
        <w:del w:id="521" w:author="Prasanth Prasannan(UST,IN)" w:date="2022-09-19T19:14:00Z">
          <w:r w:rsidR="00C32578" w:rsidRPr="006B42A5" w:rsidDel="008B72A2">
            <w:rPr>
              <w:color w:val="000000"/>
            </w:rPr>
            <w:delText>T</w:delText>
          </w:r>
        </w:del>
        <w:r w:rsidR="00C32578" w:rsidRPr="006B42A5">
          <w:rPr>
            <w:color w:val="000000"/>
          </w:rPr>
          <w:t xml:space="preserve">o build </w:t>
        </w:r>
        <w:del w:id="522" w:author="Prasanth Prasannan(UST,IN)" w:date="2022-09-19T19:13:00Z">
          <w:r w:rsidR="00C32578" w:rsidRPr="006B42A5" w:rsidDel="00557447">
            <w:rPr>
              <w:color w:val="000000"/>
            </w:rPr>
            <w:delText>jar and</w:delText>
          </w:r>
        </w:del>
      </w:ins>
      <w:ins w:id="523" w:author="Prasanth Prasannan(UST,IN)" w:date="2022-09-19T19:27:00Z">
        <w:r w:rsidR="007D1587">
          <w:rPr>
            <w:color w:val="000000"/>
          </w:rPr>
          <w:t>java-based</w:t>
        </w:r>
      </w:ins>
      <w:ins w:id="524" w:author="Prasanth Prasannan(UST,IN)" w:date="2022-09-19T19:13:00Z">
        <w:r>
          <w:rPr>
            <w:color w:val="000000"/>
          </w:rPr>
          <w:t xml:space="preserve"> artifacts</w:t>
        </w:r>
      </w:ins>
    </w:p>
    <w:p w14:paraId="353F9C7B" w14:textId="77BBE2D4" w:rsidR="0065535F" w:rsidRDefault="008B72A2" w:rsidP="00852063">
      <w:pPr>
        <w:pStyle w:val="ListParagraph"/>
        <w:numPr>
          <w:ilvl w:val="0"/>
          <w:numId w:val="6"/>
        </w:numPr>
        <w:jc w:val="both"/>
        <w:rPr>
          <w:ins w:id="525" w:author="Ramana Pinisetty(UST,IN)" w:date="2022-09-15T11:29:00Z"/>
          <w:color w:val="000000"/>
        </w:rPr>
      </w:pPr>
      <w:ins w:id="526" w:author="Prasanth Prasannan(UST,IN)" w:date="2022-09-19T19:14:00Z">
        <w:r>
          <w:rPr>
            <w:b/>
            <w:bCs/>
            <w:color w:val="000000"/>
          </w:rPr>
          <w:t xml:space="preserve">Docker </w:t>
        </w:r>
        <w:r>
          <w:rPr>
            <w:color w:val="000000"/>
          </w:rPr>
          <w:t xml:space="preserve">– Is used to containerize the produced </w:t>
        </w:r>
      </w:ins>
      <w:ins w:id="527" w:author="Prasanth Prasannan(UST,IN)" w:date="2022-09-19T19:23:00Z">
        <w:r w:rsidR="005F7D5D">
          <w:rPr>
            <w:color w:val="000000"/>
          </w:rPr>
          <w:t xml:space="preserve">java </w:t>
        </w:r>
      </w:ins>
      <w:ins w:id="528" w:author="Prasanth Prasannan(UST,IN)" w:date="2022-09-19T19:14:00Z">
        <w:r>
          <w:rPr>
            <w:color w:val="000000"/>
          </w:rPr>
          <w:t>artifacts</w:t>
        </w:r>
      </w:ins>
      <w:ins w:id="529" w:author="Ramana Pinisetty(UST,IN)" w:date="2022-09-14T23:07:00Z">
        <w:r w:rsidR="00C32578" w:rsidRPr="006B42A5">
          <w:rPr>
            <w:color w:val="000000"/>
          </w:rPr>
          <w:t xml:space="preserve"> </w:t>
        </w:r>
        <w:del w:id="530" w:author="Prasanth Prasannan(UST,IN)" w:date="2022-09-19T19:14:00Z">
          <w:r w:rsidR="00C32578" w:rsidRPr="006B42A5" w:rsidDel="008B72A2">
            <w:rPr>
              <w:color w:val="000000"/>
            </w:rPr>
            <w:delText xml:space="preserve">docker container images </w:delText>
          </w:r>
        </w:del>
      </w:ins>
      <w:ins w:id="531" w:author="Ramana Pinisetty(UST,IN)" w:date="2022-09-14T23:06:00Z">
        <w:del w:id="532" w:author="Prasanth Prasannan(UST,IN)" w:date="2022-09-19T19:14:00Z">
          <w:r w:rsidR="008909DF" w:rsidRPr="006B42A5" w:rsidDel="008B72A2">
            <w:rPr>
              <w:color w:val="000000"/>
            </w:rPr>
            <w:delText xml:space="preserve">UST DevOps will </w:delText>
          </w:r>
        </w:del>
      </w:ins>
      <w:ins w:id="533" w:author="Ramana Pinisetty(UST,IN)" w:date="2022-09-15T11:28:00Z">
        <w:del w:id="534" w:author="Prasanth Prasannan(UST,IN)" w:date="2022-09-19T19:14:00Z">
          <w:r w:rsidR="00EB0F43" w:rsidDel="008B72A2">
            <w:rPr>
              <w:color w:val="000000"/>
            </w:rPr>
            <w:delText xml:space="preserve">be </w:delText>
          </w:r>
        </w:del>
      </w:ins>
      <w:ins w:id="535" w:author="Ramana Pinisetty(UST,IN)" w:date="2022-09-14T23:07:00Z">
        <w:del w:id="536" w:author="Prasanth Prasannan(UST,IN)" w:date="2022-09-19T19:14:00Z">
          <w:r w:rsidR="00C17D67" w:rsidRPr="006B42A5" w:rsidDel="008B72A2">
            <w:rPr>
              <w:color w:val="000000"/>
            </w:rPr>
            <w:delText>configuring</w:delText>
          </w:r>
        </w:del>
      </w:ins>
      <w:ins w:id="537" w:author="Ramana Pinisetty(UST,IN)" w:date="2022-09-14T23:06:00Z">
        <w:del w:id="538" w:author="Prasanth Prasannan(UST,IN)" w:date="2022-09-19T19:14:00Z">
          <w:r w:rsidR="008909DF" w:rsidRPr="006B42A5" w:rsidDel="008B72A2">
            <w:rPr>
              <w:color w:val="000000"/>
            </w:rPr>
            <w:delText xml:space="preserve"> </w:delText>
          </w:r>
        </w:del>
      </w:ins>
      <w:ins w:id="539" w:author="Ramana Pinisetty(UST,IN)" w:date="2022-09-15T11:29:00Z">
        <w:del w:id="540" w:author="Prasanth Prasannan(UST,IN)" w:date="2022-09-19T19:14:00Z">
          <w:r w:rsidR="00EB0F43" w:rsidDel="008B72A2">
            <w:rPr>
              <w:b/>
              <w:bCs/>
              <w:color w:val="000000"/>
            </w:rPr>
            <w:delText>M</w:delText>
          </w:r>
        </w:del>
      </w:ins>
      <w:ins w:id="541" w:author="Ramana Pinisetty(UST,IN)" w:date="2022-09-14T23:08:00Z">
        <w:del w:id="542" w:author="Prasanth Prasannan(UST,IN)" w:date="2022-09-19T19:14:00Z">
          <w:r w:rsidR="00C32578" w:rsidRPr="00024A45" w:rsidDel="008B72A2">
            <w:rPr>
              <w:b/>
              <w:bCs/>
              <w:color w:val="000000"/>
              <w:rPrChange w:id="543" w:author="Ramana Pinisetty(UST,IN)" w:date="2022-09-15T11:28:00Z">
                <w:rPr>
                  <w:color w:val="000000"/>
                </w:rPr>
              </w:rPrChange>
            </w:rPr>
            <w:delText>aven</w:delText>
          </w:r>
        </w:del>
      </w:ins>
      <w:ins w:id="544" w:author="Ramana Pinisetty(UST,IN)" w:date="2022-09-15T11:27:00Z">
        <w:del w:id="545" w:author="Prasanth Prasannan(UST,IN)" w:date="2022-09-19T19:14:00Z">
          <w:r w:rsidR="00024A45" w:rsidRPr="00024A45" w:rsidDel="008B72A2">
            <w:rPr>
              <w:b/>
              <w:bCs/>
              <w:color w:val="000000"/>
              <w:rPrChange w:id="546" w:author="Ramana Pinisetty(UST,IN)" w:date="2022-09-15T11:28:00Z">
                <w:rPr>
                  <w:color w:val="000000"/>
                </w:rPr>
              </w:rPrChange>
            </w:rPr>
            <w:delText>/</w:delText>
          </w:r>
        </w:del>
      </w:ins>
      <w:ins w:id="547" w:author="Ramana Pinisetty(UST,IN)" w:date="2022-09-15T11:29:00Z">
        <w:del w:id="548" w:author="Prasanth Prasannan(UST,IN)" w:date="2022-09-19T19:14:00Z">
          <w:r w:rsidR="00EB0F43" w:rsidDel="008B72A2">
            <w:rPr>
              <w:b/>
              <w:bCs/>
              <w:color w:val="000000"/>
            </w:rPr>
            <w:delText>D</w:delText>
          </w:r>
        </w:del>
      </w:ins>
      <w:ins w:id="549" w:author="Ramana Pinisetty(UST,IN)" w:date="2022-09-15T11:27:00Z">
        <w:del w:id="550" w:author="Prasanth Prasannan(UST,IN)" w:date="2022-09-19T19:14:00Z">
          <w:r w:rsidR="00024A45" w:rsidRPr="00024A45" w:rsidDel="008B72A2">
            <w:rPr>
              <w:b/>
              <w:bCs/>
              <w:color w:val="000000"/>
              <w:rPrChange w:id="551" w:author="Ramana Pinisetty(UST,IN)" w:date="2022-09-15T11:28:00Z">
                <w:rPr>
                  <w:color w:val="000000"/>
                </w:rPr>
              </w:rPrChange>
            </w:rPr>
            <w:delText>ocker</w:delText>
          </w:r>
        </w:del>
      </w:ins>
      <w:ins w:id="552" w:author="Ramana Pinisetty(UST,IN)" w:date="2022-09-14T23:08:00Z">
        <w:del w:id="553" w:author="Prasanth Prasannan(UST,IN)" w:date="2022-09-19T19:14:00Z">
          <w:r w:rsidR="00C32578" w:rsidRPr="00024A45" w:rsidDel="008B72A2">
            <w:rPr>
              <w:b/>
              <w:bCs/>
              <w:color w:val="000000"/>
              <w:rPrChange w:id="554" w:author="Ramana Pinisetty(UST,IN)" w:date="2022-09-15T11:28:00Z">
                <w:rPr>
                  <w:color w:val="000000"/>
                </w:rPr>
              </w:rPrChange>
            </w:rPr>
            <w:delText xml:space="preserve"> </w:delText>
          </w:r>
          <w:r w:rsidR="00C32578" w:rsidRPr="006B42A5" w:rsidDel="008B72A2">
            <w:rPr>
              <w:color w:val="000000"/>
            </w:rPr>
            <w:delText>with build specific</w:delText>
          </w:r>
        </w:del>
      </w:ins>
      <w:ins w:id="555" w:author="Ramana Pinisetty(UST,IN)" w:date="2022-09-15T11:28:00Z">
        <w:del w:id="556" w:author="Prasanth Prasannan(UST,IN)" w:date="2022-09-19T19:14:00Z">
          <w:r w:rsidR="00024A45" w:rsidDel="008B72A2">
            <w:rPr>
              <w:color w:val="000000"/>
            </w:rPr>
            <w:delText>ations</w:delText>
          </w:r>
        </w:del>
      </w:ins>
      <w:ins w:id="557" w:author="Ramana Pinisetty(UST,IN)" w:date="2022-09-14T23:08:00Z">
        <w:del w:id="558" w:author="Prasanth Prasannan(UST,IN)" w:date="2022-09-19T19:14:00Z">
          <w:r w:rsidR="00C32578" w:rsidRPr="006B42A5" w:rsidDel="008B72A2">
            <w:rPr>
              <w:color w:val="000000"/>
            </w:rPr>
            <w:delText xml:space="preserve"> provided by development team</w:delText>
          </w:r>
        </w:del>
      </w:ins>
      <w:ins w:id="559" w:author="Ramana Pinisetty(UST,IN)" w:date="2022-09-15T11:28:00Z">
        <w:del w:id="560" w:author="Prasanth Prasannan(UST,IN)" w:date="2022-09-19T19:14:00Z">
          <w:r w:rsidR="00EB0F43" w:rsidDel="008B72A2">
            <w:rPr>
              <w:color w:val="000000"/>
            </w:rPr>
            <w:delText xml:space="preserve"> and ensures seamless connectivity is established </w:delText>
          </w:r>
          <w:r w:rsidR="00024A45" w:rsidDel="008B72A2">
            <w:rPr>
              <w:color w:val="000000"/>
            </w:rPr>
            <w:delText xml:space="preserve"> </w:delText>
          </w:r>
        </w:del>
      </w:ins>
      <w:ins w:id="561" w:author="Ramana Pinisetty(UST,IN)" w:date="2022-09-14T23:08:00Z">
        <w:del w:id="562" w:author="Prasanth Prasannan(UST,IN)" w:date="2022-09-19T19:14:00Z">
          <w:r w:rsidR="00C32578" w:rsidRPr="006B42A5" w:rsidDel="008B72A2">
            <w:rPr>
              <w:color w:val="000000"/>
            </w:rPr>
            <w:delText xml:space="preserve"> </w:delText>
          </w:r>
        </w:del>
      </w:ins>
    </w:p>
    <w:p w14:paraId="2971F813" w14:textId="291740B5" w:rsidR="00EB0F43" w:rsidDel="008B72A2" w:rsidRDefault="00EB0F43" w:rsidP="00852063">
      <w:pPr>
        <w:pStyle w:val="ListParagraph"/>
        <w:numPr>
          <w:ilvl w:val="0"/>
          <w:numId w:val="6"/>
        </w:numPr>
        <w:jc w:val="both"/>
        <w:rPr>
          <w:ins w:id="563" w:author="Ramana Pinisetty(UST,IN)" w:date="2022-09-15T11:30:00Z"/>
          <w:del w:id="564" w:author="Prasanth Prasannan(UST,IN)" w:date="2022-09-19T19:14:00Z"/>
          <w:color w:val="000000"/>
        </w:rPr>
      </w:pPr>
      <w:ins w:id="565" w:author="Ramana Pinisetty(UST,IN)" w:date="2022-09-15T11:29:00Z">
        <w:del w:id="566" w:author="Prasanth Prasannan(UST,IN)" w:date="2022-09-19T19:14:00Z">
          <w:r w:rsidDel="008B72A2">
            <w:rPr>
              <w:color w:val="000000"/>
            </w:rPr>
            <w:delText>Development team will create quality checks</w:delText>
          </w:r>
        </w:del>
      </w:ins>
      <w:ins w:id="567" w:author="Ramana Pinisetty(UST,IN)" w:date="2022-09-15T11:30:00Z">
        <w:del w:id="568" w:author="Prasanth Prasannan(UST,IN)" w:date="2022-09-19T19:14:00Z">
          <w:r w:rsidR="006E7CFC" w:rsidDel="008B72A2">
            <w:rPr>
              <w:color w:val="000000"/>
            </w:rPr>
            <w:delText xml:space="preserve">, </w:delText>
          </w:r>
        </w:del>
      </w:ins>
      <w:ins w:id="569" w:author="Ramana Pinisetty(UST,IN)" w:date="2022-09-15T11:29:00Z">
        <w:del w:id="570" w:author="Prasanth Prasannan(UST,IN)" w:date="2022-09-19T19:14:00Z">
          <w:r w:rsidDel="008B72A2">
            <w:rPr>
              <w:color w:val="000000"/>
            </w:rPr>
            <w:delText>rule</w:delText>
          </w:r>
        </w:del>
      </w:ins>
      <w:ins w:id="571" w:author="Ramana Pinisetty(UST,IN)" w:date="2022-09-15T11:30:00Z">
        <w:del w:id="572" w:author="Prasanth Prasannan(UST,IN)" w:date="2022-09-19T19:14:00Z">
          <w:r w:rsidDel="008B72A2">
            <w:rPr>
              <w:color w:val="000000"/>
            </w:rPr>
            <w:delText>s</w:delText>
          </w:r>
          <w:r w:rsidR="006E7CFC" w:rsidDel="008B72A2">
            <w:rPr>
              <w:color w:val="000000"/>
            </w:rPr>
            <w:delText xml:space="preserve"> and gate ways</w:delText>
          </w:r>
        </w:del>
      </w:ins>
      <w:ins w:id="573" w:author="Ramana Pinisetty(UST,IN)" w:date="2022-09-15T11:29:00Z">
        <w:del w:id="574" w:author="Prasanth Prasannan(UST,IN)" w:date="2022-09-19T19:14:00Z">
          <w:r w:rsidDel="008B72A2">
            <w:rPr>
              <w:color w:val="000000"/>
            </w:rPr>
            <w:delText xml:space="preserve"> and UST DevOps</w:delText>
          </w:r>
        </w:del>
      </w:ins>
      <w:ins w:id="575" w:author="Ramana Pinisetty(UST,IN)" w:date="2022-09-15T11:30:00Z">
        <w:del w:id="576" w:author="Prasanth Prasannan(UST,IN)" w:date="2022-09-19T19:14:00Z">
          <w:r w:rsidR="006E7CFC" w:rsidDel="008B72A2">
            <w:rPr>
              <w:color w:val="000000"/>
            </w:rPr>
            <w:delText xml:space="preserve"> team</w:delText>
          </w:r>
        </w:del>
      </w:ins>
      <w:ins w:id="577" w:author="Ramana Pinisetty(UST,IN)" w:date="2022-09-15T11:29:00Z">
        <w:del w:id="578" w:author="Prasanth Prasannan(UST,IN)" w:date="2022-09-19T19:14:00Z">
          <w:r w:rsidDel="008B72A2">
            <w:rPr>
              <w:color w:val="000000"/>
            </w:rPr>
            <w:delText xml:space="preserve"> to implement the configuration in</w:delText>
          </w:r>
        </w:del>
      </w:ins>
      <w:ins w:id="579" w:author="Ramana Pinisetty(UST,IN)" w:date="2022-09-15T11:30:00Z">
        <w:del w:id="580" w:author="Prasanth Prasannan(UST,IN)" w:date="2022-09-19T19:14:00Z">
          <w:r w:rsidDel="008B72A2">
            <w:rPr>
              <w:color w:val="000000"/>
            </w:rPr>
            <w:delText xml:space="preserve"> </w:delText>
          </w:r>
          <w:r w:rsidRPr="00EB0F43" w:rsidDel="008B72A2">
            <w:rPr>
              <w:b/>
              <w:bCs/>
              <w:color w:val="000000"/>
              <w:rPrChange w:id="581" w:author="Ramana Pinisetty(UST,IN)" w:date="2022-09-15T11:30:00Z">
                <w:rPr>
                  <w:color w:val="000000"/>
                </w:rPr>
              </w:rPrChange>
            </w:rPr>
            <w:delText>Sonar Cloud</w:delText>
          </w:r>
          <w:r w:rsidDel="008B72A2">
            <w:rPr>
              <w:color w:val="000000"/>
            </w:rPr>
            <w:delText xml:space="preserve"> platform </w:delText>
          </w:r>
        </w:del>
      </w:ins>
    </w:p>
    <w:p w14:paraId="61A19568" w14:textId="3B0932A9" w:rsidR="008B72A2" w:rsidRDefault="00342FF2" w:rsidP="00852063">
      <w:pPr>
        <w:pStyle w:val="ListParagraph"/>
        <w:numPr>
          <w:ilvl w:val="0"/>
          <w:numId w:val="6"/>
        </w:numPr>
        <w:jc w:val="both"/>
        <w:rPr>
          <w:ins w:id="582" w:author="Prasanth Prasannan(UST,IN)" w:date="2022-09-19T19:15:00Z"/>
          <w:color w:val="000000"/>
        </w:rPr>
      </w:pPr>
      <w:ins w:id="583" w:author="Ramana Pinisetty(UST,IN)" w:date="2022-09-15T11:31:00Z">
        <w:r w:rsidRPr="00342FF2">
          <w:rPr>
            <w:b/>
            <w:bCs/>
            <w:color w:val="000000"/>
            <w:rPrChange w:id="584" w:author="Ramana Pinisetty(UST,IN)" w:date="2022-09-15T11:31:00Z">
              <w:rPr>
                <w:color w:val="000000"/>
              </w:rPr>
            </w:rPrChange>
          </w:rPr>
          <w:t>JFrog Artifactory</w:t>
        </w:r>
        <w:r>
          <w:rPr>
            <w:color w:val="000000"/>
          </w:rPr>
          <w:t xml:space="preserve"> </w:t>
        </w:r>
      </w:ins>
      <w:ins w:id="585" w:author="Prasanth Prasannan(UST,IN)" w:date="2022-09-19T19:14:00Z">
        <w:r w:rsidR="008B72A2">
          <w:rPr>
            <w:color w:val="000000"/>
          </w:rPr>
          <w:t xml:space="preserve">– Used as the centralized </w:t>
        </w:r>
      </w:ins>
      <w:ins w:id="586" w:author="Prasanth Prasannan(UST,IN)" w:date="2022-09-19T19:15:00Z">
        <w:r w:rsidR="008B72A2">
          <w:rPr>
            <w:color w:val="000000"/>
          </w:rPr>
          <w:t>artifactory</w:t>
        </w:r>
      </w:ins>
      <w:ins w:id="587" w:author="Prasanth Prasannan(UST,IN)" w:date="2022-09-19T19:14:00Z">
        <w:r w:rsidR="008B72A2">
          <w:rPr>
            <w:color w:val="000000"/>
          </w:rPr>
          <w:t xml:space="preserve"> for </w:t>
        </w:r>
      </w:ins>
      <w:ins w:id="588" w:author="Prasanth Prasannan(UST,IN)" w:date="2022-09-19T19:15:00Z">
        <w:r w:rsidR="008B72A2">
          <w:rPr>
            <w:color w:val="000000"/>
          </w:rPr>
          <w:t xml:space="preserve">storing all the produced artifacts </w:t>
        </w:r>
      </w:ins>
      <w:ins w:id="589" w:author="Ramana Pinisetty(UST,IN)" w:date="2022-09-15T11:33:00Z">
        <w:del w:id="590" w:author="Prasanth Prasannan(UST,IN)" w:date="2022-09-19T19:15:00Z">
          <w:r w:rsidR="00F171ED" w:rsidDel="008B72A2">
            <w:rPr>
              <w:color w:val="000000"/>
            </w:rPr>
            <w:delText xml:space="preserve">will be used to </w:delText>
          </w:r>
        </w:del>
      </w:ins>
      <w:ins w:id="591" w:author="Ramana Pinisetty(UST,IN)" w:date="2022-09-15T11:35:00Z">
        <w:del w:id="592" w:author="Prasanth Prasannan(UST,IN)" w:date="2022-09-19T19:15:00Z">
          <w:r w:rsidR="00B85AB1" w:rsidDel="008B72A2">
            <w:rPr>
              <w:color w:val="000000"/>
            </w:rPr>
            <w:delText>push built</w:delText>
          </w:r>
        </w:del>
      </w:ins>
      <w:ins w:id="593" w:author="Ramana Pinisetty(UST,IN)" w:date="2022-09-15T11:33:00Z">
        <w:del w:id="594" w:author="Prasanth Prasannan(UST,IN)" w:date="2022-09-19T19:15:00Z">
          <w:r w:rsidR="00F171ED" w:rsidDel="008B72A2">
            <w:rPr>
              <w:color w:val="000000"/>
            </w:rPr>
            <w:delText xml:space="preserve"> artifacts</w:delText>
          </w:r>
        </w:del>
      </w:ins>
      <w:ins w:id="595" w:author="Ramana Pinisetty(UST,IN)" w:date="2022-09-15T11:34:00Z">
        <w:del w:id="596" w:author="Prasanth Prasannan(UST,IN)" w:date="2022-09-19T19:15:00Z">
          <w:r w:rsidR="00B85AB1" w:rsidDel="008B72A2">
            <w:rPr>
              <w:color w:val="000000"/>
            </w:rPr>
            <w:delText xml:space="preserve"> and </w:delText>
          </w:r>
        </w:del>
      </w:ins>
    </w:p>
    <w:p w14:paraId="56349022" w14:textId="48BEE501" w:rsidR="006E7CFC" w:rsidRPr="006B42A5" w:rsidRDefault="00B85AB1" w:rsidP="00852063">
      <w:pPr>
        <w:pStyle w:val="ListParagraph"/>
        <w:numPr>
          <w:ilvl w:val="0"/>
          <w:numId w:val="6"/>
        </w:numPr>
        <w:jc w:val="both"/>
        <w:rPr>
          <w:ins w:id="597" w:author="Ramana Pinisetty(UST,IN)" w:date="2022-09-14T23:08:00Z"/>
          <w:color w:val="000000"/>
          <w:rPrChange w:id="598" w:author="Ramana Pinisetty(UST,IN)" w:date="2022-09-15T11:27:00Z">
            <w:rPr>
              <w:ins w:id="599" w:author="Ramana Pinisetty(UST,IN)" w:date="2022-09-14T23:08:00Z"/>
              <w:color w:val="000000"/>
              <w:highlight w:val="yellow"/>
            </w:rPr>
          </w:rPrChange>
        </w:rPr>
      </w:pPr>
      <w:ins w:id="600" w:author="Ramana Pinisetty(UST,IN)" w:date="2022-09-15T11:34:00Z">
        <w:r w:rsidRPr="00B85AB1">
          <w:rPr>
            <w:b/>
            <w:bCs/>
            <w:color w:val="000000"/>
            <w:rPrChange w:id="601" w:author="Ramana Pinisetty(UST,IN)" w:date="2022-09-15T11:34:00Z">
              <w:rPr>
                <w:color w:val="000000"/>
              </w:rPr>
            </w:rPrChange>
          </w:rPr>
          <w:t>Xray</w:t>
        </w:r>
        <w:r>
          <w:rPr>
            <w:color w:val="000000"/>
          </w:rPr>
          <w:t xml:space="preserve"> </w:t>
        </w:r>
      </w:ins>
      <w:ins w:id="602" w:author="Prasanth Prasannan(UST,IN)" w:date="2022-09-19T19:15:00Z">
        <w:r w:rsidR="008B72A2">
          <w:rPr>
            <w:color w:val="000000"/>
          </w:rPr>
          <w:t>– Used to identify security violations like, vulnerability, license compliance etc</w:t>
        </w:r>
      </w:ins>
      <w:ins w:id="603" w:author="Prasanth Prasannan(UST,IN)" w:date="2022-09-19T19:23:00Z">
        <w:r w:rsidR="00DA639D">
          <w:rPr>
            <w:color w:val="000000"/>
          </w:rPr>
          <w:t>.</w:t>
        </w:r>
      </w:ins>
      <w:ins w:id="604" w:author="Ramana Pinisetty(UST,IN)" w:date="2022-09-15T11:34:00Z">
        <w:del w:id="605" w:author="Prasanth Prasannan(UST,IN)" w:date="2022-09-19T19:15:00Z">
          <w:r w:rsidDel="008B72A2">
            <w:rPr>
              <w:color w:val="000000"/>
            </w:rPr>
            <w:delText xml:space="preserve">for security checks for </w:delText>
          </w:r>
        </w:del>
      </w:ins>
      <w:ins w:id="606" w:author="Ramana Pinisetty(UST,IN)" w:date="2022-09-15T11:35:00Z">
        <w:del w:id="607" w:author="Prasanth Prasannan(UST,IN)" w:date="2022-09-19T19:15:00Z">
          <w:r w:rsidR="009557A7" w:rsidDel="008B72A2">
            <w:rPr>
              <w:color w:val="000000"/>
            </w:rPr>
            <w:delText>vulnerabilities</w:delText>
          </w:r>
        </w:del>
      </w:ins>
      <w:ins w:id="608" w:author="Ramana Pinisetty(UST,IN)" w:date="2022-09-15T11:34:00Z">
        <w:del w:id="609" w:author="Prasanth Prasannan(UST,IN)" w:date="2022-09-19T19:15:00Z">
          <w:r w:rsidDel="008B72A2">
            <w:rPr>
              <w:color w:val="000000"/>
            </w:rPr>
            <w:delText xml:space="preserve"> will be handled by UST DevOps </w:delText>
          </w:r>
        </w:del>
      </w:ins>
    </w:p>
    <w:p w14:paraId="45A65904" w14:textId="0804D4BC" w:rsidR="006C053A" w:rsidDel="008B72A2" w:rsidRDefault="009557A7" w:rsidP="00852063">
      <w:pPr>
        <w:pStyle w:val="ListParagraph"/>
        <w:numPr>
          <w:ilvl w:val="0"/>
          <w:numId w:val="6"/>
        </w:numPr>
        <w:jc w:val="both"/>
        <w:rPr>
          <w:del w:id="610" w:author="Prasanth Prasannan(UST,IN)" w:date="2022-09-19T19:16:00Z"/>
          <w:moveFrom w:id="611" w:author="Ramana Pinisetty(UST,IN)" w:date="2022-09-14T23:09:00Z"/>
          <w:color w:val="000000"/>
        </w:rPr>
      </w:pPr>
      <w:ins w:id="612" w:author="Ramana Pinisetty(UST,IN)" w:date="2022-09-15T11:35:00Z">
        <w:del w:id="613" w:author="Prasanth Prasannan(UST,IN)" w:date="2022-09-19T19:16:00Z">
          <w:r w:rsidDel="008B72A2">
            <w:rPr>
              <w:color w:val="000000"/>
            </w:rPr>
            <w:delText>UST DevOps</w:delText>
          </w:r>
        </w:del>
      </w:ins>
      <w:ins w:id="614" w:author="Ramana Pinisetty(UST,IN)" w:date="2022-09-15T11:37:00Z">
        <w:del w:id="615" w:author="Prasanth Prasannan(UST,IN)" w:date="2022-09-19T19:16:00Z">
          <w:r w:rsidR="006F44D5" w:rsidDel="008B72A2">
            <w:rPr>
              <w:color w:val="000000"/>
            </w:rPr>
            <w:delText xml:space="preserve"> &amp; Customer team </w:delText>
          </w:r>
        </w:del>
      </w:ins>
      <w:ins w:id="616" w:author="Ramana Pinisetty(UST,IN)" w:date="2022-09-15T11:36:00Z">
        <w:del w:id="617" w:author="Prasanth Prasannan(UST,IN)" w:date="2022-09-19T19:16:00Z">
          <w:r w:rsidDel="008B72A2">
            <w:rPr>
              <w:color w:val="000000"/>
            </w:rPr>
            <w:delText>will be creating automated pipeline</w:delText>
          </w:r>
          <w:r w:rsidR="00D3048F" w:rsidDel="008B72A2">
            <w:rPr>
              <w:color w:val="000000"/>
            </w:rPr>
            <w:delText>s</w:delText>
          </w:r>
          <w:r w:rsidDel="008B72A2">
            <w:rPr>
              <w:color w:val="000000"/>
            </w:rPr>
            <w:delText xml:space="preserve"> to push </w:delText>
          </w:r>
        </w:del>
      </w:ins>
      <w:ins w:id="618" w:author="Ramana Pinisetty(UST,IN)" w:date="2022-09-15T11:37:00Z">
        <w:del w:id="619" w:author="Prasanth Prasannan(UST,IN)" w:date="2022-09-19T19:16:00Z">
          <w:r w:rsidR="0093440E" w:rsidDel="008B72A2">
            <w:rPr>
              <w:color w:val="000000"/>
            </w:rPr>
            <w:delText xml:space="preserve">certified </w:delText>
          </w:r>
        </w:del>
      </w:ins>
      <w:ins w:id="620" w:author="Ramana Pinisetty(UST,IN)" w:date="2022-09-15T11:36:00Z">
        <w:del w:id="621" w:author="Prasanth Prasannan(UST,IN)" w:date="2022-09-19T19:16:00Z">
          <w:r w:rsidR="00D3048F" w:rsidDel="008B72A2">
            <w:rPr>
              <w:color w:val="000000"/>
            </w:rPr>
            <w:delText xml:space="preserve">images to customer’s container registry hosted </w:delText>
          </w:r>
          <w:r w:rsidR="0093440E" w:rsidDel="008B72A2">
            <w:rPr>
              <w:color w:val="000000"/>
            </w:rPr>
            <w:delText xml:space="preserve">on AWS cloud platform using </w:delText>
          </w:r>
          <w:r w:rsidR="0093440E" w:rsidRPr="0093440E" w:rsidDel="008B72A2">
            <w:rPr>
              <w:b/>
              <w:bCs/>
              <w:color w:val="000000"/>
              <w:rPrChange w:id="622" w:author="Ramana Pinisetty(UST,IN)" w:date="2022-09-15T11:37:00Z">
                <w:rPr>
                  <w:color w:val="000000"/>
                </w:rPr>
              </w:rPrChange>
            </w:rPr>
            <w:delText>AWS ECR</w:delText>
          </w:r>
          <w:r w:rsidR="0093440E" w:rsidDel="008B72A2">
            <w:rPr>
              <w:color w:val="000000"/>
            </w:rPr>
            <w:delText xml:space="preserve"> service </w:delText>
          </w:r>
        </w:del>
      </w:ins>
      <w:moveFromRangeStart w:id="623" w:author="Ramana Pinisetty(UST,IN)" w:date="2022-09-14T23:09:00Z" w:name="move114089412"/>
      <w:commentRangeStart w:id="624"/>
      <w:moveFrom w:id="625" w:author="Ramana Pinisetty(UST,IN)" w:date="2022-09-14T23:09:00Z">
        <w:del w:id="626" w:author="Prasanth Prasannan(UST,IN)" w:date="2022-09-19T19:16:00Z">
          <w:r w:rsidR="006C053A" w:rsidRPr="0070422C" w:rsidDel="008B72A2">
            <w:rPr>
              <w:color w:val="000000"/>
            </w:rPr>
            <w:delText>Continuous Integration</w:delText>
          </w:r>
          <w:r w:rsidR="006C053A" w:rsidDel="008B72A2">
            <w:rPr>
              <w:color w:val="000000"/>
            </w:rPr>
            <w:delText xml:space="preserve"> execution will be through GitLab CI service</w:delText>
          </w:r>
          <w:bookmarkStart w:id="627" w:name="_Toc114507812"/>
          <w:bookmarkStart w:id="628" w:name="_Toc114740503"/>
          <w:bookmarkStart w:id="629" w:name="_Toc114758359"/>
          <w:bookmarkStart w:id="630" w:name="_Toc115204237"/>
          <w:bookmarkStart w:id="631" w:name="_Toc115204836"/>
          <w:bookmarkEnd w:id="627"/>
          <w:bookmarkEnd w:id="628"/>
          <w:bookmarkEnd w:id="629"/>
          <w:bookmarkEnd w:id="630"/>
          <w:bookmarkEnd w:id="631"/>
        </w:del>
      </w:moveFrom>
    </w:p>
    <w:p w14:paraId="1E32D14E" w14:textId="3C61F66E" w:rsidR="006F44D5" w:rsidDel="008B72A2" w:rsidRDefault="006F44D5" w:rsidP="00852063">
      <w:pPr>
        <w:pStyle w:val="ListParagraph"/>
        <w:numPr>
          <w:ilvl w:val="0"/>
          <w:numId w:val="6"/>
        </w:numPr>
        <w:jc w:val="both"/>
        <w:rPr>
          <w:ins w:id="632" w:author="Ramana Pinisetty(UST,IN)" w:date="2022-09-15T11:38:00Z"/>
          <w:del w:id="633" w:author="Prasanth Prasannan(UST,IN)" w:date="2022-09-19T19:16:00Z"/>
          <w:color w:val="000000"/>
        </w:rPr>
      </w:pPr>
      <w:bookmarkStart w:id="634" w:name="_Toc114507813"/>
      <w:bookmarkStart w:id="635" w:name="_Toc114740504"/>
      <w:bookmarkStart w:id="636" w:name="_Toc114758360"/>
      <w:bookmarkStart w:id="637" w:name="_Toc115204238"/>
      <w:bookmarkStart w:id="638" w:name="_Toc115204837"/>
      <w:bookmarkEnd w:id="634"/>
      <w:bookmarkEnd w:id="635"/>
      <w:bookmarkEnd w:id="636"/>
      <w:bookmarkEnd w:id="637"/>
      <w:bookmarkEnd w:id="638"/>
      <w:moveFromRangeEnd w:id="623"/>
    </w:p>
    <w:p w14:paraId="7BCF44CF" w14:textId="1E812881" w:rsidR="001C5570" w:rsidDel="008B72A2" w:rsidRDefault="001C5570" w:rsidP="00852063">
      <w:pPr>
        <w:pStyle w:val="ListParagraph"/>
        <w:numPr>
          <w:ilvl w:val="0"/>
          <w:numId w:val="6"/>
        </w:numPr>
        <w:jc w:val="both"/>
        <w:rPr>
          <w:ins w:id="639" w:author="Ramana Pinisetty(UST,IN)" w:date="2022-09-15T11:41:00Z"/>
          <w:del w:id="640" w:author="Prasanth Prasannan(UST,IN)" w:date="2022-09-19T19:16:00Z"/>
          <w:color w:val="000000"/>
        </w:rPr>
      </w:pPr>
      <w:ins w:id="641" w:author="Ramana Pinisetty(UST,IN)" w:date="2022-09-15T11:42:00Z">
        <w:del w:id="642" w:author="Prasanth Prasannan(UST,IN)" w:date="2022-09-19T19:16:00Z">
          <w:r w:rsidDel="008B72A2">
            <w:rPr>
              <w:color w:val="000000"/>
            </w:rPr>
            <w:delText xml:space="preserve">Customer team will be creating target deployment infrastructure platform </w:delText>
          </w:r>
          <w:r w:rsidR="00396231" w:rsidDel="008B72A2">
            <w:rPr>
              <w:color w:val="000000"/>
            </w:rPr>
            <w:delText xml:space="preserve">specific to </w:delText>
          </w:r>
          <w:r w:rsidR="00396231" w:rsidRPr="00396231" w:rsidDel="008B72A2">
            <w:rPr>
              <w:b/>
              <w:bCs/>
              <w:color w:val="000000"/>
              <w:rPrChange w:id="643" w:author="Ramana Pinisetty(UST,IN)" w:date="2022-09-15T11:43:00Z">
                <w:rPr>
                  <w:color w:val="000000"/>
                </w:rPr>
              </w:rPrChange>
            </w:rPr>
            <w:delText>AWS ECS cluster</w:delText>
          </w:r>
          <w:r w:rsidR="00396231" w:rsidDel="008B72A2">
            <w:rPr>
              <w:color w:val="000000"/>
            </w:rPr>
            <w:delText xml:space="preserve"> and related configurations to run containers as per product </w:delText>
          </w:r>
        </w:del>
      </w:ins>
      <w:ins w:id="644" w:author="Ramana Pinisetty(UST,IN)" w:date="2022-09-15T11:43:00Z">
        <w:del w:id="645" w:author="Prasanth Prasannan(UST,IN)" w:date="2022-09-19T19:16:00Z">
          <w:r w:rsidR="00396231" w:rsidDel="008B72A2">
            <w:rPr>
              <w:color w:val="000000"/>
            </w:rPr>
            <w:delText xml:space="preserve">specifications </w:delText>
          </w:r>
        </w:del>
      </w:ins>
      <w:bookmarkStart w:id="646" w:name="_Toc114507814"/>
      <w:bookmarkStart w:id="647" w:name="_Toc114740505"/>
      <w:bookmarkStart w:id="648" w:name="_Toc114758361"/>
      <w:bookmarkStart w:id="649" w:name="_Toc115204239"/>
      <w:bookmarkStart w:id="650" w:name="_Toc115204838"/>
      <w:bookmarkEnd w:id="646"/>
      <w:bookmarkEnd w:id="647"/>
      <w:bookmarkEnd w:id="648"/>
      <w:bookmarkEnd w:id="649"/>
      <w:bookmarkEnd w:id="650"/>
    </w:p>
    <w:p w14:paraId="33BFE771" w14:textId="6766D9D6" w:rsidR="00067591" w:rsidDel="008B72A2" w:rsidRDefault="0000416D" w:rsidP="00852063">
      <w:pPr>
        <w:pStyle w:val="ListParagraph"/>
        <w:numPr>
          <w:ilvl w:val="0"/>
          <w:numId w:val="6"/>
        </w:numPr>
        <w:jc w:val="both"/>
        <w:rPr>
          <w:ins w:id="651" w:author="Ramana Pinisetty(UST,IN)" w:date="2022-09-15T11:39:00Z"/>
          <w:del w:id="652" w:author="Prasanth Prasannan(UST,IN)" w:date="2022-09-19T19:16:00Z"/>
          <w:color w:val="000000"/>
        </w:rPr>
      </w:pPr>
      <w:ins w:id="653" w:author="Ramana Pinisetty(UST,IN)" w:date="2022-09-15T11:39:00Z">
        <w:del w:id="654" w:author="Prasanth Prasannan(UST,IN)" w:date="2022-09-19T19:16:00Z">
          <w:r w:rsidDel="008B72A2">
            <w:rPr>
              <w:color w:val="000000"/>
            </w:rPr>
            <w:delText xml:space="preserve">AWS Code pipeline </w:delText>
          </w:r>
        </w:del>
      </w:ins>
      <w:ins w:id="655" w:author="Ramana Pinisetty(UST,IN)" w:date="2022-09-15T11:40:00Z">
        <w:del w:id="656" w:author="Prasanth Prasannan(UST,IN)" w:date="2022-09-19T19:16:00Z">
          <w:r w:rsidDel="008B72A2">
            <w:rPr>
              <w:color w:val="000000"/>
            </w:rPr>
            <w:delText xml:space="preserve">will be used to </w:delText>
          </w:r>
          <w:r w:rsidR="00A5630D" w:rsidDel="008B72A2">
            <w:rPr>
              <w:color w:val="000000"/>
            </w:rPr>
            <w:delText xml:space="preserve">for automated deployment process and both teams </w:delText>
          </w:r>
        </w:del>
      </w:ins>
      <w:ins w:id="657" w:author="Ramana Pinisetty(UST,IN)" w:date="2022-09-15T11:43:00Z">
        <w:del w:id="658" w:author="Prasanth Prasannan(UST,IN)" w:date="2022-09-19T19:16:00Z">
          <w:r w:rsidR="0061089F" w:rsidDel="008B72A2">
            <w:rPr>
              <w:color w:val="000000"/>
            </w:rPr>
            <w:delText xml:space="preserve">will work together to </w:delText>
          </w:r>
        </w:del>
      </w:ins>
      <w:ins w:id="659" w:author="Ramana Pinisetty(UST,IN)" w:date="2022-09-15T11:40:00Z">
        <w:del w:id="660" w:author="Prasanth Prasannan(UST,IN)" w:date="2022-09-19T19:16:00Z">
          <w:r w:rsidR="00A5630D" w:rsidDel="008B72A2">
            <w:rPr>
              <w:color w:val="000000"/>
            </w:rPr>
            <w:delText>configur</w:delText>
          </w:r>
        </w:del>
      </w:ins>
      <w:ins w:id="661" w:author="Ramana Pinisetty(UST,IN)" w:date="2022-09-15T11:43:00Z">
        <w:del w:id="662" w:author="Prasanth Prasannan(UST,IN)" w:date="2022-09-19T19:16:00Z">
          <w:r w:rsidR="0061089F" w:rsidDel="008B72A2">
            <w:rPr>
              <w:color w:val="000000"/>
            </w:rPr>
            <w:delText xml:space="preserve">e </w:delText>
          </w:r>
        </w:del>
      </w:ins>
      <w:ins w:id="663" w:author="Ramana Pinisetty(UST,IN)" w:date="2022-09-15T11:40:00Z">
        <w:del w:id="664" w:author="Prasanth Prasannan(UST,IN)" w:date="2022-09-19T19:16:00Z">
          <w:r w:rsidR="00A5630D" w:rsidDel="008B72A2">
            <w:rPr>
              <w:color w:val="000000"/>
            </w:rPr>
            <w:delText xml:space="preserve">different stages in pipeline </w:delText>
          </w:r>
        </w:del>
      </w:ins>
      <w:ins w:id="665" w:author="Ramana Pinisetty(UST,IN)" w:date="2022-09-15T11:44:00Z">
        <w:del w:id="666" w:author="Prasanth Prasannan(UST,IN)" w:date="2022-09-19T19:16:00Z">
          <w:r w:rsidR="00AF2CA8" w:rsidDel="008B72A2">
            <w:rPr>
              <w:color w:val="000000"/>
            </w:rPr>
            <w:delText>(</w:delText>
          </w:r>
        </w:del>
      </w:ins>
      <w:ins w:id="667" w:author="Ramana Pinisetty(UST,IN)" w:date="2022-09-15T11:40:00Z">
        <w:del w:id="668" w:author="Prasanth Prasannan(UST,IN)" w:date="2022-09-19T19:16:00Z">
          <w:r w:rsidR="00A5630D" w:rsidDel="008B72A2">
            <w:rPr>
              <w:color w:val="000000"/>
            </w:rPr>
            <w:delText xml:space="preserve">starting from </w:delText>
          </w:r>
        </w:del>
      </w:ins>
      <w:ins w:id="669" w:author="Ramana Pinisetty(UST,IN)" w:date="2022-09-15T11:41:00Z">
        <w:del w:id="670" w:author="Prasanth Prasannan(UST,IN)" w:date="2022-09-19T19:16:00Z">
          <w:r w:rsidR="00A5630D" w:rsidDel="008B72A2">
            <w:rPr>
              <w:color w:val="000000"/>
            </w:rPr>
            <w:delText xml:space="preserve">image pull from ECR and deploy it to </w:delText>
          </w:r>
          <w:r w:rsidR="00A5630D" w:rsidRPr="00AF2CA8" w:rsidDel="008B72A2">
            <w:rPr>
              <w:b/>
              <w:bCs/>
              <w:color w:val="000000"/>
              <w:rPrChange w:id="671" w:author="Ramana Pinisetty(UST,IN)" w:date="2022-09-15T11:44:00Z">
                <w:rPr>
                  <w:color w:val="000000"/>
                </w:rPr>
              </w:rPrChange>
            </w:rPr>
            <w:delText>AWS ECS</w:delText>
          </w:r>
          <w:r w:rsidR="00A5630D" w:rsidDel="008B72A2">
            <w:rPr>
              <w:color w:val="000000"/>
            </w:rPr>
            <w:delText xml:space="preserve"> with </w:delText>
          </w:r>
          <w:r w:rsidR="001C5570" w:rsidDel="008B72A2">
            <w:rPr>
              <w:color w:val="000000"/>
            </w:rPr>
            <w:delText>manual approval process for each environment</w:delText>
          </w:r>
        </w:del>
      </w:ins>
      <w:ins w:id="672" w:author="Ramana Pinisetty(UST,IN)" w:date="2022-09-15T11:44:00Z">
        <w:del w:id="673" w:author="Prasanth Prasannan(UST,IN)" w:date="2022-09-19T19:16:00Z">
          <w:r w:rsidR="00AF2CA8" w:rsidDel="008B72A2">
            <w:rPr>
              <w:color w:val="000000"/>
            </w:rPr>
            <w:delText>)</w:delText>
          </w:r>
        </w:del>
      </w:ins>
      <w:ins w:id="674" w:author="Ramana Pinisetty(UST,IN)" w:date="2022-09-15T11:41:00Z">
        <w:del w:id="675" w:author="Prasanth Prasannan(UST,IN)" w:date="2022-09-19T19:16:00Z">
          <w:r w:rsidR="001C5570" w:rsidDel="008B72A2">
            <w:rPr>
              <w:color w:val="000000"/>
            </w:rPr>
            <w:delText xml:space="preserve"> </w:delText>
          </w:r>
        </w:del>
      </w:ins>
      <w:bookmarkStart w:id="676" w:name="_Toc114507815"/>
      <w:bookmarkStart w:id="677" w:name="_Toc114740506"/>
      <w:bookmarkStart w:id="678" w:name="_Toc114758362"/>
      <w:bookmarkStart w:id="679" w:name="_Toc115204240"/>
      <w:bookmarkStart w:id="680" w:name="_Toc115204839"/>
      <w:bookmarkEnd w:id="676"/>
      <w:bookmarkEnd w:id="677"/>
      <w:bookmarkEnd w:id="678"/>
      <w:bookmarkEnd w:id="679"/>
      <w:bookmarkEnd w:id="680"/>
    </w:p>
    <w:p w14:paraId="19B1CC1E" w14:textId="5FABED6F" w:rsidR="006C053A" w:rsidRPr="001A5055" w:rsidDel="00F70A97" w:rsidRDefault="006C053A">
      <w:pPr>
        <w:rPr>
          <w:del w:id="681" w:author="Ramana Pinisetty(UST,IN)" w:date="2022-09-15T11:23:00Z"/>
          <w:color w:val="000000"/>
          <w:rPrChange w:id="682" w:author="Ramana Pinisetty(UST,IN)" w:date="2022-09-15T11:45:00Z">
            <w:rPr>
              <w:del w:id="683" w:author="Ramana Pinisetty(UST,IN)" w:date="2022-09-15T11:23:00Z"/>
            </w:rPr>
          </w:rPrChange>
        </w:rPr>
        <w:pPrChange w:id="684" w:author="Ramana Pinisetty(UST,IN)" w:date="2022-09-15T11:45:00Z">
          <w:pPr>
            <w:pStyle w:val="ListParagraph"/>
            <w:numPr>
              <w:numId w:val="6"/>
            </w:numPr>
            <w:ind w:left="1070" w:hanging="360"/>
            <w:jc w:val="both"/>
          </w:pPr>
        </w:pPrChange>
      </w:pPr>
      <w:del w:id="685" w:author="Ramana Pinisetty(UST,IN)" w:date="2022-09-14T23:09:00Z">
        <w:r w:rsidRPr="001A5055" w:rsidDel="0083742A">
          <w:rPr>
            <w:color w:val="000000"/>
          </w:rPr>
          <w:delText xml:space="preserve">Integrated with Sonar Cloud to perform code quality checks </w:delText>
        </w:r>
      </w:del>
      <w:bookmarkStart w:id="686" w:name="_Toc114507816"/>
      <w:bookmarkStart w:id="687" w:name="_Toc114740507"/>
      <w:bookmarkStart w:id="688" w:name="_Toc114758363"/>
      <w:bookmarkStart w:id="689" w:name="_Toc115204241"/>
      <w:bookmarkStart w:id="690" w:name="_Toc115204840"/>
      <w:bookmarkEnd w:id="686"/>
      <w:bookmarkEnd w:id="687"/>
      <w:bookmarkEnd w:id="688"/>
      <w:bookmarkEnd w:id="689"/>
      <w:bookmarkEnd w:id="690"/>
    </w:p>
    <w:p w14:paraId="54F05052" w14:textId="6E3E093B" w:rsidR="006C053A" w:rsidRPr="00F70A97" w:rsidDel="00B85AB1" w:rsidRDefault="006C053A">
      <w:pPr>
        <w:rPr>
          <w:del w:id="691" w:author="Ramana Pinisetty(UST,IN)" w:date="2022-09-15T11:35:00Z"/>
          <w:rPrChange w:id="692" w:author="Ramana Pinisetty(UST,IN)" w:date="2022-09-15T11:23:00Z">
            <w:rPr>
              <w:del w:id="693" w:author="Ramana Pinisetty(UST,IN)" w:date="2022-09-15T11:35:00Z"/>
              <w:color w:val="000000"/>
            </w:rPr>
          </w:rPrChange>
        </w:rPr>
        <w:pPrChange w:id="694" w:author="Ramana Pinisetty(UST,IN)" w:date="2022-09-15T11:45:00Z">
          <w:pPr>
            <w:pStyle w:val="ListParagraph"/>
            <w:numPr>
              <w:numId w:val="6"/>
            </w:numPr>
            <w:ind w:left="1070" w:hanging="360"/>
            <w:jc w:val="both"/>
          </w:pPr>
        </w:pPrChange>
      </w:pPr>
      <w:del w:id="695" w:author="Ramana Pinisetty(UST,IN)" w:date="2022-09-15T11:35:00Z">
        <w:r w:rsidRPr="00F70A97" w:rsidDel="00B85AB1">
          <w:rPr>
            <w:rPrChange w:id="696" w:author="Ramana Pinisetty(UST,IN)" w:date="2022-09-15T11:23:00Z">
              <w:rPr>
                <w:color w:val="000000"/>
              </w:rPr>
            </w:rPrChange>
          </w:rPr>
          <w:delText xml:space="preserve">Maven tool used to build jar and docker container images </w:delText>
        </w:r>
        <w:bookmarkStart w:id="697" w:name="_Toc114507817"/>
        <w:bookmarkStart w:id="698" w:name="_Toc114740508"/>
        <w:bookmarkStart w:id="699" w:name="_Toc114758364"/>
        <w:bookmarkStart w:id="700" w:name="_Toc115204242"/>
        <w:bookmarkStart w:id="701" w:name="_Toc115204841"/>
        <w:bookmarkEnd w:id="697"/>
        <w:bookmarkEnd w:id="698"/>
        <w:bookmarkEnd w:id="699"/>
        <w:bookmarkEnd w:id="700"/>
        <w:bookmarkEnd w:id="701"/>
      </w:del>
    </w:p>
    <w:p w14:paraId="22464730" w14:textId="42610AA6" w:rsidR="006C053A" w:rsidDel="00B85AB1" w:rsidRDefault="006C053A">
      <w:pPr>
        <w:rPr>
          <w:del w:id="702" w:author="Ramana Pinisetty(UST,IN)" w:date="2022-09-15T11:35:00Z"/>
        </w:rPr>
        <w:pPrChange w:id="703" w:author="Ramana Pinisetty(UST,IN)" w:date="2022-09-15T11:45:00Z">
          <w:pPr>
            <w:pStyle w:val="ListParagraph"/>
            <w:numPr>
              <w:numId w:val="6"/>
            </w:numPr>
            <w:ind w:left="1070" w:hanging="360"/>
            <w:jc w:val="both"/>
          </w:pPr>
        </w:pPrChange>
      </w:pPr>
      <w:del w:id="704" w:author="Ramana Pinisetty(UST,IN)" w:date="2022-09-15T11:35:00Z">
        <w:r w:rsidDel="00B85AB1">
          <w:delText xml:space="preserve">JFrog for storing artifacts and JFrog Xray scans for vulnerabilities </w:delText>
        </w:r>
        <w:bookmarkStart w:id="705" w:name="_Toc114507818"/>
        <w:bookmarkStart w:id="706" w:name="_Toc114740509"/>
        <w:bookmarkStart w:id="707" w:name="_Toc114758365"/>
        <w:bookmarkStart w:id="708" w:name="_Toc115204243"/>
        <w:bookmarkStart w:id="709" w:name="_Toc115204842"/>
        <w:bookmarkEnd w:id="705"/>
        <w:bookmarkEnd w:id="706"/>
        <w:bookmarkEnd w:id="707"/>
        <w:bookmarkEnd w:id="708"/>
        <w:bookmarkEnd w:id="709"/>
      </w:del>
    </w:p>
    <w:p w14:paraId="7D25B767" w14:textId="173F8E3F" w:rsidR="006C053A" w:rsidDel="006F44D5" w:rsidRDefault="006C053A">
      <w:pPr>
        <w:rPr>
          <w:del w:id="710" w:author="Ramana Pinisetty(UST,IN)" w:date="2022-09-15T11:37:00Z"/>
        </w:rPr>
        <w:pPrChange w:id="711" w:author="Ramana Pinisetty(UST,IN)" w:date="2022-09-15T11:45:00Z">
          <w:pPr>
            <w:pStyle w:val="ListParagraph"/>
            <w:numPr>
              <w:numId w:val="6"/>
            </w:numPr>
            <w:ind w:left="1070" w:hanging="360"/>
            <w:jc w:val="both"/>
          </w:pPr>
        </w:pPrChange>
      </w:pPr>
      <w:del w:id="712" w:author="Ramana Pinisetty(UST,IN)" w:date="2022-09-15T11:37:00Z">
        <w:r w:rsidRPr="006F44D5" w:rsidDel="006F44D5">
          <w:rPr>
            <w:rPrChange w:id="713" w:author="Ramana Pinisetty(UST,IN)" w:date="2022-09-15T11:37:00Z">
              <w:rPr>
                <w:color w:val="000000"/>
              </w:rPr>
            </w:rPrChange>
          </w:rPr>
          <w:delText xml:space="preserve">Final certified images after quality and vulnerability are pushed to AWS ECR </w:delText>
        </w:r>
        <w:bookmarkStart w:id="714" w:name="_Toc114507819"/>
        <w:bookmarkStart w:id="715" w:name="_Toc114740510"/>
        <w:bookmarkStart w:id="716" w:name="_Toc114758366"/>
        <w:bookmarkStart w:id="717" w:name="_Toc115204244"/>
        <w:bookmarkStart w:id="718" w:name="_Toc115204843"/>
        <w:bookmarkEnd w:id="714"/>
        <w:bookmarkEnd w:id="715"/>
        <w:bookmarkEnd w:id="716"/>
        <w:bookmarkEnd w:id="717"/>
        <w:bookmarkEnd w:id="718"/>
      </w:del>
    </w:p>
    <w:p w14:paraId="2AF9E8C0" w14:textId="1BD72CD9" w:rsidR="006C053A" w:rsidRPr="006F44D5" w:rsidDel="00904722" w:rsidRDefault="006C053A">
      <w:pPr>
        <w:rPr>
          <w:del w:id="719" w:author="Prasanth Prasannan(UST,IN)" w:date="2022-09-19T19:22:00Z"/>
          <w:rPrChange w:id="720" w:author="Ramana Pinisetty(UST,IN)" w:date="2022-09-15T11:37:00Z">
            <w:rPr>
              <w:del w:id="721" w:author="Prasanth Prasannan(UST,IN)" w:date="2022-09-19T19:22:00Z"/>
              <w:color w:val="000000"/>
            </w:rPr>
          </w:rPrChange>
        </w:rPr>
        <w:pPrChange w:id="722" w:author="Ramana Pinisetty(UST,IN)" w:date="2022-09-15T11:45:00Z">
          <w:pPr>
            <w:pStyle w:val="ListParagraph"/>
            <w:numPr>
              <w:numId w:val="6"/>
            </w:numPr>
            <w:ind w:left="1070" w:hanging="360"/>
            <w:jc w:val="both"/>
          </w:pPr>
        </w:pPrChange>
      </w:pPr>
      <w:del w:id="723" w:author="Ramana Pinisetty(UST,IN)" w:date="2022-09-15T11:45:00Z">
        <w:r w:rsidRPr="006F44D5" w:rsidDel="00307F3E">
          <w:rPr>
            <w:rPrChange w:id="724" w:author="Ramana Pinisetty(UST,IN)" w:date="2022-09-15T11:37:00Z">
              <w:rPr>
                <w:color w:val="000000"/>
              </w:rPr>
            </w:rPrChange>
          </w:rPr>
          <w:delText xml:space="preserve">AWS code pipeline and deploy will be triggered to deploy image in AWS ECS cluster </w:delText>
        </w:r>
      </w:del>
      <w:bookmarkStart w:id="725" w:name="_Toc114507820"/>
      <w:bookmarkStart w:id="726" w:name="_Toc114740511"/>
      <w:bookmarkStart w:id="727" w:name="_Toc114758367"/>
      <w:bookmarkStart w:id="728" w:name="_Toc115204245"/>
      <w:bookmarkStart w:id="729" w:name="_Toc115204844"/>
      <w:commentRangeEnd w:id="624"/>
      <w:r w:rsidR="00FA34AF">
        <w:rPr>
          <w:rStyle w:val="CommentReference"/>
        </w:rPr>
        <w:commentReference w:id="624"/>
      </w:r>
      <w:bookmarkEnd w:id="725"/>
      <w:bookmarkEnd w:id="726"/>
      <w:bookmarkEnd w:id="727"/>
      <w:bookmarkEnd w:id="728"/>
      <w:bookmarkEnd w:id="729"/>
    </w:p>
    <w:p w14:paraId="779F2759" w14:textId="693AC45F" w:rsidR="000664E8" w:rsidDel="00162346" w:rsidRDefault="000664E8">
      <w:pPr>
        <w:rPr>
          <w:del w:id="730" w:author="Ramana Pinisetty(UST,IN)" w:date="2022-09-15T10:40:00Z"/>
          <w:rFonts w:asciiTheme="majorHAnsi" w:hAnsiTheme="majorHAnsi" w:cstheme="majorHAnsi"/>
        </w:rPr>
        <w:pPrChange w:id="731" w:author="Prasanth Prasannan(UST,IN)" w:date="2022-09-19T19:22:00Z">
          <w:pPr>
            <w:ind w:left="350"/>
          </w:pPr>
        </w:pPrChange>
      </w:pPr>
      <w:bookmarkStart w:id="732" w:name="_Toc114137702"/>
      <w:bookmarkStart w:id="733" w:name="_Toc114313310"/>
      <w:bookmarkStart w:id="734" w:name="_Toc114488356"/>
      <w:bookmarkStart w:id="735" w:name="_Toc114507504"/>
      <w:bookmarkStart w:id="736" w:name="_Toc114507657"/>
      <w:bookmarkStart w:id="737" w:name="_Toc114507821"/>
      <w:bookmarkStart w:id="738" w:name="_Toc114740512"/>
      <w:bookmarkStart w:id="739" w:name="_Toc114758368"/>
      <w:bookmarkStart w:id="740" w:name="_Toc115204246"/>
      <w:bookmarkStart w:id="741" w:name="_Toc115204845"/>
      <w:bookmarkEnd w:id="732"/>
      <w:bookmarkEnd w:id="733"/>
      <w:bookmarkEnd w:id="734"/>
      <w:bookmarkEnd w:id="735"/>
      <w:bookmarkEnd w:id="736"/>
      <w:bookmarkEnd w:id="737"/>
      <w:bookmarkEnd w:id="738"/>
      <w:bookmarkEnd w:id="739"/>
      <w:bookmarkEnd w:id="740"/>
      <w:bookmarkEnd w:id="741"/>
    </w:p>
    <w:p w14:paraId="5F6B4B35" w14:textId="0E8C60FC" w:rsidR="000664E8" w:rsidDel="00162346" w:rsidRDefault="000664E8">
      <w:pPr>
        <w:rPr>
          <w:del w:id="742" w:author="Ramana Pinisetty(UST,IN)" w:date="2022-09-15T10:40:00Z"/>
          <w:rFonts w:asciiTheme="majorHAnsi" w:hAnsiTheme="majorHAnsi" w:cstheme="majorHAnsi"/>
        </w:rPr>
        <w:pPrChange w:id="743" w:author="Prasanth Prasannan(UST,IN)" w:date="2022-09-19T19:22:00Z">
          <w:pPr>
            <w:ind w:left="350"/>
          </w:pPr>
        </w:pPrChange>
      </w:pPr>
      <w:bookmarkStart w:id="744" w:name="_Toc114137703"/>
      <w:bookmarkStart w:id="745" w:name="_Toc114313311"/>
      <w:bookmarkStart w:id="746" w:name="_Toc114488357"/>
      <w:bookmarkStart w:id="747" w:name="_Toc114507505"/>
      <w:bookmarkStart w:id="748" w:name="_Toc114507658"/>
      <w:bookmarkStart w:id="749" w:name="_Toc114507822"/>
      <w:bookmarkStart w:id="750" w:name="_Toc114740513"/>
      <w:bookmarkStart w:id="751" w:name="_Toc114758369"/>
      <w:bookmarkStart w:id="752" w:name="_Toc115204247"/>
      <w:bookmarkStart w:id="753" w:name="_Toc115204846"/>
      <w:bookmarkEnd w:id="744"/>
      <w:bookmarkEnd w:id="745"/>
      <w:bookmarkEnd w:id="746"/>
      <w:bookmarkEnd w:id="747"/>
      <w:bookmarkEnd w:id="748"/>
      <w:bookmarkEnd w:id="749"/>
      <w:bookmarkEnd w:id="750"/>
      <w:bookmarkEnd w:id="751"/>
      <w:bookmarkEnd w:id="752"/>
      <w:bookmarkEnd w:id="753"/>
    </w:p>
    <w:p w14:paraId="76E0A95B" w14:textId="1D37ED3B" w:rsidR="00322981" w:rsidRPr="00CA74E3" w:rsidDel="00B524F1" w:rsidRDefault="00977C35">
      <w:pPr>
        <w:rPr>
          <w:del w:id="754" w:author="Ramana Pinisetty(UST,IN)" w:date="2022-09-15T10:42:00Z"/>
          <w:rFonts w:asciiTheme="majorHAnsi" w:hAnsiTheme="majorHAnsi" w:cstheme="majorHAnsi"/>
        </w:rPr>
        <w:pPrChange w:id="755" w:author="Prasanth Prasannan(UST,IN)" w:date="2022-09-19T19:22:00Z">
          <w:pPr>
            <w:ind w:left="350"/>
          </w:pPr>
        </w:pPrChange>
      </w:pPr>
      <w:del w:id="756" w:author="Ramana Pinisetty(UST,IN)" w:date="2022-09-15T10:42:00Z">
        <w:r w:rsidRPr="00CA74E3" w:rsidDel="00B524F1">
          <w:rPr>
            <w:rFonts w:asciiTheme="majorHAnsi" w:hAnsiTheme="majorHAnsi" w:cstheme="majorHAnsi"/>
          </w:rPr>
          <w:delText xml:space="preserve">The below </w:delText>
        </w:r>
        <w:r w:rsidR="00041A9C" w:rsidDel="00B524F1">
          <w:rPr>
            <w:rFonts w:asciiTheme="majorHAnsi" w:hAnsiTheme="majorHAnsi" w:cstheme="majorHAnsi"/>
          </w:rPr>
          <w:delText>table provides the list of tools/products</w:delText>
        </w:r>
        <w:r w:rsidR="00A03625" w:rsidDel="00B524F1">
          <w:rPr>
            <w:rFonts w:asciiTheme="majorHAnsi" w:hAnsiTheme="majorHAnsi" w:cstheme="majorHAnsi"/>
          </w:rPr>
          <w:delText xml:space="preserve"> integrated </w:delText>
        </w:r>
      </w:del>
      <w:del w:id="757" w:author="Ramana Pinisetty(UST,IN)" w:date="2022-09-15T10:41:00Z">
        <w:r w:rsidR="00855BB2" w:rsidDel="002C0C58">
          <w:rPr>
            <w:rFonts w:asciiTheme="majorHAnsi" w:hAnsiTheme="majorHAnsi" w:cstheme="majorHAnsi"/>
          </w:rPr>
          <w:delText xml:space="preserve">to </w:delText>
        </w:r>
      </w:del>
      <w:del w:id="758" w:author="Ramana Pinisetty(UST,IN)" w:date="2022-09-15T10:42:00Z">
        <w:r w:rsidR="00855BB2" w:rsidDel="00B524F1">
          <w:rPr>
            <w:rFonts w:asciiTheme="majorHAnsi" w:hAnsiTheme="majorHAnsi" w:cstheme="majorHAnsi"/>
          </w:rPr>
          <w:delText>pipeline and their usage</w:delText>
        </w:r>
        <w:r w:rsidR="008A1C76" w:rsidDel="00B524F1">
          <w:rPr>
            <w:rFonts w:asciiTheme="majorHAnsi" w:hAnsiTheme="majorHAnsi" w:cstheme="majorHAnsi"/>
          </w:rPr>
          <w:delText xml:space="preserve"> and more details </w:delText>
        </w:r>
        <w:r w:rsidR="008A1C76" w:rsidDel="002C0C58">
          <w:rPr>
            <w:rFonts w:asciiTheme="majorHAnsi" w:hAnsiTheme="majorHAnsi" w:cstheme="majorHAnsi"/>
          </w:rPr>
          <w:delText xml:space="preserve">about below components </w:delText>
        </w:r>
        <w:r w:rsidR="008A1C76" w:rsidDel="00B524F1">
          <w:rPr>
            <w:rFonts w:asciiTheme="majorHAnsi" w:hAnsiTheme="majorHAnsi" w:cstheme="majorHAnsi"/>
          </w:rPr>
          <w:delText xml:space="preserve">refer </w:delText>
        </w:r>
        <w:r w:rsidR="008A1C76" w:rsidRPr="00215A3D" w:rsidDel="00B524F1">
          <w:rPr>
            <w:rFonts w:asciiTheme="majorHAnsi" w:hAnsiTheme="majorHAnsi" w:cstheme="majorHAnsi"/>
            <w:b/>
            <w:bCs/>
          </w:rPr>
          <w:delText>Appendix section</w:delText>
        </w:r>
        <w:r w:rsidR="00855BB2" w:rsidDel="00B524F1">
          <w:rPr>
            <w:rFonts w:asciiTheme="majorHAnsi" w:hAnsiTheme="majorHAnsi" w:cstheme="majorHAnsi"/>
          </w:rPr>
          <w:delText xml:space="preserve"> - </w:delText>
        </w:r>
        <w:bookmarkStart w:id="759" w:name="_Toc114137704"/>
        <w:bookmarkStart w:id="760" w:name="_Toc114313312"/>
        <w:bookmarkStart w:id="761" w:name="_Toc114488358"/>
        <w:bookmarkStart w:id="762" w:name="_Toc114507506"/>
        <w:bookmarkStart w:id="763" w:name="_Toc114507659"/>
        <w:bookmarkStart w:id="764" w:name="_Toc114507823"/>
        <w:bookmarkStart w:id="765" w:name="_Toc114740514"/>
        <w:bookmarkStart w:id="766" w:name="_Toc114758370"/>
        <w:bookmarkStart w:id="767" w:name="_Toc115204248"/>
        <w:bookmarkStart w:id="768" w:name="_Toc115204847"/>
        <w:bookmarkEnd w:id="759"/>
        <w:bookmarkEnd w:id="760"/>
        <w:bookmarkEnd w:id="761"/>
        <w:bookmarkEnd w:id="762"/>
        <w:bookmarkEnd w:id="763"/>
        <w:bookmarkEnd w:id="764"/>
        <w:bookmarkEnd w:id="765"/>
        <w:bookmarkEnd w:id="766"/>
        <w:bookmarkEnd w:id="767"/>
        <w:bookmarkEnd w:id="768"/>
      </w:del>
    </w:p>
    <w:tbl>
      <w:tblPr>
        <w:tblW w:w="7264" w:type="dxa"/>
        <w:jc w:val="center"/>
        <w:tblLook w:val="04A0" w:firstRow="1" w:lastRow="0" w:firstColumn="1" w:lastColumn="0" w:noHBand="0" w:noVBand="1"/>
      </w:tblPr>
      <w:tblGrid>
        <w:gridCol w:w="1937"/>
        <w:gridCol w:w="5327"/>
      </w:tblGrid>
      <w:tr w:rsidR="00322981" w:rsidRPr="00CA74E3" w:rsidDel="00B524F1" w14:paraId="4A8CB672" w14:textId="0736AC62" w:rsidTr="00425E6B">
        <w:trPr>
          <w:trHeight w:val="277"/>
          <w:jc w:val="center"/>
          <w:del w:id="769" w:author="Ramana Pinisetty(UST,IN)" w:date="2022-09-15T10:42:00Z"/>
        </w:trPr>
        <w:tc>
          <w:tcPr>
            <w:tcW w:w="1937" w:type="dxa"/>
            <w:tcBorders>
              <w:top w:val="single" w:sz="4" w:space="0" w:color="auto"/>
              <w:left w:val="single" w:sz="4" w:space="0" w:color="auto"/>
              <w:bottom w:val="single" w:sz="4" w:space="0" w:color="auto"/>
              <w:right w:val="single" w:sz="4" w:space="0" w:color="auto"/>
            </w:tcBorders>
            <w:shd w:val="clear" w:color="auto" w:fill="0070C0"/>
            <w:noWrap/>
          </w:tcPr>
          <w:p w14:paraId="23CE0C4F" w14:textId="0F1E7CCF" w:rsidR="00322981" w:rsidRPr="00A45C93" w:rsidDel="00B524F1" w:rsidRDefault="005F4096">
            <w:pPr>
              <w:rPr>
                <w:del w:id="770" w:author="Ramana Pinisetty(UST,IN)" w:date="2022-09-15T10:42:00Z"/>
                <w:rFonts w:asciiTheme="majorHAnsi" w:eastAsia="Times New Roman" w:hAnsiTheme="majorHAnsi" w:cstheme="majorHAnsi"/>
                <w:b/>
                <w:bCs/>
                <w:color w:val="FFFFFF" w:themeColor="background1"/>
                <w:lang w:val="en-IN"/>
              </w:rPr>
              <w:pPrChange w:id="771" w:author="Prasanth Prasannan(UST,IN)" w:date="2022-09-19T19:22:00Z">
                <w:pPr>
                  <w:spacing w:after="0" w:line="240" w:lineRule="auto"/>
                </w:pPr>
              </w:pPrChange>
            </w:pPr>
            <w:del w:id="772" w:author="Ramana Pinisetty(UST,IN)" w:date="2022-09-15T10:42:00Z">
              <w:r w:rsidDel="00B524F1">
                <w:rPr>
                  <w:rFonts w:asciiTheme="majorHAnsi" w:eastAsia="Times New Roman" w:hAnsiTheme="majorHAnsi" w:cstheme="majorHAnsi"/>
                  <w:b/>
                  <w:bCs/>
                  <w:color w:val="FFFFFF" w:themeColor="background1"/>
                  <w:lang w:val="en-IN"/>
                </w:rPr>
                <w:delText>Tools/</w:delText>
              </w:r>
              <w:r w:rsidR="00A45C93" w:rsidDel="00B524F1">
                <w:rPr>
                  <w:rFonts w:asciiTheme="majorHAnsi" w:eastAsia="Times New Roman" w:hAnsiTheme="majorHAnsi" w:cstheme="majorHAnsi"/>
                  <w:b/>
                  <w:bCs/>
                  <w:color w:val="FFFFFF" w:themeColor="background1"/>
                  <w:lang w:val="en-IN"/>
                </w:rPr>
                <w:delText>Products</w:delText>
              </w:r>
              <w:bookmarkStart w:id="773" w:name="_Toc114137705"/>
              <w:bookmarkStart w:id="774" w:name="_Toc114313313"/>
              <w:bookmarkStart w:id="775" w:name="_Toc114488359"/>
              <w:bookmarkStart w:id="776" w:name="_Toc114507507"/>
              <w:bookmarkStart w:id="777" w:name="_Toc114507660"/>
              <w:bookmarkStart w:id="778" w:name="_Toc114507824"/>
              <w:bookmarkStart w:id="779" w:name="_Toc114740515"/>
              <w:bookmarkStart w:id="780" w:name="_Toc114758371"/>
              <w:bookmarkStart w:id="781" w:name="_Toc115204249"/>
              <w:bookmarkStart w:id="782" w:name="_Toc115204848"/>
              <w:bookmarkEnd w:id="773"/>
              <w:bookmarkEnd w:id="774"/>
              <w:bookmarkEnd w:id="775"/>
              <w:bookmarkEnd w:id="776"/>
              <w:bookmarkEnd w:id="777"/>
              <w:bookmarkEnd w:id="778"/>
              <w:bookmarkEnd w:id="779"/>
              <w:bookmarkEnd w:id="780"/>
              <w:bookmarkEnd w:id="781"/>
              <w:bookmarkEnd w:id="782"/>
            </w:del>
          </w:p>
        </w:tc>
        <w:tc>
          <w:tcPr>
            <w:tcW w:w="5327" w:type="dxa"/>
            <w:tcBorders>
              <w:top w:val="single" w:sz="4" w:space="0" w:color="auto"/>
              <w:left w:val="nil"/>
              <w:bottom w:val="single" w:sz="4" w:space="0" w:color="auto"/>
              <w:right w:val="single" w:sz="4" w:space="0" w:color="auto"/>
            </w:tcBorders>
            <w:shd w:val="clear" w:color="auto" w:fill="0070C0"/>
          </w:tcPr>
          <w:p w14:paraId="32BAFD1B" w14:textId="693DE993" w:rsidR="00322981" w:rsidRPr="00A45C93" w:rsidDel="00B524F1" w:rsidRDefault="00A45C93">
            <w:pPr>
              <w:rPr>
                <w:del w:id="783" w:author="Ramana Pinisetty(UST,IN)" w:date="2022-09-15T10:42:00Z"/>
                <w:rFonts w:asciiTheme="majorHAnsi" w:eastAsia="Times New Roman" w:hAnsiTheme="majorHAnsi" w:cstheme="majorHAnsi"/>
                <w:b/>
                <w:bCs/>
                <w:color w:val="FFFFFF" w:themeColor="background1"/>
                <w:lang w:val="en-IN"/>
              </w:rPr>
              <w:pPrChange w:id="784" w:author="Prasanth Prasannan(UST,IN)" w:date="2022-09-19T19:22:00Z">
                <w:pPr>
                  <w:spacing w:after="0" w:line="240" w:lineRule="auto"/>
                </w:pPr>
              </w:pPrChange>
            </w:pPr>
            <w:commentRangeStart w:id="785"/>
            <w:del w:id="786" w:author="Ramana Pinisetty(UST,IN)" w:date="2022-09-15T10:42:00Z">
              <w:r w:rsidDel="00B524F1">
                <w:rPr>
                  <w:rFonts w:asciiTheme="majorHAnsi" w:eastAsia="Times New Roman" w:hAnsiTheme="majorHAnsi" w:cstheme="majorHAnsi"/>
                  <w:b/>
                  <w:bCs/>
                  <w:color w:val="FFFFFF" w:themeColor="background1"/>
                  <w:lang w:val="en-IN"/>
                </w:rPr>
                <w:delText>Usage</w:delText>
              </w:r>
              <w:commentRangeEnd w:id="785"/>
              <w:r w:rsidR="00FA34AF" w:rsidDel="00B524F1">
                <w:rPr>
                  <w:rStyle w:val="CommentReference"/>
                </w:rPr>
                <w:commentReference w:id="785"/>
              </w:r>
              <w:bookmarkStart w:id="787" w:name="_Toc114137706"/>
              <w:bookmarkStart w:id="788" w:name="_Toc114313314"/>
              <w:bookmarkStart w:id="789" w:name="_Toc114488360"/>
              <w:bookmarkStart w:id="790" w:name="_Toc114507508"/>
              <w:bookmarkStart w:id="791" w:name="_Toc114507661"/>
              <w:bookmarkStart w:id="792" w:name="_Toc114507825"/>
              <w:bookmarkStart w:id="793" w:name="_Toc114740516"/>
              <w:bookmarkStart w:id="794" w:name="_Toc114758372"/>
              <w:bookmarkStart w:id="795" w:name="_Toc115204250"/>
              <w:bookmarkStart w:id="796" w:name="_Toc115204849"/>
              <w:bookmarkEnd w:id="787"/>
              <w:bookmarkEnd w:id="788"/>
              <w:bookmarkEnd w:id="789"/>
              <w:bookmarkEnd w:id="790"/>
              <w:bookmarkEnd w:id="791"/>
              <w:bookmarkEnd w:id="792"/>
              <w:bookmarkEnd w:id="793"/>
              <w:bookmarkEnd w:id="794"/>
              <w:bookmarkEnd w:id="795"/>
              <w:bookmarkEnd w:id="796"/>
            </w:del>
          </w:p>
        </w:tc>
        <w:bookmarkStart w:id="797" w:name="_Toc114137707"/>
        <w:bookmarkStart w:id="798" w:name="_Toc114313315"/>
        <w:bookmarkStart w:id="799" w:name="_Toc114488361"/>
        <w:bookmarkStart w:id="800" w:name="_Toc114507509"/>
        <w:bookmarkStart w:id="801" w:name="_Toc114507662"/>
        <w:bookmarkStart w:id="802" w:name="_Toc114507826"/>
        <w:bookmarkStart w:id="803" w:name="_Toc114740517"/>
        <w:bookmarkStart w:id="804" w:name="_Toc114758373"/>
        <w:bookmarkStart w:id="805" w:name="_Toc115204251"/>
        <w:bookmarkStart w:id="806" w:name="_Toc115204850"/>
        <w:bookmarkEnd w:id="797"/>
        <w:bookmarkEnd w:id="798"/>
        <w:bookmarkEnd w:id="799"/>
        <w:bookmarkEnd w:id="800"/>
        <w:bookmarkEnd w:id="801"/>
        <w:bookmarkEnd w:id="802"/>
        <w:bookmarkEnd w:id="803"/>
        <w:bookmarkEnd w:id="804"/>
        <w:bookmarkEnd w:id="805"/>
        <w:bookmarkEnd w:id="806"/>
      </w:tr>
      <w:tr w:rsidR="00322981" w:rsidRPr="00CA74E3" w:rsidDel="00B524F1" w14:paraId="3DE7C359" w14:textId="04E2CBC9" w:rsidTr="00425E6B">
        <w:trPr>
          <w:trHeight w:val="277"/>
          <w:jc w:val="center"/>
          <w:del w:id="807" w:author="Ramana Pinisetty(UST,IN)" w:date="2022-09-15T10:42:00Z"/>
        </w:trPr>
        <w:tc>
          <w:tcPr>
            <w:tcW w:w="1937" w:type="dxa"/>
            <w:tcBorders>
              <w:top w:val="nil"/>
              <w:left w:val="single" w:sz="4" w:space="0" w:color="auto"/>
              <w:bottom w:val="single" w:sz="4" w:space="0" w:color="auto"/>
              <w:right w:val="single" w:sz="4" w:space="0" w:color="auto"/>
            </w:tcBorders>
            <w:shd w:val="clear" w:color="auto" w:fill="auto"/>
            <w:noWrap/>
          </w:tcPr>
          <w:p w14:paraId="134011C0" w14:textId="610243E6" w:rsidR="00322981" w:rsidRPr="00A45C93" w:rsidDel="00B524F1" w:rsidRDefault="00322981">
            <w:pPr>
              <w:rPr>
                <w:del w:id="808" w:author="Ramana Pinisetty(UST,IN)" w:date="2022-09-15T10:42:00Z"/>
                <w:rFonts w:asciiTheme="majorHAnsi" w:eastAsia="Times New Roman" w:hAnsiTheme="majorHAnsi" w:cstheme="majorHAnsi"/>
                <w:color w:val="000000"/>
                <w:lang w:val="en-IN"/>
              </w:rPr>
              <w:pPrChange w:id="809" w:author="Prasanth Prasannan(UST,IN)" w:date="2022-09-19T19:22:00Z">
                <w:pPr>
                  <w:spacing w:after="0" w:line="240" w:lineRule="auto"/>
                </w:pPr>
              </w:pPrChange>
            </w:pPr>
            <w:del w:id="810" w:author="Ramana Pinisetty(UST,IN)" w:date="2022-09-15T10:42:00Z">
              <w:r w:rsidRPr="00A45C93" w:rsidDel="00B524F1">
                <w:rPr>
                  <w:rFonts w:asciiTheme="majorHAnsi" w:eastAsia="Times New Roman" w:hAnsiTheme="majorHAnsi" w:cstheme="majorHAnsi"/>
                  <w:color w:val="000000"/>
                  <w:lang w:val="en-IN"/>
                </w:rPr>
                <w:delText>Gitlab</w:delText>
              </w:r>
              <w:bookmarkStart w:id="811" w:name="_Toc114137708"/>
              <w:bookmarkStart w:id="812" w:name="_Toc114313316"/>
              <w:bookmarkStart w:id="813" w:name="_Toc114488362"/>
              <w:bookmarkStart w:id="814" w:name="_Toc114507510"/>
              <w:bookmarkStart w:id="815" w:name="_Toc114507663"/>
              <w:bookmarkStart w:id="816" w:name="_Toc114507827"/>
              <w:bookmarkStart w:id="817" w:name="_Toc114740518"/>
              <w:bookmarkStart w:id="818" w:name="_Toc114758374"/>
              <w:bookmarkStart w:id="819" w:name="_Toc115204252"/>
              <w:bookmarkStart w:id="820" w:name="_Toc115204851"/>
              <w:bookmarkEnd w:id="811"/>
              <w:bookmarkEnd w:id="812"/>
              <w:bookmarkEnd w:id="813"/>
              <w:bookmarkEnd w:id="814"/>
              <w:bookmarkEnd w:id="815"/>
              <w:bookmarkEnd w:id="816"/>
              <w:bookmarkEnd w:id="817"/>
              <w:bookmarkEnd w:id="818"/>
              <w:bookmarkEnd w:id="819"/>
              <w:bookmarkEnd w:id="820"/>
            </w:del>
          </w:p>
        </w:tc>
        <w:tc>
          <w:tcPr>
            <w:tcW w:w="5327" w:type="dxa"/>
            <w:tcBorders>
              <w:top w:val="nil"/>
              <w:left w:val="nil"/>
              <w:bottom w:val="single" w:sz="4" w:space="0" w:color="auto"/>
              <w:right w:val="single" w:sz="4" w:space="0" w:color="auto"/>
            </w:tcBorders>
          </w:tcPr>
          <w:p w14:paraId="1BF5C087" w14:textId="58671022" w:rsidR="00322981" w:rsidRPr="00CA74E3" w:rsidDel="00B524F1" w:rsidRDefault="00A45C93">
            <w:pPr>
              <w:rPr>
                <w:del w:id="821" w:author="Ramana Pinisetty(UST,IN)" w:date="2022-09-15T10:42:00Z"/>
                <w:rFonts w:asciiTheme="majorHAnsi" w:eastAsia="Times New Roman" w:hAnsiTheme="majorHAnsi" w:cstheme="majorHAnsi"/>
                <w:color w:val="000000"/>
                <w:lang w:val="en-IN"/>
              </w:rPr>
              <w:pPrChange w:id="822" w:author="Prasanth Prasannan(UST,IN)" w:date="2022-09-19T19:22:00Z">
                <w:pPr>
                  <w:spacing w:after="0" w:line="240" w:lineRule="auto"/>
                </w:pPr>
              </w:pPrChange>
            </w:pPr>
            <w:del w:id="823" w:author="Ramana Pinisetty(UST,IN)" w:date="2022-09-15T10:42:00Z">
              <w:r w:rsidDel="00B524F1">
                <w:rPr>
                  <w:rFonts w:asciiTheme="majorHAnsi" w:eastAsia="Times New Roman" w:hAnsiTheme="majorHAnsi" w:cstheme="majorHAnsi"/>
                  <w:color w:val="000000"/>
                  <w:lang w:val="en-IN"/>
                </w:rPr>
                <w:delText>Centralized platform to implement CICD pipelines</w:delText>
              </w:r>
              <w:bookmarkStart w:id="824" w:name="_Toc114137709"/>
              <w:bookmarkStart w:id="825" w:name="_Toc114313317"/>
              <w:bookmarkStart w:id="826" w:name="_Toc114488363"/>
              <w:bookmarkStart w:id="827" w:name="_Toc114507511"/>
              <w:bookmarkStart w:id="828" w:name="_Toc114507664"/>
              <w:bookmarkStart w:id="829" w:name="_Toc114507828"/>
              <w:bookmarkStart w:id="830" w:name="_Toc114740519"/>
              <w:bookmarkStart w:id="831" w:name="_Toc114758375"/>
              <w:bookmarkStart w:id="832" w:name="_Toc115204253"/>
              <w:bookmarkStart w:id="833" w:name="_Toc115204852"/>
              <w:bookmarkEnd w:id="824"/>
              <w:bookmarkEnd w:id="825"/>
              <w:bookmarkEnd w:id="826"/>
              <w:bookmarkEnd w:id="827"/>
              <w:bookmarkEnd w:id="828"/>
              <w:bookmarkEnd w:id="829"/>
              <w:bookmarkEnd w:id="830"/>
              <w:bookmarkEnd w:id="831"/>
              <w:bookmarkEnd w:id="832"/>
              <w:bookmarkEnd w:id="833"/>
            </w:del>
          </w:p>
        </w:tc>
        <w:bookmarkStart w:id="834" w:name="_Toc114137710"/>
        <w:bookmarkStart w:id="835" w:name="_Toc114313318"/>
        <w:bookmarkStart w:id="836" w:name="_Toc114488364"/>
        <w:bookmarkStart w:id="837" w:name="_Toc114507512"/>
        <w:bookmarkStart w:id="838" w:name="_Toc114507665"/>
        <w:bookmarkStart w:id="839" w:name="_Toc114507829"/>
        <w:bookmarkStart w:id="840" w:name="_Toc114740520"/>
        <w:bookmarkStart w:id="841" w:name="_Toc114758376"/>
        <w:bookmarkStart w:id="842" w:name="_Toc115204254"/>
        <w:bookmarkStart w:id="843" w:name="_Toc115204853"/>
        <w:bookmarkEnd w:id="834"/>
        <w:bookmarkEnd w:id="835"/>
        <w:bookmarkEnd w:id="836"/>
        <w:bookmarkEnd w:id="837"/>
        <w:bookmarkEnd w:id="838"/>
        <w:bookmarkEnd w:id="839"/>
        <w:bookmarkEnd w:id="840"/>
        <w:bookmarkEnd w:id="841"/>
        <w:bookmarkEnd w:id="842"/>
        <w:bookmarkEnd w:id="843"/>
      </w:tr>
      <w:tr w:rsidR="00322981" w:rsidRPr="00CA74E3" w:rsidDel="00B524F1" w14:paraId="3489A4A5" w14:textId="33CDB095" w:rsidTr="00425E6B">
        <w:trPr>
          <w:trHeight w:val="277"/>
          <w:jc w:val="center"/>
          <w:del w:id="844" w:author="Ramana Pinisetty(UST,IN)" w:date="2022-09-15T10:42:00Z"/>
        </w:trPr>
        <w:tc>
          <w:tcPr>
            <w:tcW w:w="1937" w:type="dxa"/>
            <w:tcBorders>
              <w:top w:val="nil"/>
              <w:left w:val="single" w:sz="4" w:space="0" w:color="auto"/>
              <w:bottom w:val="single" w:sz="4" w:space="0" w:color="auto"/>
              <w:right w:val="single" w:sz="4" w:space="0" w:color="auto"/>
            </w:tcBorders>
            <w:shd w:val="clear" w:color="auto" w:fill="auto"/>
            <w:noWrap/>
          </w:tcPr>
          <w:p w14:paraId="7F3E1208" w14:textId="1001245B" w:rsidR="00322981" w:rsidRPr="00A45C93" w:rsidDel="00B524F1" w:rsidRDefault="006B601E">
            <w:pPr>
              <w:rPr>
                <w:del w:id="845" w:author="Ramana Pinisetty(UST,IN)" w:date="2022-09-15T10:42:00Z"/>
                <w:rFonts w:asciiTheme="majorHAnsi" w:eastAsia="Times New Roman" w:hAnsiTheme="majorHAnsi" w:cstheme="majorHAnsi"/>
                <w:color w:val="000000"/>
                <w:lang w:val="en-IN"/>
              </w:rPr>
              <w:pPrChange w:id="846" w:author="Prasanth Prasannan(UST,IN)" w:date="2022-09-19T19:22:00Z">
                <w:pPr>
                  <w:spacing w:after="0" w:line="240" w:lineRule="auto"/>
                </w:pPr>
              </w:pPrChange>
            </w:pPr>
            <w:del w:id="847" w:author="Ramana Pinisetty(UST,IN)" w:date="2022-09-15T10:42:00Z">
              <w:r w:rsidRPr="00A45C93" w:rsidDel="00B524F1">
                <w:rPr>
                  <w:rFonts w:asciiTheme="majorHAnsi" w:eastAsia="Times New Roman" w:hAnsiTheme="majorHAnsi" w:cstheme="majorHAnsi"/>
                  <w:color w:val="000000"/>
                  <w:lang w:val="en-IN"/>
                </w:rPr>
                <w:delText>Sonar Cloud</w:delText>
              </w:r>
              <w:bookmarkStart w:id="848" w:name="_Toc114137711"/>
              <w:bookmarkStart w:id="849" w:name="_Toc114313319"/>
              <w:bookmarkStart w:id="850" w:name="_Toc114488365"/>
              <w:bookmarkStart w:id="851" w:name="_Toc114507513"/>
              <w:bookmarkStart w:id="852" w:name="_Toc114507666"/>
              <w:bookmarkStart w:id="853" w:name="_Toc114507830"/>
              <w:bookmarkStart w:id="854" w:name="_Toc114740521"/>
              <w:bookmarkStart w:id="855" w:name="_Toc114758377"/>
              <w:bookmarkStart w:id="856" w:name="_Toc115204255"/>
              <w:bookmarkStart w:id="857" w:name="_Toc115204854"/>
              <w:bookmarkEnd w:id="848"/>
              <w:bookmarkEnd w:id="849"/>
              <w:bookmarkEnd w:id="850"/>
              <w:bookmarkEnd w:id="851"/>
              <w:bookmarkEnd w:id="852"/>
              <w:bookmarkEnd w:id="853"/>
              <w:bookmarkEnd w:id="854"/>
              <w:bookmarkEnd w:id="855"/>
              <w:bookmarkEnd w:id="856"/>
              <w:bookmarkEnd w:id="857"/>
            </w:del>
          </w:p>
        </w:tc>
        <w:tc>
          <w:tcPr>
            <w:tcW w:w="5327" w:type="dxa"/>
            <w:tcBorders>
              <w:top w:val="nil"/>
              <w:left w:val="nil"/>
              <w:bottom w:val="single" w:sz="4" w:space="0" w:color="auto"/>
              <w:right w:val="single" w:sz="4" w:space="0" w:color="auto"/>
            </w:tcBorders>
          </w:tcPr>
          <w:p w14:paraId="0B46C1E8" w14:textId="5D94E2CD" w:rsidR="00322981" w:rsidRPr="00CA74E3" w:rsidDel="00B524F1" w:rsidRDefault="006B601E">
            <w:pPr>
              <w:rPr>
                <w:del w:id="858" w:author="Ramana Pinisetty(UST,IN)" w:date="2022-09-15T10:42:00Z"/>
                <w:rFonts w:asciiTheme="majorHAnsi" w:eastAsia="Times New Roman" w:hAnsiTheme="majorHAnsi" w:cstheme="majorHAnsi"/>
                <w:color w:val="000000"/>
                <w:lang w:val="en-IN"/>
              </w:rPr>
              <w:pPrChange w:id="859" w:author="Prasanth Prasannan(UST,IN)" w:date="2022-09-19T19:22:00Z">
                <w:pPr>
                  <w:spacing w:after="0" w:line="240" w:lineRule="auto"/>
                </w:pPr>
              </w:pPrChange>
            </w:pPr>
            <w:del w:id="860" w:author="Ramana Pinisetty(UST,IN)" w:date="2022-09-15T10:42:00Z">
              <w:r w:rsidRPr="00CA74E3" w:rsidDel="00B524F1">
                <w:rPr>
                  <w:rFonts w:asciiTheme="majorHAnsi" w:eastAsia="Times New Roman" w:hAnsiTheme="majorHAnsi" w:cstheme="majorHAnsi"/>
                  <w:color w:val="000000"/>
                  <w:lang w:val="en-IN"/>
                </w:rPr>
                <w:delText xml:space="preserve">Code </w:delText>
              </w:r>
              <w:r w:rsidR="00894612" w:rsidDel="00B524F1">
                <w:rPr>
                  <w:rFonts w:asciiTheme="majorHAnsi" w:eastAsia="Times New Roman" w:hAnsiTheme="majorHAnsi" w:cstheme="majorHAnsi"/>
                  <w:color w:val="000000"/>
                  <w:lang w:val="en-IN"/>
                </w:rPr>
                <w:delText>specific quality checks and v</w:delText>
              </w:r>
              <w:r w:rsidRPr="00CA74E3" w:rsidDel="00B524F1">
                <w:rPr>
                  <w:rFonts w:asciiTheme="majorHAnsi" w:eastAsia="Times New Roman" w:hAnsiTheme="majorHAnsi" w:cstheme="majorHAnsi"/>
                  <w:color w:val="000000"/>
                  <w:lang w:val="en-IN"/>
                </w:rPr>
                <w:delText xml:space="preserve">ulnerabilities  </w:delText>
              </w:r>
              <w:bookmarkStart w:id="861" w:name="_Toc114137712"/>
              <w:bookmarkStart w:id="862" w:name="_Toc114313320"/>
              <w:bookmarkStart w:id="863" w:name="_Toc114488366"/>
              <w:bookmarkStart w:id="864" w:name="_Toc114507514"/>
              <w:bookmarkStart w:id="865" w:name="_Toc114507667"/>
              <w:bookmarkStart w:id="866" w:name="_Toc114507831"/>
              <w:bookmarkStart w:id="867" w:name="_Toc114740522"/>
              <w:bookmarkStart w:id="868" w:name="_Toc114758378"/>
              <w:bookmarkStart w:id="869" w:name="_Toc115204256"/>
              <w:bookmarkStart w:id="870" w:name="_Toc115204855"/>
              <w:bookmarkEnd w:id="861"/>
              <w:bookmarkEnd w:id="862"/>
              <w:bookmarkEnd w:id="863"/>
              <w:bookmarkEnd w:id="864"/>
              <w:bookmarkEnd w:id="865"/>
              <w:bookmarkEnd w:id="866"/>
              <w:bookmarkEnd w:id="867"/>
              <w:bookmarkEnd w:id="868"/>
              <w:bookmarkEnd w:id="869"/>
              <w:bookmarkEnd w:id="870"/>
            </w:del>
          </w:p>
        </w:tc>
        <w:bookmarkStart w:id="871" w:name="_Toc114137713"/>
        <w:bookmarkStart w:id="872" w:name="_Toc114313321"/>
        <w:bookmarkStart w:id="873" w:name="_Toc114488367"/>
        <w:bookmarkStart w:id="874" w:name="_Toc114507515"/>
        <w:bookmarkStart w:id="875" w:name="_Toc114507668"/>
        <w:bookmarkStart w:id="876" w:name="_Toc114507832"/>
        <w:bookmarkStart w:id="877" w:name="_Toc114740523"/>
        <w:bookmarkStart w:id="878" w:name="_Toc114758379"/>
        <w:bookmarkStart w:id="879" w:name="_Toc115204257"/>
        <w:bookmarkStart w:id="880" w:name="_Toc115204856"/>
        <w:bookmarkEnd w:id="871"/>
        <w:bookmarkEnd w:id="872"/>
        <w:bookmarkEnd w:id="873"/>
        <w:bookmarkEnd w:id="874"/>
        <w:bookmarkEnd w:id="875"/>
        <w:bookmarkEnd w:id="876"/>
        <w:bookmarkEnd w:id="877"/>
        <w:bookmarkEnd w:id="878"/>
        <w:bookmarkEnd w:id="879"/>
        <w:bookmarkEnd w:id="880"/>
      </w:tr>
      <w:tr w:rsidR="00322981" w:rsidRPr="00CA74E3" w:rsidDel="00B524F1" w14:paraId="482D1E60" w14:textId="0AB14545" w:rsidTr="00425E6B">
        <w:trPr>
          <w:trHeight w:val="277"/>
          <w:jc w:val="center"/>
          <w:del w:id="881" w:author="Ramana Pinisetty(UST,IN)" w:date="2022-09-15T10:42:00Z"/>
        </w:trPr>
        <w:tc>
          <w:tcPr>
            <w:tcW w:w="1937" w:type="dxa"/>
            <w:tcBorders>
              <w:top w:val="nil"/>
              <w:left w:val="single" w:sz="4" w:space="0" w:color="auto"/>
              <w:bottom w:val="single" w:sz="4" w:space="0" w:color="auto"/>
              <w:right w:val="single" w:sz="4" w:space="0" w:color="auto"/>
            </w:tcBorders>
            <w:shd w:val="clear" w:color="auto" w:fill="auto"/>
            <w:noWrap/>
          </w:tcPr>
          <w:p w14:paraId="1F7E0CBC" w14:textId="07E57B75" w:rsidR="00322981" w:rsidRPr="00A45C93" w:rsidDel="00B524F1" w:rsidRDefault="006B601E">
            <w:pPr>
              <w:rPr>
                <w:del w:id="882" w:author="Ramana Pinisetty(UST,IN)" w:date="2022-09-15T10:42:00Z"/>
                <w:rFonts w:asciiTheme="majorHAnsi" w:eastAsia="Times New Roman" w:hAnsiTheme="majorHAnsi" w:cstheme="majorHAnsi"/>
                <w:color w:val="000000"/>
                <w:lang w:val="en-IN"/>
              </w:rPr>
              <w:pPrChange w:id="883" w:author="Prasanth Prasannan(UST,IN)" w:date="2022-09-19T19:22:00Z">
                <w:pPr>
                  <w:spacing w:after="0" w:line="240" w:lineRule="auto"/>
                </w:pPr>
              </w:pPrChange>
            </w:pPr>
            <w:del w:id="884" w:author="Ramana Pinisetty(UST,IN)" w:date="2022-09-15T10:42:00Z">
              <w:r w:rsidRPr="00A45C93" w:rsidDel="00B524F1">
                <w:rPr>
                  <w:rFonts w:asciiTheme="majorHAnsi" w:eastAsia="Times New Roman" w:hAnsiTheme="majorHAnsi" w:cstheme="majorHAnsi"/>
                  <w:color w:val="000000"/>
                  <w:lang w:val="en-IN"/>
                </w:rPr>
                <w:delText>Maven</w:delText>
              </w:r>
              <w:bookmarkStart w:id="885" w:name="_Toc114137714"/>
              <w:bookmarkStart w:id="886" w:name="_Toc114313322"/>
              <w:bookmarkStart w:id="887" w:name="_Toc114488368"/>
              <w:bookmarkStart w:id="888" w:name="_Toc114507516"/>
              <w:bookmarkStart w:id="889" w:name="_Toc114507669"/>
              <w:bookmarkStart w:id="890" w:name="_Toc114507833"/>
              <w:bookmarkStart w:id="891" w:name="_Toc114740524"/>
              <w:bookmarkStart w:id="892" w:name="_Toc114758380"/>
              <w:bookmarkStart w:id="893" w:name="_Toc115204258"/>
              <w:bookmarkStart w:id="894" w:name="_Toc115204857"/>
              <w:bookmarkEnd w:id="885"/>
              <w:bookmarkEnd w:id="886"/>
              <w:bookmarkEnd w:id="887"/>
              <w:bookmarkEnd w:id="888"/>
              <w:bookmarkEnd w:id="889"/>
              <w:bookmarkEnd w:id="890"/>
              <w:bookmarkEnd w:id="891"/>
              <w:bookmarkEnd w:id="892"/>
              <w:bookmarkEnd w:id="893"/>
              <w:bookmarkEnd w:id="894"/>
            </w:del>
          </w:p>
        </w:tc>
        <w:tc>
          <w:tcPr>
            <w:tcW w:w="5327" w:type="dxa"/>
            <w:tcBorders>
              <w:top w:val="nil"/>
              <w:left w:val="nil"/>
              <w:bottom w:val="single" w:sz="4" w:space="0" w:color="auto"/>
              <w:right w:val="single" w:sz="4" w:space="0" w:color="auto"/>
            </w:tcBorders>
          </w:tcPr>
          <w:p w14:paraId="41BB4404" w14:textId="4700F484" w:rsidR="00322981" w:rsidRPr="00CA74E3" w:rsidDel="00B524F1" w:rsidRDefault="00894612">
            <w:pPr>
              <w:rPr>
                <w:del w:id="895" w:author="Ramana Pinisetty(UST,IN)" w:date="2022-09-15T10:42:00Z"/>
                <w:rFonts w:asciiTheme="majorHAnsi" w:eastAsia="Times New Roman" w:hAnsiTheme="majorHAnsi" w:cstheme="majorHAnsi"/>
                <w:color w:val="000000"/>
                <w:lang w:val="en-IN"/>
              </w:rPr>
              <w:pPrChange w:id="896" w:author="Prasanth Prasannan(UST,IN)" w:date="2022-09-19T19:22:00Z">
                <w:pPr>
                  <w:spacing w:after="0" w:line="240" w:lineRule="auto"/>
                </w:pPr>
              </w:pPrChange>
            </w:pPr>
            <w:del w:id="897" w:author="Ramana Pinisetty(UST,IN)" w:date="2022-09-15T10:42:00Z">
              <w:r w:rsidDel="00B524F1">
                <w:rPr>
                  <w:rFonts w:asciiTheme="majorHAnsi" w:eastAsia="Times New Roman" w:hAnsiTheme="majorHAnsi" w:cstheme="majorHAnsi"/>
                  <w:color w:val="000000"/>
                  <w:lang w:val="en-IN"/>
                </w:rPr>
                <w:delText xml:space="preserve">Build tool </w:delText>
              </w:r>
              <w:r w:rsidR="00054222" w:rsidDel="00B524F1">
                <w:rPr>
                  <w:rFonts w:asciiTheme="majorHAnsi" w:eastAsia="Times New Roman" w:hAnsiTheme="majorHAnsi" w:cstheme="majorHAnsi"/>
                  <w:color w:val="000000"/>
                  <w:lang w:val="en-IN"/>
                </w:rPr>
                <w:delText xml:space="preserve">for java-based applications </w:delText>
              </w:r>
              <w:bookmarkStart w:id="898" w:name="_Toc114137715"/>
              <w:bookmarkStart w:id="899" w:name="_Toc114313323"/>
              <w:bookmarkStart w:id="900" w:name="_Toc114488369"/>
              <w:bookmarkStart w:id="901" w:name="_Toc114507517"/>
              <w:bookmarkStart w:id="902" w:name="_Toc114507670"/>
              <w:bookmarkStart w:id="903" w:name="_Toc114507834"/>
              <w:bookmarkStart w:id="904" w:name="_Toc114740525"/>
              <w:bookmarkStart w:id="905" w:name="_Toc114758381"/>
              <w:bookmarkStart w:id="906" w:name="_Toc115204259"/>
              <w:bookmarkStart w:id="907" w:name="_Toc115204858"/>
              <w:bookmarkEnd w:id="898"/>
              <w:bookmarkEnd w:id="899"/>
              <w:bookmarkEnd w:id="900"/>
              <w:bookmarkEnd w:id="901"/>
              <w:bookmarkEnd w:id="902"/>
              <w:bookmarkEnd w:id="903"/>
              <w:bookmarkEnd w:id="904"/>
              <w:bookmarkEnd w:id="905"/>
              <w:bookmarkEnd w:id="906"/>
              <w:bookmarkEnd w:id="907"/>
            </w:del>
          </w:p>
        </w:tc>
        <w:bookmarkStart w:id="908" w:name="_Toc114137716"/>
        <w:bookmarkStart w:id="909" w:name="_Toc114313324"/>
        <w:bookmarkStart w:id="910" w:name="_Toc114488370"/>
        <w:bookmarkStart w:id="911" w:name="_Toc114507518"/>
        <w:bookmarkStart w:id="912" w:name="_Toc114507671"/>
        <w:bookmarkStart w:id="913" w:name="_Toc114507835"/>
        <w:bookmarkStart w:id="914" w:name="_Toc114740526"/>
        <w:bookmarkStart w:id="915" w:name="_Toc114758382"/>
        <w:bookmarkStart w:id="916" w:name="_Toc115204260"/>
        <w:bookmarkStart w:id="917" w:name="_Toc115204859"/>
        <w:bookmarkEnd w:id="908"/>
        <w:bookmarkEnd w:id="909"/>
        <w:bookmarkEnd w:id="910"/>
        <w:bookmarkEnd w:id="911"/>
        <w:bookmarkEnd w:id="912"/>
        <w:bookmarkEnd w:id="913"/>
        <w:bookmarkEnd w:id="914"/>
        <w:bookmarkEnd w:id="915"/>
        <w:bookmarkEnd w:id="916"/>
        <w:bookmarkEnd w:id="917"/>
      </w:tr>
      <w:tr w:rsidR="00322981" w:rsidRPr="00CA74E3" w:rsidDel="00B524F1" w14:paraId="64194FEF" w14:textId="68BD87FD" w:rsidTr="00425E6B">
        <w:trPr>
          <w:trHeight w:val="277"/>
          <w:jc w:val="center"/>
          <w:del w:id="918" w:author="Ramana Pinisetty(UST,IN)" w:date="2022-09-15T10:42:00Z"/>
        </w:trPr>
        <w:tc>
          <w:tcPr>
            <w:tcW w:w="1937" w:type="dxa"/>
            <w:tcBorders>
              <w:top w:val="nil"/>
              <w:left w:val="single" w:sz="4" w:space="0" w:color="auto"/>
              <w:bottom w:val="single" w:sz="4" w:space="0" w:color="auto"/>
              <w:right w:val="single" w:sz="4" w:space="0" w:color="auto"/>
            </w:tcBorders>
            <w:shd w:val="clear" w:color="auto" w:fill="auto"/>
            <w:noWrap/>
          </w:tcPr>
          <w:p w14:paraId="05F32950" w14:textId="21135307" w:rsidR="00322981" w:rsidRPr="00A45C93" w:rsidDel="00B524F1" w:rsidRDefault="00322981">
            <w:pPr>
              <w:rPr>
                <w:del w:id="919" w:author="Ramana Pinisetty(UST,IN)" w:date="2022-09-15T10:42:00Z"/>
                <w:rFonts w:asciiTheme="majorHAnsi" w:eastAsia="Times New Roman" w:hAnsiTheme="majorHAnsi" w:cstheme="majorHAnsi"/>
                <w:color w:val="000000"/>
                <w:lang w:val="en-IN"/>
              </w:rPr>
              <w:pPrChange w:id="920" w:author="Prasanth Prasannan(UST,IN)" w:date="2022-09-19T19:22:00Z">
                <w:pPr>
                  <w:spacing w:after="0" w:line="240" w:lineRule="auto"/>
                </w:pPr>
              </w:pPrChange>
            </w:pPr>
            <w:del w:id="921" w:author="Ramana Pinisetty(UST,IN)" w:date="2022-09-15T10:42:00Z">
              <w:r w:rsidRPr="00A45C93" w:rsidDel="00B524F1">
                <w:rPr>
                  <w:rFonts w:asciiTheme="majorHAnsi" w:eastAsia="Times New Roman" w:hAnsiTheme="majorHAnsi" w:cstheme="majorHAnsi"/>
                  <w:color w:val="000000"/>
                  <w:lang w:val="en-IN"/>
                </w:rPr>
                <w:delText>Docker</w:delText>
              </w:r>
              <w:bookmarkStart w:id="922" w:name="_Toc114137717"/>
              <w:bookmarkStart w:id="923" w:name="_Toc114313325"/>
              <w:bookmarkStart w:id="924" w:name="_Toc114488371"/>
              <w:bookmarkStart w:id="925" w:name="_Toc114507519"/>
              <w:bookmarkStart w:id="926" w:name="_Toc114507672"/>
              <w:bookmarkStart w:id="927" w:name="_Toc114507836"/>
              <w:bookmarkStart w:id="928" w:name="_Toc114740527"/>
              <w:bookmarkStart w:id="929" w:name="_Toc114758383"/>
              <w:bookmarkStart w:id="930" w:name="_Toc115204261"/>
              <w:bookmarkStart w:id="931" w:name="_Toc115204860"/>
              <w:bookmarkEnd w:id="922"/>
              <w:bookmarkEnd w:id="923"/>
              <w:bookmarkEnd w:id="924"/>
              <w:bookmarkEnd w:id="925"/>
              <w:bookmarkEnd w:id="926"/>
              <w:bookmarkEnd w:id="927"/>
              <w:bookmarkEnd w:id="928"/>
              <w:bookmarkEnd w:id="929"/>
              <w:bookmarkEnd w:id="930"/>
              <w:bookmarkEnd w:id="931"/>
            </w:del>
          </w:p>
        </w:tc>
        <w:tc>
          <w:tcPr>
            <w:tcW w:w="5327" w:type="dxa"/>
            <w:tcBorders>
              <w:top w:val="nil"/>
              <w:left w:val="nil"/>
              <w:bottom w:val="single" w:sz="4" w:space="0" w:color="auto"/>
              <w:right w:val="single" w:sz="4" w:space="0" w:color="auto"/>
            </w:tcBorders>
          </w:tcPr>
          <w:p w14:paraId="5C848CC5" w14:textId="72E8D197" w:rsidR="00322981" w:rsidRPr="00CA74E3" w:rsidDel="00B524F1" w:rsidRDefault="00322981">
            <w:pPr>
              <w:rPr>
                <w:del w:id="932" w:author="Ramana Pinisetty(UST,IN)" w:date="2022-09-15T10:42:00Z"/>
                <w:rFonts w:asciiTheme="majorHAnsi" w:eastAsia="Times New Roman" w:hAnsiTheme="majorHAnsi" w:cstheme="majorHAnsi"/>
                <w:color w:val="000000"/>
                <w:lang w:val="en-IN"/>
              </w:rPr>
              <w:pPrChange w:id="933" w:author="Prasanth Prasannan(UST,IN)" w:date="2022-09-19T19:22:00Z">
                <w:pPr>
                  <w:spacing w:after="0" w:line="240" w:lineRule="auto"/>
                </w:pPr>
              </w:pPrChange>
            </w:pPr>
            <w:del w:id="934" w:author="Ramana Pinisetty(UST,IN)" w:date="2022-09-15T10:42:00Z">
              <w:r w:rsidRPr="00CA74E3" w:rsidDel="00B524F1">
                <w:rPr>
                  <w:rFonts w:asciiTheme="majorHAnsi" w:eastAsia="Times New Roman" w:hAnsiTheme="majorHAnsi" w:cstheme="majorHAnsi"/>
                  <w:color w:val="000000"/>
                  <w:lang w:val="en-IN"/>
                </w:rPr>
                <w:delText>Containerization</w:delText>
              </w:r>
              <w:r w:rsidR="00DA6DC3" w:rsidDel="00B524F1">
                <w:rPr>
                  <w:rFonts w:asciiTheme="majorHAnsi" w:eastAsia="Times New Roman" w:hAnsiTheme="majorHAnsi" w:cstheme="majorHAnsi"/>
                  <w:color w:val="000000"/>
                  <w:lang w:val="en-IN"/>
                </w:rPr>
                <w:delText xml:space="preserve"> platform</w:delText>
              </w:r>
              <w:bookmarkStart w:id="935" w:name="_Toc114137718"/>
              <w:bookmarkStart w:id="936" w:name="_Toc114313326"/>
              <w:bookmarkStart w:id="937" w:name="_Toc114488372"/>
              <w:bookmarkStart w:id="938" w:name="_Toc114507520"/>
              <w:bookmarkStart w:id="939" w:name="_Toc114507673"/>
              <w:bookmarkStart w:id="940" w:name="_Toc114507837"/>
              <w:bookmarkStart w:id="941" w:name="_Toc114740528"/>
              <w:bookmarkStart w:id="942" w:name="_Toc114758384"/>
              <w:bookmarkStart w:id="943" w:name="_Toc115204262"/>
              <w:bookmarkStart w:id="944" w:name="_Toc115204861"/>
              <w:bookmarkEnd w:id="935"/>
              <w:bookmarkEnd w:id="936"/>
              <w:bookmarkEnd w:id="937"/>
              <w:bookmarkEnd w:id="938"/>
              <w:bookmarkEnd w:id="939"/>
              <w:bookmarkEnd w:id="940"/>
              <w:bookmarkEnd w:id="941"/>
              <w:bookmarkEnd w:id="942"/>
              <w:bookmarkEnd w:id="943"/>
              <w:bookmarkEnd w:id="944"/>
            </w:del>
          </w:p>
        </w:tc>
        <w:bookmarkStart w:id="945" w:name="_Toc114137719"/>
        <w:bookmarkStart w:id="946" w:name="_Toc114313327"/>
        <w:bookmarkStart w:id="947" w:name="_Toc114488373"/>
        <w:bookmarkStart w:id="948" w:name="_Toc114507521"/>
        <w:bookmarkStart w:id="949" w:name="_Toc114507674"/>
        <w:bookmarkStart w:id="950" w:name="_Toc114507838"/>
        <w:bookmarkStart w:id="951" w:name="_Toc114740529"/>
        <w:bookmarkStart w:id="952" w:name="_Toc114758385"/>
        <w:bookmarkStart w:id="953" w:name="_Toc115204263"/>
        <w:bookmarkStart w:id="954" w:name="_Toc115204862"/>
        <w:bookmarkEnd w:id="945"/>
        <w:bookmarkEnd w:id="946"/>
        <w:bookmarkEnd w:id="947"/>
        <w:bookmarkEnd w:id="948"/>
        <w:bookmarkEnd w:id="949"/>
        <w:bookmarkEnd w:id="950"/>
        <w:bookmarkEnd w:id="951"/>
        <w:bookmarkEnd w:id="952"/>
        <w:bookmarkEnd w:id="953"/>
        <w:bookmarkEnd w:id="954"/>
      </w:tr>
      <w:tr w:rsidR="00977C35" w:rsidRPr="00CA74E3" w:rsidDel="00B524F1" w14:paraId="02705B1B" w14:textId="3D51A9CB" w:rsidTr="00425E6B">
        <w:trPr>
          <w:trHeight w:val="277"/>
          <w:jc w:val="center"/>
          <w:del w:id="955" w:author="Ramana Pinisetty(UST,IN)" w:date="2022-09-15T10:42:00Z"/>
        </w:trPr>
        <w:tc>
          <w:tcPr>
            <w:tcW w:w="1937" w:type="dxa"/>
            <w:tcBorders>
              <w:top w:val="nil"/>
              <w:left w:val="single" w:sz="4" w:space="0" w:color="auto"/>
              <w:bottom w:val="single" w:sz="4" w:space="0" w:color="auto"/>
              <w:right w:val="single" w:sz="4" w:space="0" w:color="auto"/>
            </w:tcBorders>
            <w:shd w:val="clear" w:color="auto" w:fill="auto"/>
            <w:noWrap/>
          </w:tcPr>
          <w:p w14:paraId="53A54D2D" w14:textId="6879683F" w:rsidR="00977C35" w:rsidRPr="00A45C93" w:rsidDel="00B524F1" w:rsidRDefault="00977C35">
            <w:pPr>
              <w:rPr>
                <w:del w:id="956" w:author="Ramana Pinisetty(UST,IN)" w:date="2022-09-15T10:42:00Z"/>
                <w:rFonts w:asciiTheme="majorHAnsi" w:eastAsia="Times New Roman" w:hAnsiTheme="majorHAnsi" w:cstheme="majorHAnsi"/>
                <w:color w:val="000000"/>
                <w:lang w:val="en-IN"/>
              </w:rPr>
              <w:pPrChange w:id="957" w:author="Prasanth Prasannan(UST,IN)" w:date="2022-09-19T19:22:00Z">
                <w:pPr>
                  <w:spacing w:after="0" w:line="240" w:lineRule="auto"/>
                </w:pPr>
              </w:pPrChange>
            </w:pPr>
            <w:del w:id="958" w:author="Ramana Pinisetty(UST,IN)" w:date="2022-09-15T10:42:00Z">
              <w:r w:rsidRPr="00A45C93" w:rsidDel="00B524F1">
                <w:rPr>
                  <w:rFonts w:asciiTheme="majorHAnsi" w:eastAsia="Times New Roman" w:hAnsiTheme="majorHAnsi" w:cstheme="majorHAnsi"/>
                  <w:color w:val="000000"/>
                  <w:lang w:val="en-IN"/>
                </w:rPr>
                <w:delText>JFrog</w:delText>
              </w:r>
              <w:bookmarkStart w:id="959" w:name="_Toc114137720"/>
              <w:bookmarkStart w:id="960" w:name="_Toc114313328"/>
              <w:bookmarkStart w:id="961" w:name="_Toc114488374"/>
              <w:bookmarkStart w:id="962" w:name="_Toc114507522"/>
              <w:bookmarkStart w:id="963" w:name="_Toc114507675"/>
              <w:bookmarkStart w:id="964" w:name="_Toc114507839"/>
              <w:bookmarkStart w:id="965" w:name="_Toc114740530"/>
              <w:bookmarkStart w:id="966" w:name="_Toc114758386"/>
              <w:bookmarkStart w:id="967" w:name="_Toc115204264"/>
              <w:bookmarkStart w:id="968" w:name="_Toc115204863"/>
              <w:bookmarkEnd w:id="959"/>
              <w:bookmarkEnd w:id="960"/>
              <w:bookmarkEnd w:id="961"/>
              <w:bookmarkEnd w:id="962"/>
              <w:bookmarkEnd w:id="963"/>
              <w:bookmarkEnd w:id="964"/>
              <w:bookmarkEnd w:id="965"/>
              <w:bookmarkEnd w:id="966"/>
              <w:bookmarkEnd w:id="967"/>
              <w:bookmarkEnd w:id="968"/>
            </w:del>
          </w:p>
        </w:tc>
        <w:tc>
          <w:tcPr>
            <w:tcW w:w="5327" w:type="dxa"/>
            <w:tcBorders>
              <w:top w:val="nil"/>
              <w:left w:val="nil"/>
              <w:bottom w:val="single" w:sz="4" w:space="0" w:color="auto"/>
              <w:right w:val="single" w:sz="4" w:space="0" w:color="auto"/>
            </w:tcBorders>
          </w:tcPr>
          <w:p w14:paraId="078E8AD2" w14:textId="08443FD6" w:rsidR="00977C35" w:rsidRPr="00CA74E3" w:rsidDel="00B524F1" w:rsidRDefault="004E308D">
            <w:pPr>
              <w:rPr>
                <w:del w:id="969" w:author="Ramana Pinisetty(UST,IN)" w:date="2022-09-15T10:42:00Z"/>
                <w:rFonts w:asciiTheme="majorHAnsi" w:eastAsia="Times New Roman" w:hAnsiTheme="majorHAnsi" w:cstheme="majorHAnsi"/>
                <w:color w:val="000000"/>
                <w:lang w:val="en-IN"/>
              </w:rPr>
              <w:pPrChange w:id="970" w:author="Prasanth Prasannan(UST,IN)" w:date="2022-09-19T19:22:00Z">
                <w:pPr>
                  <w:spacing w:after="0" w:line="240" w:lineRule="auto"/>
                </w:pPr>
              </w:pPrChange>
            </w:pPr>
            <w:del w:id="971" w:author="Ramana Pinisetty(UST,IN)" w:date="2022-09-15T10:42:00Z">
              <w:r w:rsidDel="00B524F1">
                <w:rPr>
                  <w:rFonts w:asciiTheme="majorHAnsi" w:eastAsia="Times New Roman" w:hAnsiTheme="majorHAnsi" w:cstheme="majorHAnsi"/>
                  <w:color w:val="000000"/>
                  <w:lang w:val="en-IN"/>
                </w:rPr>
                <w:delText>Artifact repository manager</w:delText>
              </w:r>
              <w:r w:rsidR="007231DC" w:rsidDel="00B524F1">
                <w:rPr>
                  <w:rFonts w:asciiTheme="majorHAnsi" w:eastAsia="Times New Roman" w:hAnsiTheme="majorHAnsi" w:cstheme="majorHAnsi"/>
                  <w:color w:val="000000"/>
                  <w:lang w:val="en-IN"/>
                </w:rPr>
                <w:delText xml:space="preserve"> (manage binaries)</w:delText>
              </w:r>
              <w:r w:rsidDel="00B524F1">
                <w:rPr>
                  <w:rFonts w:asciiTheme="majorHAnsi" w:eastAsia="Times New Roman" w:hAnsiTheme="majorHAnsi" w:cstheme="majorHAnsi"/>
                  <w:color w:val="000000"/>
                  <w:lang w:val="en-IN"/>
                </w:rPr>
                <w:delText xml:space="preserve">, </w:delText>
              </w:r>
              <w:r w:rsidR="00977C35" w:rsidRPr="00CA74E3" w:rsidDel="00B524F1">
                <w:rPr>
                  <w:rFonts w:asciiTheme="majorHAnsi" w:eastAsia="Times New Roman" w:hAnsiTheme="majorHAnsi" w:cstheme="majorHAnsi"/>
                  <w:color w:val="000000"/>
                  <w:lang w:val="en-IN"/>
                </w:rPr>
                <w:delText>Security</w:delText>
              </w:r>
              <w:r w:rsidR="002B5C33" w:rsidDel="00B524F1">
                <w:rPr>
                  <w:rFonts w:asciiTheme="majorHAnsi" w:eastAsia="Times New Roman" w:hAnsiTheme="majorHAnsi" w:cstheme="majorHAnsi"/>
                  <w:color w:val="000000"/>
                  <w:lang w:val="en-IN"/>
                </w:rPr>
                <w:delText>,</w:delText>
              </w:r>
              <w:r w:rsidR="00977C35" w:rsidRPr="00CA74E3" w:rsidDel="00B524F1">
                <w:rPr>
                  <w:rFonts w:asciiTheme="majorHAnsi" w:eastAsia="Times New Roman" w:hAnsiTheme="majorHAnsi" w:cstheme="majorHAnsi"/>
                  <w:color w:val="000000"/>
                  <w:lang w:val="en-IN"/>
                </w:rPr>
                <w:delText xml:space="preserve"> Vulnerabilities</w:delText>
              </w:r>
              <w:r w:rsidR="002B5C33" w:rsidDel="00B524F1">
                <w:rPr>
                  <w:rFonts w:asciiTheme="majorHAnsi" w:eastAsia="Times New Roman" w:hAnsiTheme="majorHAnsi" w:cstheme="majorHAnsi"/>
                  <w:color w:val="000000"/>
                  <w:lang w:val="en-IN"/>
                </w:rPr>
                <w:delText xml:space="preserve"> and </w:delText>
              </w:r>
              <w:r w:rsidR="00977C35" w:rsidRPr="00CA74E3" w:rsidDel="00B524F1">
                <w:rPr>
                  <w:rFonts w:asciiTheme="majorHAnsi" w:eastAsia="Times New Roman" w:hAnsiTheme="majorHAnsi" w:cstheme="majorHAnsi"/>
                  <w:color w:val="000000"/>
                  <w:lang w:val="en-IN"/>
                </w:rPr>
                <w:delText>Artifactory Storage + Xray Scanning</w:delText>
              </w:r>
              <w:bookmarkStart w:id="972" w:name="_Toc114137721"/>
              <w:bookmarkStart w:id="973" w:name="_Toc114313329"/>
              <w:bookmarkStart w:id="974" w:name="_Toc114488375"/>
              <w:bookmarkStart w:id="975" w:name="_Toc114507523"/>
              <w:bookmarkStart w:id="976" w:name="_Toc114507676"/>
              <w:bookmarkStart w:id="977" w:name="_Toc114507840"/>
              <w:bookmarkStart w:id="978" w:name="_Toc114740531"/>
              <w:bookmarkStart w:id="979" w:name="_Toc114758387"/>
              <w:bookmarkStart w:id="980" w:name="_Toc115204265"/>
              <w:bookmarkStart w:id="981" w:name="_Toc115204864"/>
              <w:bookmarkEnd w:id="972"/>
              <w:bookmarkEnd w:id="973"/>
              <w:bookmarkEnd w:id="974"/>
              <w:bookmarkEnd w:id="975"/>
              <w:bookmarkEnd w:id="976"/>
              <w:bookmarkEnd w:id="977"/>
              <w:bookmarkEnd w:id="978"/>
              <w:bookmarkEnd w:id="979"/>
              <w:bookmarkEnd w:id="980"/>
              <w:bookmarkEnd w:id="981"/>
            </w:del>
          </w:p>
        </w:tc>
        <w:bookmarkStart w:id="982" w:name="_Toc114137722"/>
        <w:bookmarkStart w:id="983" w:name="_Toc114313330"/>
        <w:bookmarkStart w:id="984" w:name="_Toc114488376"/>
        <w:bookmarkStart w:id="985" w:name="_Toc114507524"/>
        <w:bookmarkStart w:id="986" w:name="_Toc114507677"/>
        <w:bookmarkStart w:id="987" w:name="_Toc114507841"/>
        <w:bookmarkStart w:id="988" w:name="_Toc114740532"/>
        <w:bookmarkStart w:id="989" w:name="_Toc114758388"/>
        <w:bookmarkStart w:id="990" w:name="_Toc115204266"/>
        <w:bookmarkStart w:id="991" w:name="_Toc115204865"/>
        <w:bookmarkEnd w:id="982"/>
        <w:bookmarkEnd w:id="983"/>
        <w:bookmarkEnd w:id="984"/>
        <w:bookmarkEnd w:id="985"/>
        <w:bookmarkEnd w:id="986"/>
        <w:bookmarkEnd w:id="987"/>
        <w:bookmarkEnd w:id="988"/>
        <w:bookmarkEnd w:id="989"/>
        <w:bookmarkEnd w:id="990"/>
        <w:bookmarkEnd w:id="991"/>
      </w:tr>
      <w:tr w:rsidR="00322981" w:rsidRPr="00CA74E3" w:rsidDel="00B524F1" w14:paraId="4858D3A7" w14:textId="075B023C" w:rsidTr="00425E6B">
        <w:trPr>
          <w:trHeight w:val="277"/>
          <w:jc w:val="center"/>
          <w:del w:id="992" w:author="Ramana Pinisetty(UST,IN)" w:date="2022-09-15T10:42:00Z"/>
        </w:trPr>
        <w:tc>
          <w:tcPr>
            <w:tcW w:w="1937" w:type="dxa"/>
            <w:tcBorders>
              <w:top w:val="nil"/>
              <w:left w:val="single" w:sz="4" w:space="0" w:color="auto"/>
              <w:bottom w:val="single" w:sz="4" w:space="0" w:color="auto"/>
              <w:right w:val="single" w:sz="4" w:space="0" w:color="auto"/>
            </w:tcBorders>
            <w:shd w:val="clear" w:color="auto" w:fill="auto"/>
            <w:noWrap/>
          </w:tcPr>
          <w:p w14:paraId="78FB29DB" w14:textId="69B1A88B" w:rsidR="00322981" w:rsidRPr="00A45C93" w:rsidDel="00B524F1" w:rsidRDefault="00977C35">
            <w:pPr>
              <w:rPr>
                <w:del w:id="993" w:author="Ramana Pinisetty(UST,IN)" w:date="2022-09-15T10:42:00Z"/>
                <w:rFonts w:asciiTheme="majorHAnsi" w:eastAsia="Times New Roman" w:hAnsiTheme="majorHAnsi" w:cstheme="majorHAnsi"/>
                <w:color w:val="000000"/>
                <w:lang w:val="en-IN"/>
              </w:rPr>
              <w:pPrChange w:id="994" w:author="Prasanth Prasannan(UST,IN)" w:date="2022-09-19T19:22:00Z">
                <w:pPr>
                  <w:spacing w:after="0" w:line="240" w:lineRule="auto"/>
                </w:pPr>
              </w:pPrChange>
            </w:pPr>
            <w:del w:id="995" w:author="Ramana Pinisetty(UST,IN)" w:date="2022-09-15T10:42:00Z">
              <w:r w:rsidRPr="00A45C93" w:rsidDel="00B524F1">
                <w:rPr>
                  <w:rFonts w:asciiTheme="majorHAnsi" w:eastAsia="Times New Roman" w:hAnsiTheme="majorHAnsi" w:cstheme="majorHAnsi"/>
                  <w:color w:val="000000"/>
                  <w:lang w:val="en-IN"/>
                </w:rPr>
                <w:delText xml:space="preserve">AWS ECR </w:delText>
              </w:r>
              <w:bookmarkStart w:id="996" w:name="_Toc114137723"/>
              <w:bookmarkStart w:id="997" w:name="_Toc114313331"/>
              <w:bookmarkStart w:id="998" w:name="_Toc114488377"/>
              <w:bookmarkStart w:id="999" w:name="_Toc114507525"/>
              <w:bookmarkStart w:id="1000" w:name="_Toc114507678"/>
              <w:bookmarkStart w:id="1001" w:name="_Toc114507842"/>
              <w:bookmarkStart w:id="1002" w:name="_Toc114740533"/>
              <w:bookmarkStart w:id="1003" w:name="_Toc114758389"/>
              <w:bookmarkStart w:id="1004" w:name="_Toc115204267"/>
              <w:bookmarkStart w:id="1005" w:name="_Toc115204866"/>
              <w:bookmarkEnd w:id="996"/>
              <w:bookmarkEnd w:id="997"/>
              <w:bookmarkEnd w:id="998"/>
              <w:bookmarkEnd w:id="999"/>
              <w:bookmarkEnd w:id="1000"/>
              <w:bookmarkEnd w:id="1001"/>
              <w:bookmarkEnd w:id="1002"/>
              <w:bookmarkEnd w:id="1003"/>
              <w:bookmarkEnd w:id="1004"/>
              <w:bookmarkEnd w:id="1005"/>
            </w:del>
          </w:p>
        </w:tc>
        <w:tc>
          <w:tcPr>
            <w:tcW w:w="5327" w:type="dxa"/>
            <w:tcBorders>
              <w:top w:val="nil"/>
              <w:left w:val="nil"/>
              <w:bottom w:val="single" w:sz="4" w:space="0" w:color="auto"/>
              <w:right w:val="single" w:sz="4" w:space="0" w:color="auto"/>
            </w:tcBorders>
          </w:tcPr>
          <w:p w14:paraId="5681B064" w14:textId="19A91A19" w:rsidR="00322981" w:rsidRPr="00CA74E3" w:rsidDel="00B524F1" w:rsidRDefault="00977C35">
            <w:pPr>
              <w:rPr>
                <w:del w:id="1006" w:author="Ramana Pinisetty(UST,IN)" w:date="2022-09-15T10:42:00Z"/>
                <w:rFonts w:asciiTheme="majorHAnsi" w:eastAsia="Times New Roman" w:hAnsiTheme="majorHAnsi" w:cstheme="majorHAnsi"/>
                <w:color w:val="000000"/>
                <w:lang w:val="en-IN"/>
              </w:rPr>
              <w:pPrChange w:id="1007" w:author="Prasanth Prasannan(UST,IN)" w:date="2022-09-19T19:22:00Z">
                <w:pPr>
                  <w:spacing w:after="0" w:line="240" w:lineRule="auto"/>
                </w:pPr>
              </w:pPrChange>
            </w:pPr>
            <w:del w:id="1008" w:author="Ramana Pinisetty(UST,IN)" w:date="2022-09-15T10:42:00Z">
              <w:r w:rsidRPr="00CA74E3" w:rsidDel="00B524F1">
                <w:rPr>
                  <w:rFonts w:asciiTheme="majorHAnsi" w:eastAsia="Times New Roman" w:hAnsiTheme="majorHAnsi" w:cstheme="majorHAnsi"/>
                  <w:color w:val="000000"/>
                  <w:lang w:val="en-IN"/>
                </w:rPr>
                <w:delText xml:space="preserve">Elastic Container Registry </w:delText>
              </w:r>
              <w:r w:rsidR="0029009D" w:rsidDel="00B524F1">
                <w:rPr>
                  <w:rFonts w:asciiTheme="majorHAnsi" w:eastAsia="Times New Roman" w:hAnsiTheme="majorHAnsi" w:cstheme="majorHAnsi"/>
                  <w:color w:val="000000"/>
                  <w:lang w:val="en-IN"/>
                </w:rPr>
                <w:delText xml:space="preserve">hub to store images </w:delText>
              </w:r>
              <w:bookmarkStart w:id="1009" w:name="_Toc114137724"/>
              <w:bookmarkStart w:id="1010" w:name="_Toc114313332"/>
              <w:bookmarkStart w:id="1011" w:name="_Toc114488378"/>
              <w:bookmarkStart w:id="1012" w:name="_Toc114507526"/>
              <w:bookmarkStart w:id="1013" w:name="_Toc114507679"/>
              <w:bookmarkStart w:id="1014" w:name="_Toc114507843"/>
              <w:bookmarkStart w:id="1015" w:name="_Toc114740534"/>
              <w:bookmarkStart w:id="1016" w:name="_Toc114758390"/>
              <w:bookmarkStart w:id="1017" w:name="_Toc115204268"/>
              <w:bookmarkStart w:id="1018" w:name="_Toc115204867"/>
              <w:bookmarkEnd w:id="1009"/>
              <w:bookmarkEnd w:id="1010"/>
              <w:bookmarkEnd w:id="1011"/>
              <w:bookmarkEnd w:id="1012"/>
              <w:bookmarkEnd w:id="1013"/>
              <w:bookmarkEnd w:id="1014"/>
              <w:bookmarkEnd w:id="1015"/>
              <w:bookmarkEnd w:id="1016"/>
              <w:bookmarkEnd w:id="1017"/>
              <w:bookmarkEnd w:id="1018"/>
            </w:del>
          </w:p>
        </w:tc>
        <w:bookmarkStart w:id="1019" w:name="_Toc114137725"/>
        <w:bookmarkStart w:id="1020" w:name="_Toc114313333"/>
        <w:bookmarkStart w:id="1021" w:name="_Toc114488379"/>
        <w:bookmarkStart w:id="1022" w:name="_Toc114507527"/>
        <w:bookmarkStart w:id="1023" w:name="_Toc114507680"/>
        <w:bookmarkStart w:id="1024" w:name="_Toc114507844"/>
        <w:bookmarkStart w:id="1025" w:name="_Toc114740535"/>
        <w:bookmarkStart w:id="1026" w:name="_Toc114758391"/>
        <w:bookmarkStart w:id="1027" w:name="_Toc115204269"/>
        <w:bookmarkStart w:id="1028" w:name="_Toc115204868"/>
        <w:bookmarkEnd w:id="1019"/>
        <w:bookmarkEnd w:id="1020"/>
        <w:bookmarkEnd w:id="1021"/>
        <w:bookmarkEnd w:id="1022"/>
        <w:bookmarkEnd w:id="1023"/>
        <w:bookmarkEnd w:id="1024"/>
        <w:bookmarkEnd w:id="1025"/>
        <w:bookmarkEnd w:id="1026"/>
        <w:bookmarkEnd w:id="1027"/>
        <w:bookmarkEnd w:id="1028"/>
      </w:tr>
      <w:tr w:rsidR="00977C35" w:rsidRPr="00CA74E3" w:rsidDel="00B524F1" w14:paraId="4A0877F1" w14:textId="12BC1058" w:rsidTr="00425E6B">
        <w:trPr>
          <w:trHeight w:val="277"/>
          <w:jc w:val="center"/>
          <w:del w:id="1029" w:author="Ramana Pinisetty(UST,IN)" w:date="2022-09-15T10:42:00Z"/>
        </w:trPr>
        <w:tc>
          <w:tcPr>
            <w:tcW w:w="1937" w:type="dxa"/>
            <w:tcBorders>
              <w:top w:val="nil"/>
              <w:left w:val="single" w:sz="4" w:space="0" w:color="auto"/>
              <w:bottom w:val="single" w:sz="4" w:space="0" w:color="auto"/>
              <w:right w:val="single" w:sz="4" w:space="0" w:color="auto"/>
            </w:tcBorders>
            <w:shd w:val="clear" w:color="auto" w:fill="auto"/>
            <w:noWrap/>
          </w:tcPr>
          <w:p w14:paraId="054CD360" w14:textId="1D8C60DB" w:rsidR="00977C35" w:rsidRPr="00A45C93" w:rsidDel="00B524F1" w:rsidRDefault="00977C35">
            <w:pPr>
              <w:rPr>
                <w:del w:id="1030" w:author="Ramana Pinisetty(UST,IN)" w:date="2022-09-15T10:42:00Z"/>
                <w:rFonts w:asciiTheme="majorHAnsi" w:eastAsia="Times New Roman" w:hAnsiTheme="majorHAnsi" w:cstheme="majorHAnsi"/>
                <w:color w:val="000000"/>
                <w:lang w:val="en-IN"/>
              </w:rPr>
              <w:pPrChange w:id="1031" w:author="Prasanth Prasannan(UST,IN)" w:date="2022-09-19T19:22:00Z">
                <w:pPr>
                  <w:spacing w:after="0" w:line="240" w:lineRule="auto"/>
                </w:pPr>
              </w:pPrChange>
            </w:pPr>
            <w:del w:id="1032" w:author="Ramana Pinisetty(UST,IN)" w:date="2022-09-15T10:42:00Z">
              <w:r w:rsidRPr="00A45C93" w:rsidDel="00B524F1">
                <w:rPr>
                  <w:rFonts w:asciiTheme="majorHAnsi" w:eastAsia="Times New Roman" w:hAnsiTheme="majorHAnsi" w:cstheme="majorHAnsi"/>
                  <w:color w:val="000000"/>
                  <w:lang w:val="en-IN"/>
                </w:rPr>
                <w:delText>AWS ECS Cluster</w:delText>
              </w:r>
              <w:bookmarkStart w:id="1033" w:name="_Toc114137726"/>
              <w:bookmarkStart w:id="1034" w:name="_Toc114313334"/>
              <w:bookmarkStart w:id="1035" w:name="_Toc114488380"/>
              <w:bookmarkStart w:id="1036" w:name="_Toc114507528"/>
              <w:bookmarkStart w:id="1037" w:name="_Toc114507681"/>
              <w:bookmarkStart w:id="1038" w:name="_Toc114507845"/>
              <w:bookmarkStart w:id="1039" w:name="_Toc114740536"/>
              <w:bookmarkStart w:id="1040" w:name="_Toc114758392"/>
              <w:bookmarkStart w:id="1041" w:name="_Toc115204270"/>
              <w:bookmarkStart w:id="1042" w:name="_Toc115204869"/>
              <w:bookmarkEnd w:id="1033"/>
              <w:bookmarkEnd w:id="1034"/>
              <w:bookmarkEnd w:id="1035"/>
              <w:bookmarkEnd w:id="1036"/>
              <w:bookmarkEnd w:id="1037"/>
              <w:bookmarkEnd w:id="1038"/>
              <w:bookmarkEnd w:id="1039"/>
              <w:bookmarkEnd w:id="1040"/>
              <w:bookmarkEnd w:id="1041"/>
              <w:bookmarkEnd w:id="1042"/>
            </w:del>
          </w:p>
        </w:tc>
        <w:tc>
          <w:tcPr>
            <w:tcW w:w="5327" w:type="dxa"/>
            <w:tcBorders>
              <w:top w:val="nil"/>
              <w:left w:val="nil"/>
              <w:bottom w:val="single" w:sz="4" w:space="0" w:color="auto"/>
              <w:right w:val="single" w:sz="4" w:space="0" w:color="auto"/>
            </w:tcBorders>
          </w:tcPr>
          <w:p w14:paraId="6F55CF8E" w14:textId="35AB9691" w:rsidR="00977C35" w:rsidRPr="00CA74E3" w:rsidDel="00B524F1" w:rsidRDefault="0029009D">
            <w:pPr>
              <w:rPr>
                <w:del w:id="1043" w:author="Ramana Pinisetty(UST,IN)" w:date="2022-09-15T10:42:00Z"/>
                <w:rFonts w:asciiTheme="majorHAnsi" w:eastAsia="Times New Roman" w:hAnsiTheme="majorHAnsi" w:cstheme="majorHAnsi"/>
                <w:color w:val="000000"/>
                <w:lang w:val="en-IN"/>
              </w:rPr>
              <w:pPrChange w:id="1044" w:author="Prasanth Prasannan(UST,IN)" w:date="2022-09-19T19:22:00Z">
                <w:pPr>
                  <w:spacing w:after="0" w:line="240" w:lineRule="auto"/>
                </w:pPr>
              </w:pPrChange>
            </w:pPr>
            <w:del w:id="1045" w:author="Ramana Pinisetty(UST,IN)" w:date="2022-09-15T10:42:00Z">
              <w:r w:rsidDel="00B524F1">
                <w:rPr>
                  <w:rFonts w:asciiTheme="majorHAnsi" w:eastAsia="Times New Roman" w:hAnsiTheme="majorHAnsi" w:cstheme="majorHAnsi"/>
                  <w:color w:val="000000"/>
                  <w:lang w:val="en-IN"/>
                </w:rPr>
                <w:delText xml:space="preserve">Managed Container Orchestration Service </w:delText>
              </w:r>
              <w:bookmarkStart w:id="1046" w:name="_Toc114137727"/>
              <w:bookmarkStart w:id="1047" w:name="_Toc114313335"/>
              <w:bookmarkStart w:id="1048" w:name="_Toc114488381"/>
              <w:bookmarkStart w:id="1049" w:name="_Toc114507529"/>
              <w:bookmarkStart w:id="1050" w:name="_Toc114507682"/>
              <w:bookmarkStart w:id="1051" w:name="_Toc114507846"/>
              <w:bookmarkStart w:id="1052" w:name="_Toc114740537"/>
              <w:bookmarkStart w:id="1053" w:name="_Toc114758393"/>
              <w:bookmarkStart w:id="1054" w:name="_Toc115204271"/>
              <w:bookmarkStart w:id="1055" w:name="_Toc115204870"/>
              <w:bookmarkEnd w:id="1046"/>
              <w:bookmarkEnd w:id="1047"/>
              <w:bookmarkEnd w:id="1048"/>
              <w:bookmarkEnd w:id="1049"/>
              <w:bookmarkEnd w:id="1050"/>
              <w:bookmarkEnd w:id="1051"/>
              <w:bookmarkEnd w:id="1052"/>
              <w:bookmarkEnd w:id="1053"/>
              <w:bookmarkEnd w:id="1054"/>
              <w:bookmarkEnd w:id="1055"/>
            </w:del>
          </w:p>
        </w:tc>
        <w:bookmarkStart w:id="1056" w:name="_Toc114137728"/>
        <w:bookmarkStart w:id="1057" w:name="_Toc114313336"/>
        <w:bookmarkStart w:id="1058" w:name="_Toc114488382"/>
        <w:bookmarkStart w:id="1059" w:name="_Toc114507530"/>
        <w:bookmarkStart w:id="1060" w:name="_Toc114507683"/>
        <w:bookmarkStart w:id="1061" w:name="_Toc114507847"/>
        <w:bookmarkStart w:id="1062" w:name="_Toc114740538"/>
        <w:bookmarkStart w:id="1063" w:name="_Toc114758394"/>
        <w:bookmarkStart w:id="1064" w:name="_Toc115204272"/>
        <w:bookmarkStart w:id="1065" w:name="_Toc115204871"/>
        <w:bookmarkEnd w:id="1056"/>
        <w:bookmarkEnd w:id="1057"/>
        <w:bookmarkEnd w:id="1058"/>
        <w:bookmarkEnd w:id="1059"/>
        <w:bookmarkEnd w:id="1060"/>
        <w:bookmarkEnd w:id="1061"/>
        <w:bookmarkEnd w:id="1062"/>
        <w:bookmarkEnd w:id="1063"/>
        <w:bookmarkEnd w:id="1064"/>
        <w:bookmarkEnd w:id="1065"/>
      </w:tr>
      <w:tr w:rsidR="00322981" w:rsidRPr="00CA74E3" w:rsidDel="00B524F1" w14:paraId="45D416F0" w14:textId="2C7652A9" w:rsidTr="00425E6B">
        <w:trPr>
          <w:trHeight w:val="277"/>
          <w:jc w:val="center"/>
          <w:del w:id="1066" w:author="Ramana Pinisetty(UST,IN)" w:date="2022-09-15T10:42:00Z"/>
        </w:trPr>
        <w:tc>
          <w:tcPr>
            <w:tcW w:w="1937" w:type="dxa"/>
            <w:tcBorders>
              <w:top w:val="nil"/>
              <w:left w:val="single" w:sz="4" w:space="0" w:color="auto"/>
              <w:bottom w:val="single" w:sz="4" w:space="0" w:color="auto"/>
              <w:right w:val="single" w:sz="4" w:space="0" w:color="auto"/>
            </w:tcBorders>
            <w:shd w:val="clear" w:color="auto" w:fill="auto"/>
            <w:noWrap/>
          </w:tcPr>
          <w:p w14:paraId="12BC9A04" w14:textId="4BAC8BAF" w:rsidR="00322981" w:rsidRPr="00A45C93" w:rsidDel="00B524F1" w:rsidRDefault="00322981">
            <w:pPr>
              <w:rPr>
                <w:del w:id="1067" w:author="Ramana Pinisetty(UST,IN)" w:date="2022-09-15T10:42:00Z"/>
                <w:rFonts w:asciiTheme="majorHAnsi" w:eastAsia="Times New Roman" w:hAnsiTheme="majorHAnsi" w:cstheme="majorHAnsi"/>
                <w:color w:val="000000"/>
                <w:lang w:val="en-IN"/>
              </w:rPr>
              <w:pPrChange w:id="1068" w:author="Prasanth Prasannan(UST,IN)" w:date="2022-09-19T19:22:00Z">
                <w:pPr>
                  <w:spacing w:after="0" w:line="240" w:lineRule="auto"/>
                </w:pPr>
              </w:pPrChange>
            </w:pPr>
            <w:del w:id="1069" w:author="Ramana Pinisetty(UST,IN)" w:date="2022-09-15T10:42:00Z">
              <w:r w:rsidRPr="00A45C93" w:rsidDel="00B524F1">
                <w:rPr>
                  <w:rFonts w:asciiTheme="majorHAnsi" w:eastAsia="Times New Roman" w:hAnsiTheme="majorHAnsi" w:cstheme="majorHAnsi"/>
                  <w:color w:val="000000"/>
                  <w:lang w:val="en-IN"/>
                </w:rPr>
                <w:delText>AWS Code Pipeline</w:delText>
              </w:r>
              <w:bookmarkStart w:id="1070" w:name="_Toc114137729"/>
              <w:bookmarkStart w:id="1071" w:name="_Toc114313337"/>
              <w:bookmarkStart w:id="1072" w:name="_Toc114488383"/>
              <w:bookmarkStart w:id="1073" w:name="_Toc114507531"/>
              <w:bookmarkStart w:id="1074" w:name="_Toc114507684"/>
              <w:bookmarkStart w:id="1075" w:name="_Toc114507848"/>
              <w:bookmarkStart w:id="1076" w:name="_Toc114740539"/>
              <w:bookmarkStart w:id="1077" w:name="_Toc114758395"/>
              <w:bookmarkStart w:id="1078" w:name="_Toc115204273"/>
              <w:bookmarkStart w:id="1079" w:name="_Toc115204872"/>
              <w:bookmarkEnd w:id="1070"/>
              <w:bookmarkEnd w:id="1071"/>
              <w:bookmarkEnd w:id="1072"/>
              <w:bookmarkEnd w:id="1073"/>
              <w:bookmarkEnd w:id="1074"/>
              <w:bookmarkEnd w:id="1075"/>
              <w:bookmarkEnd w:id="1076"/>
              <w:bookmarkEnd w:id="1077"/>
              <w:bookmarkEnd w:id="1078"/>
              <w:bookmarkEnd w:id="1079"/>
            </w:del>
          </w:p>
        </w:tc>
        <w:tc>
          <w:tcPr>
            <w:tcW w:w="5327" w:type="dxa"/>
            <w:tcBorders>
              <w:top w:val="nil"/>
              <w:left w:val="nil"/>
              <w:bottom w:val="single" w:sz="4" w:space="0" w:color="auto"/>
              <w:right w:val="single" w:sz="4" w:space="0" w:color="auto"/>
            </w:tcBorders>
          </w:tcPr>
          <w:p w14:paraId="686D57F4" w14:textId="393474EC" w:rsidR="00322981" w:rsidRPr="00CA74E3" w:rsidDel="00B524F1" w:rsidRDefault="00987BB6">
            <w:pPr>
              <w:rPr>
                <w:del w:id="1080" w:author="Ramana Pinisetty(UST,IN)" w:date="2022-09-15T10:42:00Z"/>
                <w:rFonts w:asciiTheme="majorHAnsi" w:eastAsia="Times New Roman" w:hAnsiTheme="majorHAnsi" w:cstheme="majorHAnsi"/>
                <w:color w:val="000000"/>
                <w:lang w:val="en-IN"/>
              </w:rPr>
              <w:pPrChange w:id="1081" w:author="Prasanth Prasannan(UST,IN)" w:date="2022-09-19T19:22:00Z">
                <w:pPr>
                  <w:spacing w:after="0" w:line="240" w:lineRule="auto"/>
                </w:pPr>
              </w:pPrChange>
            </w:pPr>
            <w:del w:id="1082" w:author="Ramana Pinisetty(UST,IN)" w:date="2022-09-15T10:42:00Z">
              <w:r w:rsidDel="00B524F1">
                <w:rPr>
                  <w:rFonts w:asciiTheme="majorHAnsi" w:eastAsia="Times New Roman" w:hAnsiTheme="majorHAnsi" w:cstheme="majorHAnsi"/>
                  <w:color w:val="000000"/>
                  <w:lang w:val="en-IN"/>
                </w:rPr>
                <w:delText xml:space="preserve">Managed </w:delText>
              </w:r>
              <w:r w:rsidR="007C5F99" w:rsidDel="00B524F1">
                <w:rPr>
                  <w:rFonts w:asciiTheme="majorHAnsi" w:eastAsia="Times New Roman" w:hAnsiTheme="majorHAnsi" w:cstheme="majorHAnsi"/>
                  <w:color w:val="000000"/>
                  <w:lang w:val="en-IN"/>
                </w:rPr>
                <w:delText xml:space="preserve">Continuous Delivery Service </w:delText>
              </w:r>
              <w:bookmarkStart w:id="1083" w:name="_Toc114137730"/>
              <w:bookmarkStart w:id="1084" w:name="_Toc114313338"/>
              <w:bookmarkStart w:id="1085" w:name="_Toc114488384"/>
              <w:bookmarkStart w:id="1086" w:name="_Toc114507532"/>
              <w:bookmarkStart w:id="1087" w:name="_Toc114507685"/>
              <w:bookmarkStart w:id="1088" w:name="_Toc114507849"/>
              <w:bookmarkStart w:id="1089" w:name="_Toc114740540"/>
              <w:bookmarkStart w:id="1090" w:name="_Toc114758396"/>
              <w:bookmarkStart w:id="1091" w:name="_Toc115204274"/>
              <w:bookmarkStart w:id="1092" w:name="_Toc115204873"/>
              <w:bookmarkEnd w:id="1083"/>
              <w:bookmarkEnd w:id="1084"/>
              <w:bookmarkEnd w:id="1085"/>
              <w:bookmarkEnd w:id="1086"/>
              <w:bookmarkEnd w:id="1087"/>
              <w:bookmarkEnd w:id="1088"/>
              <w:bookmarkEnd w:id="1089"/>
              <w:bookmarkEnd w:id="1090"/>
              <w:bookmarkEnd w:id="1091"/>
              <w:bookmarkEnd w:id="1092"/>
            </w:del>
          </w:p>
        </w:tc>
        <w:bookmarkStart w:id="1093" w:name="_Toc114137731"/>
        <w:bookmarkStart w:id="1094" w:name="_Toc114313339"/>
        <w:bookmarkStart w:id="1095" w:name="_Toc114488385"/>
        <w:bookmarkStart w:id="1096" w:name="_Toc114507533"/>
        <w:bookmarkStart w:id="1097" w:name="_Toc114507686"/>
        <w:bookmarkStart w:id="1098" w:name="_Toc114507850"/>
        <w:bookmarkStart w:id="1099" w:name="_Toc114740541"/>
        <w:bookmarkStart w:id="1100" w:name="_Toc114758397"/>
        <w:bookmarkStart w:id="1101" w:name="_Toc115204275"/>
        <w:bookmarkStart w:id="1102" w:name="_Toc115204874"/>
        <w:bookmarkEnd w:id="1093"/>
        <w:bookmarkEnd w:id="1094"/>
        <w:bookmarkEnd w:id="1095"/>
        <w:bookmarkEnd w:id="1096"/>
        <w:bookmarkEnd w:id="1097"/>
        <w:bookmarkEnd w:id="1098"/>
        <w:bookmarkEnd w:id="1099"/>
        <w:bookmarkEnd w:id="1100"/>
        <w:bookmarkEnd w:id="1101"/>
        <w:bookmarkEnd w:id="1102"/>
      </w:tr>
    </w:tbl>
    <w:p w14:paraId="0AC59C08" w14:textId="6140D131" w:rsidR="00215A3D" w:rsidRPr="00904722" w:rsidRDefault="00215A3D">
      <w:pPr>
        <w:pStyle w:val="Heading1"/>
        <w:rPr>
          <w:rFonts w:asciiTheme="majorHAnsi" w:hAnsiTheme="majorHAnsi" w:cstheme="majorHAnsi"/>
          <w:rPrChange w:id="1103" w:author="Prasanth Prasannan(UST,IN)" w:date="2022-09-19T19:22:00Z">
            <w:rPr/>
          </w:rPrChange>
        </w:rPr>
      </w:pPr>
      <w:bookmarkStart w:id="1104" w:name="_Toc115204875"/>
      <w:r w:rsidRPr="00904722">
        <w:rPr>
          <w:rFonts w:asciiTheme="majorHAnsi" w:hAnsiTheme="majorHAnsi" w:cstheme="majorHAnsi"/>
          <w:rPrChange w:id="1105" w:author="Prasanth Prasannan(UST,IN)" w:date="2022-09-19T19:22:00Z">
            <w:rPr/>
          </w:rPrChange>
        </w:rPr>
        <w:t>GitLab (CI) Integration with JFrog and Xray</w:t>
      </w:r>
      <w:bookmarkEnd w:id="1104"/>
      <w:r w:rsidRPr="00904722">
        <w:rPr>
          <w:rFonts w:asciiTheme="majorHAnsi" w:hAnsiTheme="majorHAnsi" w:cstheme="majorHAnsi"/>
          <w:rPrChange w:id="1106" w:author="Prasanth Prasannan(UST,IN)" w:date="2022-09-19T19:22:00Z">
            <w:rPr/>
          </w:rPrChange>
        </w:rPr>
        <w:t xml:space="preserve"> </w:t>
      </w:r>
    </w:p>
    <w:p w14:paraId="7F250E00" w14:textId="078A1E86" w:rsidR="00B24190" w:rsidRDefault="009F6EA2" w:rsidP="00B24190">
      <w:pPr>
        <w:ind w:left="350"/>
        <w:jc w:val="both"/>
        <w:rPr>
          <w:color w:val="000000"/>
        </w:rPr>
      </w:pPr>
      <w:r>
        <w:rPr>
          <w:color w:val="000000"/>
        </w:rPr>
        <w:t>A</w:t>
      </w:r>
      <w:r w:rsidR="00215A3D" w:rsidRPr="0070422C">
        <w:rPr>
          <w:color w:val="000000"/>
        </w:rPr>
        <w:t xml:space="preserve">rchitecture diagram </w:t>
      </w:r>
      <w:r w:rsidR="005340BB">
        <w:rPr>
          <w:color w:val="000000"/>
        </w:rPr>
        <w:t xml:space="preserve">provides </w:t>
      </w:r>
      <w:r w:rsidR="003B40DB">
        <w:rPr>
          <w:color w:val="000000"/>
        </w:rPr>
        <w:t xml:space="preserve">GitLab CI integration with </w:t>
      </w:r>
      <w:r w:rsidR="007D5155">
        <w:rPr>
          <w:color w:val="000000"/>
        </w:rPr>
        <w:t xml:space="preserve">JFrog </w:t>
      </w:r>
      <w:r w:rsidR="000B09CE">
        <w:rPr>
          <w:color w:val="000000"/>
        </w:rPr>
        <w:t>A</w:t>
      </w:r>
      <w:r w:rsidR="007D5155">
        <w:rPr>
          <w:color w:val="000000"/>
        </w:rPr>
        <w:t>rtifactory</w:t>
      </w:r>
      <w:r w:rsidR="003B40DB">
        <w:rPr>
          <w:color w:val="000000"/>
        </w:rPr>
        <w:t>,</w:t>
      </w:r>
      <w:r w:rsidR="005340BB">
        <w:rPr>
          <w:color w:val="000000"/>
        </w:rPr>
        <w:t xml:space="preserve"> where it stores artifacts, images and Xray is used for security </w:t>
      </w:r>
      <w:del w:id="1107" w:author="Prasanth Prasannan(UST,IN)" w:date="2022-09-22T11:32:00Z">
        <w:r w:rsidR="00B24190" w:rsidDel="00EE094D">
          <w:rPr>
            <w:color w:val="000000"/>
          </w:rPr>
          <w:delText>(</w:delText>
        </w:r>
      </w:del>
      <w:r w:rsidR="00B24190">
        <w:rPr>
          <w:color w:val="000000"/>
        </w:rPr>
        <w:t>scanning</w:t>
      </w:r>
      <w:ins w:id="1108" w:author="Prasanth Prasannan(UST,IN)" w:date="2022-09-22T11:32:00Z">
        <w:r w:rsidR="00EE094D">
          <w:rPr>
            <w:color w:val="000000"/>
          </w:rPr>
          <w:t xml:space="preserve"> &amp; license compliance checks</w:t>
        </w:r>
      </w:ins>
      <w:del w:id="1109" w:author="Prasanth Prasannan(UST,IN)" w:date="2022-09-22T11:32:00Z">
        <w:r w:rsidR="00B24190" w:rsidDel="00EE094D">
          <w:rPr>
            <w:color w:val="000000"/>
          </w:rPr>
          <w:delText xml:space="preserve"> of binaries and artifacts)</w:delText>
        </w:r>
      </w:del>
      <w:r w:rsidR="00B24190">
        <w:rPr>
          <w:color w:val="000000"/>
        </w:rPr>
        <w:t xml:space="preserve">. </w:t>
      </w:r>
    </w:p>
    <w:p w14:paraId="4B4DD913" w14:textId="47284452" w:rsidR="002A7F8B" w:rsidRDefault="00681FA4" w:rsidP="002A7F8B">
      <w:pPr>
        <w:ind w:left="350"/>
        <w:jc w:val="center"/>
        <w:rPr>
          <w:color w:val="000000"/>
          <w:sz w:val="24"/>
          <w:szCs w:val="24"/>
        </w:rPr>
      </w:pPr>
      <w:r>
        <w:rPr>
          <w:noProof/>
        </w:rPr>
        <w:drawing>
          <wp:inline distT="0" distB="0" distL="0" distR="0" wp14:anchorId="6E94A438" wp14:editId="63B2D1C6">
            <wp:extent cx="5708864" cy="3805311"/>
            <wp:effectExtent l="0" t="0" r="635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4531" cy="3809088"/>
                    </a:xfrm>
                    <a:prstGeom prst="rect">
                      <a:avLst/>
                    </a:prstGeom>
                    <a:noFill/>
                    <a:ln>
                      <a:noFill/>
                    </a:ln>
                  </pic:spPr>
                </pic:pic>
              </a:graphicData>
            </a:graphic>
          </wp:inline>
        </w:drawing>
      </w:r>
    </w:p>
    <w:p w14:paraId="241F134D" w14:textId="332E7297" w:rsidR="002A7F8B" w:rsidRPr="004B0C0F" w:rsidRDefault="002A7F8B" w:rsidP="002A7F8B">
      <w:pPr>
        <w:ind w:left="350"/>
        <w:jc w:val="center"/>
        <w:rPr>
          <w:rFonts w:asciiTheme="majorHAnsi" w:hAnsiTheme="majorHAnsi" w:cstheme="majorHAnsi"/>
          <w:b/>
          <w:bCs/>
          <w:color w:val="0070C0"/>
          <w:sz w:val="18"/>
          <w:szCs w:val="18"/>
        </w:rPr>
      </w:pPr>
      <w:r w:rsidRPr="004B0C0F">
        <w:rPr>
          <w:rFonts w:asciiTheme="majorHAnsi" w:hAnsiTheme="majorHAnsi" w:cstheme="majorHAnsi"/>
          <w:b/>
          <w:bCs/>
          <w:color w:val="0070C0"/>
          <w:sz w:val="18"/>
          <w:szCs w:val="18"/>
        </w:rPr>
        <w:t xml:space="preserve">(GitLab Integration with </w:t>
      </w:r>
      <w:r>
        <w:rPr>
          <w:rFonts w:asciiTheme="majorHAnsi" w:hAnsiTheme="majorHAnsi" w:cstheme="majorHAnsi"/>
          <w:b/>
          <w:bCs/>
          <w:color w:val="0070C0"/>
          <w:sz w:val="18"/>
          <w:szCs w:val="18"/>
        </w:rPr>
        <w:t>JFrog</w:t>
      </w:r>
      <w:r w:rsidRPr="004B0C0F">
        <w:rPr>
          <w:rFonts w:asciiTheme="majorHAnsi" w:hAnsiTheme="majorHAnsi" w:cstheme="majorHAnsi"/>
          <w:b/>
          <w:bCs/>
          <w:color w:val="0070C0"/>
          <w:sz w:val="18"/>
          <w:szCs w:val="18"/>
        </w:rPr>
        <w:t>)</w:t>
      </w:r>
    </w:p>
    <w:p w14:paraId="0CB57324" w14:textId="77777777" w:rsidR="00B74AA6" w:rsidRDefault="00B74AA6" w:rsidP="009F6EA2">
      <w:pPr>
        <w:ind w:left="350"/>
        <w:jc w:val="both"/>
        <w:rPr>
          <w:ins w:id="1110" w:author="Prasanth Prasannan(UST,IN)" w:date="2022-09-22T11:37:00Z"/>
          <w:color w:val="000000"/>
        </w:rPr>
      </w:pPr>
    </w:p>
    <w:p w14:paraId="09DF597E" w14:textId="010A8C4F" w:rsidR="002A7F8B" w:rsidRDefault="002A7F8B" w:rsidP="009F6EA2">
      <w:pPr>
        <w:ind w:left="350"/>
        <w:jc w:val="both"/>
        <w:rPr>
          <w:color w:val="000000"/>
        </w:rPr>
      </w:pPr>
      <w:r>
        <w:rPr>
          <w:color w:val="000000"/>
        </w:rPr>
        <w:lastRenderedPageBreak/>
        <w:t xml:space="preserve">The </w:t>
      </w:r>
      <w:r w:rsidR="009F6EA2">
        <w:rPr>
          <w:color w:val="000000"/>
        </w:rPr>
        <w:t xml:space="preserve">integration is based on below </w:t>
      </w:r>
      <w:commentRangeStart w:id="1111"/>
      <w:r w:rsidR="009F6EA2">
        <w:rPr>
          <w:color w:val="000000"/>
        </w:rPr>
        <w:t xml:space="preserve">high-level steps - </w:t>
      </w:r>
      <w:r>
        <w:rPr>
          <w:color w:val="000000"/>
        </w:rPr>
        <w:t xml:space="preserve"> </w:t>
      </w:r>
      <w:commentRangeEnd w:id="1111"/>
      <w:r w:rsidR="00C30B9D">
        <w:rPr>
          <w:rStyle w:val="CommentReference"/>
        </w:rPr>
        <w:commentReference w:id="1111"/>
      </w:r>
    </w:p>
    <w:p w14:paraId="65394E6A" w14:textId="1CF6399C" w:rsidR="00ED6486" w:rsidRDefault="00ED6486" w:rsidP="00863B38">
      <w:pPr>
        <w:pStyle w:val="ListParagraph"/>
        <w:numPr>
          <w:ilvl w:val="0"/>
          <w:numId w:val="11"/>
        </w:numPr>
        <w:jc w:val="both"/>
        <w:rPr>
          <w:color w:val="000000"/>
        </w:rPr>
      </w:pPr>
      <w:r>
        <w:rPr>
          <w:color w:val="000000"/>
        </w:rPr>
        <w:t xml:space="preserve">Developer </w:t>
      </w:r>
      <w:ins w:id="1112" w:author="Prasanth Prasannan(UST,IN)" w:date="2022-09-22T11:35:00Z">
        <w:r w:rsidR="006D4EEC">
          <w:rPr>
            <w:color w:val="000000"/>
          </w:rPr>
          <w:t xml:space="preserve">creates merge request and </w:t>
        </w:r>
      </w:ins>
      <w:del w:id="1113" w:author="Prasanth Prasannan(UST,IN)" w:date="2022-09-22T11:35:00Z">
        <w:r w:rsidDel="006D4EEC">
          <w:rPr>
            <w:color w:val="000000"/>
          </w:rPr>
          <w:delText>commit</w:delText>
        </w:r>
      </w:del>
      <w:ins w:id="1114" w:author="Ramana Pinisetty(UST,IN)" w:date="2022-09-17T11:58:00Z">
        <w:del w:id="1115" w:author="Prasanth Prasannan(UST,IN)" w:date="2022-09-22T11:35:00Z">
          <w:r w:rsidR="00A42626" w:rsidDel="006D4EEC">
            <w:rPr>
              <w:color w:val="000000"/>
            </w:rPr>
            <w:delText>s</w:delText>
          </w:r>
        </w:del>
      </w:ins>
      <w:del w:id="1116" w:author="Prasanth Prasannan(UST,IN)" w:date="2022-09-22T11:35:00Z">
        <w:r w:rsidDel="006D4EEC">
          <w:rPr>
            <w:color w:val="000000"/>
          </w:rPr>
          <w:delText xml:space="preserve"> </w:delText>
        </w:r>
      </w:del>
      <w:ins w:id="1117" w:author="Prasanth Prasannan(UST,IN)" w:date="2022-09-22T11:35:00Z">
        <w:r w:rsidR="006D4EEC">
          <w:rPr>
            <w:color w:val="000000"/>
          </w:rPr>
          <w:t xml:space="preserve">merges </w:t>
        </w:r>
      </w:ins>
      <w:r>
        <w:rPr>
          <w:color w:val="000000"/>
        </w:rPr>
        <w:t xml:space="preserve">code to GitLab Repo </w:t>
      </w:r>
    </w:p>
    <w:p w14:paraId="35E543EC" w14:textId="38B5FF70" w:rsidR="0082591F" w:rsidRDefault="006D4EEC" w:rsidP="00863B38">
      <w:pPr>
        <w:pStyle w:val="ListParagraph"/>
        <w:numPr>
          <w:ilvl w:val="0"/>
          <w:numId w:val="11"/>
        </w:numPr>
        <w:jc w:val="both"/>
        <w:rPr>
          <w:color w:val="000000"/>
        </w:rPr>
      </w:pPr>
      <w:ins w:id="1118" w:author="Prasanth Prasannan(UST,IN)" w:date="2022-09-22T11:34:00Z">
        <w:r>
          <w:rPr>
            <w:color w:val="000000"/>
          </w:rPr>
          <w:t>GitLab</w:t>
        </w:r>
      </w:ins>
      <w:ins w:id="1119" w:author="Prasanth Prasannan(UST,IN)" w:date="2022-09-22T11:35:00Z">
        <w:r>
          <w:rPr>
            <w:color w:val="000000"/>
          </w:rPr>
          <w:t xml:space="preserve"> </w:t>
        </w:r>
        <w:r w:rsidR="006D2E30">
          <w:rPr>
            <w:color w:val="000000"/>
          </w:rPr>
          <w:t>Pipeline will get initialized on successful merge request</w:t>
        </w:r>
      </w:ins>
      <w:del w:id="1120" w:author="Prasanth Prasannan(UST,IN)" w:date="2022-09-22T11:34:00Z">
        <w:r w:rsidR="0082591F" w:rsidDel="006D4EEC">
          <w:rPr>
            <w:color w:val="000000"/>
          </w:rPr>
          <w:delText xml:space="preserve">Build source code </w:delText>
        </w:r>
      </w:del>
    </w:p>
    <w:p w14:paraId="0C28B07E" w14:textId="2671C3C1" w:rsidR="00EC3D91" w:rsidRDefault="00EC3D91" w:rsidP="00863B38">
      <w:pPr>
        <w:pStyle w:val="ListParagraph"/>
        <w:numPr>
          <w:ilvl w:val="0"/>
          <w:numId w:val="11"/>
        </w:numPr>
        <w:jc w:val="both"/>
        <w:rPr>
          <w:color w:val="000000"/>
        </w:rPr>
      </w:pPr>
      <w:del w:id="1121" w:author="Prasanth Prasannan(UST,IN)" w:date="2022-09-22T11:35:00Z">
        <w:r w:rsidDel="00A225DA">
          <w:rPr>
            <w:color w:val="000000"/>
          </w:rPr>
          <w:delText xml:space="preserve">Get source code from repo </w:delText>
        </w:r>
      </w:del>
      <w:ins w:id="1122" w:author="Prasanth Prasannan(UST,IN)" w:date="2022-09-22T11:35:00Z">
        <w:r w:rsidR="00A225DA">
          <w:rPr>
            <w:color w:val="000000"/>
          </w:rPr>
          <w:t xml:space="preserve">Pipeline will start executing </w:t>
        </w:r>
      </w:ins>
      <w:ins w:id="1123" w:author="Prasanth Prasannan(UST,IN)" w:date="2022-09-22T11:36:00Z">
        <w:r w:rsidR="00A225DA">
          <w:rPr>
            <w:color w:val="000000"/>
          </w:rPr>
          <w:t>various</w:t>
        </w:r>
      </w:ins>
      <w:ins w:id="1124" w:author="Prasanth Prasannan(UST,IN)" w:date="2022-09-22T11:35:00Z">
        <w:r w:rsidR="00A225DA">
          <w:rPr>
            <w:color w:val="000000"/>
          </w:rPr>
          <w:t xml:space="preserve"> stages</w:t>
        </w:r>
      </w:ins>
      <w:ins w:id="1125" w:author="Prasanth Prasannan(UST,IN)" w:date="2022-09-22T11:36:00Z">
        <w:r w:rsidR="00A225DA">
          <w:rPr>
            <w:color w:val="000000"/>
          </w:rPr>
          <w:t>, which includes.</w:t>
        </w:r>
      </w:ins>
    </w:p>
    <w:p w14:paraId="0892D836" w14:textId="70EF349B" w:rsidR="00F20F31" w:rsidDel="00A225DA" w:rsidRDefault="00CA0185">
      <w:pPr>
        <w:pStyle w:val="ListParagraph"/>
        <w:numPr>
          <w:ilvl w:val="1"/>
          <w:numId w:val="11"/>
        </w:numPr>
        <w:jc w:val="both"/>
        <w:rPr>
          <w:del w:id="1126" w:author="Prasanth Prasannan(UST,IN)" w:date="2022-09-22T11:36:00Z"/>
          <w:color w:val="000000"/>
        </w:rPr>
        <w:pPrChange w:id="1127" w:author="Prasanth Prasannan(UST,IN)" w:date="2022-09-22T11:36:00Z">
          <w:pPr>
            <w:pStyle w:val="ListParagraph"/>
            <w:numPr>
              <w:numId w:val="11"/>
            </w:numPr>
            <w:ind w:left="1070" w:hanging="360"/>
            <w:jc w:val="both"/>
          </w:pPr>
        </w:pPrChange>
      </w:pPr>
      <w:del w:id="1128" w:author="Prasanth Prasannan(UST,IN)" w:date="2022-09-22T11:36:00Z">
        <w:r w:rsidDel="00A225DA">
          <w:rPr>
            <w:color w:val="000000"/>
          </w:rPr>
          <w:delText xml:space="preserve">Fetches dependencies from </w:delText>
        </w:r>
        <w:r w:rsidR="00F20F31" w:rsidDel="00A225DA">
          <w:rPr>
            <w:color w:val="000000"/>
          </w:rPr>
          <w:delText xml:space="preserve">artifactory </w:delText>
        </w:r>
      </w:del>
    </w:p>
    <w:p w14:paraId="6346DB69" w14:textId="77777777" w:rsidR="00F71CAD" w:rsidRDefault="00F71CAD">
      <w:pPr>
        <w:pStyle w:val="ListParagraph"/>
        <w:numPr>
          <w:ilvl w:val="1"/>
          <w:numId w:val="11"/>
        </w:numPr>
        <w:jc w:val="both"/>
        <w:rPr>
          <w:color w:val="000000"/>
        </w:rPr>
        <w:pPrChange w:id="1129" w:author="Prasanth Prasannan(UST,IN)" w:date="2022-09-22T11:36:00Z">
          <w:pPr>
            <w:pStyle w:val="ListParagraph"/>
            <w:numPr>
              <w:numId w:val="11"/>
            </w:numPr>
            <w:ind w:left="1070" w:hanging="360"/>
            <w:jc w:val="both"/>
          </w:pPr>
        </w:pPrChange>
      </w:pPr>
      <w:r>
        <w:rPr>
          <w:color w:val="000000"/>
        </w:rPr>
        <w:t>Quality gates</w:t>
      </w:r>
    </w:p>
    <w:p w14:paraId="6539A607" w14:textId="415F5BF5" w:rsidR="00A225DA" w:rsidRDefault="00A225DA" w:rsidP="00A225DA">
      <w:pPr>
        <w:pStyle w:val="ListParagraph"/>
        <w:numPr>
          <w:ilvl w:val="1"/>
          <w:numId w:val="11"/>
        </w:numPr>
        <w:jc w:val="both"/>
        <w:rPr>
          <w:ins w:id="1130" w:author="Prasanth Prasannan(UST,IN)" w:date="2022-09-22T11:36:00Z"/>
          <w:color w:val="000000"/>
        </w:rPr>
      </w:pPr>
      <w:ins w:id="1131" w:author="Prasanth Prasannan(UST,IN)" w:date="2022-09-22T11:36:00Z">
        <w:r>
          <w:rPr>
            <w:color w:val="000000"/>
          </w:rPr>
          <w:t>Versioning</w:t>
        </w:r>
      </w:ins>
    </w:p>
    <w:p w14:paraId="217C9A0D" w14:textId="23C204AA" w:rsidR="005F47A5" w:rsidRDefault="005F47A5">
      <w:pPr>
        <w:pStyle w:val="ListParagraph"/>
        <w:numPr>
          <w:ilvl w:val="1"/>
          <w:numId w:val="11"/>
        </w:numPr>
        <w:jc w:val="both"/>
        <w:rPr>
          <w:color w:val="000000"/>
        </w:rPr>
        <w:pPrChange w:id="1132" w:author="Prasanth Prasannan(UST,IN)" w:date="2022-09-22T11:36:00Z">
          <w:pPr>
            <w:pStyle w:val="ListParagraph"/>
            <w:numPr>
              <w:numId w:val="11"/>
            </w:numPr>
            <w:ind w:left="1070" w:hanging="360"/>
            <w:jc w:val="both"/>
          </w:pPr>
        </w:pPrChange>
      </w:pPr>
      <w:r>
        <w:rPr>
          <w:color w:val="000000"/>
        </w:rPr>
        <w:t xml:space="preserve">Build jar or docker image </w:t>
      </w:r>
    </w:p>
    <w:p w14:paraId="70581F70" w14:textId="7FCF7C02" w:rsidR="00EF4E69" w:rsidRDefault="00DD7EA0">
      <w:pPr>
        <w:pStyle w:val="ListParagraph"/>
        <w:numPr>
          <w:ilvl w:val="1"/>
          <w:numId w:val="11"/>
        </w:numPr>
        <w:jc w:val="both"/>
        <w:rPr>
          <w:color w:val="000000"/>
        </w:rPr>
        <w:pPrChange w:id="1133" w:author="Prasanth Prasannan(UST,IN)" w:date="2022-09-22T11:36:00Z">
          <w:pPr>
            <w:pStyle w:val="ListParagraph"/>
            <w:numPr>
              <w:numId w:val="11"/>
            </w:numPr>
            <w:ind w:left="1070" w:hanging="360"/>
            <w:jc w:val="both"/>
          </w:pPr>
        </w:pPrChange>
      </w:pPr>
      <w:r>
        <w:rPr>
          <w:color w:val="000000"/>
        </w:rPr>
        <w:t xml:space="preserve">Upload images/jars to </w:t>
      </w:r>
      <w:ins w:id="1134" w:author="Prasanth Prasannan(UST,IN)" w:date="2022-09-22T11:36:00Z">
        <w:r w:rsidR="00A225DA">
          <w:rPr>
            <w:color w:val="000000"/>
          </w:rPr>
          <w:t xml:space="preserve">JFrog </w:t>
        </w:r>
      </w:ins>
      <w:r w:rsidR="00EF4E69">
        <w:rPr>
          <w:color w:val="000000"/>
        </w:rPr>
        <w:t xml:space="preserve">Artifactory </w:t>
      </w:r>
    </w:p>
    <w:p w14:paraId="5AE8793F" w14:textId="55D54B4A" w:rsidR="00224814" w:rsidRDefault="00224814" w:rsidP="00A225DA">
      <w:pPr>
        <w:pStyle w:val="ListParagraph"/>
        <w:numPr>
          <w:ilvl w:val="1"/>
          <w:numId w:val="11"/>
        </w:numPr>
        <w:jc w:val="both"/>
        <w:rPr>
          <w:ins w:id="1135" w:author="Prasanth Prasannan(UST,IN)" w:date="2022-09-22T11:36:00Z"/>
          <w:color w:val="000000"/>
        </w:rPr>
      </w:pPr>
      <w:r>
        <w:rPr>
          <w:color w:val="000000"/>
        </w:rPr>
        <w:t>Scan build/artifacts</w:t>
      </w:r>
    </w:p>
    <w:p w14:paraId="72B64BBE" w14:textId="56A47E72" w:rsidR="00A225DA" w:rsidRDefault="00A225DA">
      <w:pPr>
        <w:pStyle w:val="ListParagraph"/>
        <w:numPr>
          <w:ilvl w:val="1"/>
          <w:numId w:val="11"/>
        </w:numPr>
        <w:jc w:val="both"/>
        <w:rPr>
          <w:color w:val="000000"/>
        </w:rPr>
        <w:pPrChange w:id="1136" w:author="Prasanth Prasannan(UST,IN)" w:date="2022-09-22T11:36:00Z">
          <w:pPr>
            <w:pStyle w:val="ListParagraph"/>
            <w:numPr>
              <w:numId w:val="11"/>
            </w:numPr>
            <w:ind w:left="1070" w:hanging="360"/>
            <w:jc w:val="both"/>
          </w:pPr>
        </w:pPrChange>
      </w:pPr>
      <w:ins w:id="1137" w:author="Prasanth Prasannan(UST,IN)" w:date="2022-09-22T11:37:00Z">
        <w:r>
          <w:rPr>
            <w:color w:val="000000"/>
          </w:rPr>
          <w:t>Push produced Images to AWS ECR (</w:t>
        </w:r>
        <w:r w:rsidR="00564370">
          <w:rPr>
            <w:color w:val="000000"/>
          </w:rPr>
          <w:t xml:space="preserve">when </w:t>
        </w:r>
        <w:r>
          <w:rPr>
            <w:color w:val="000000"/>
          </w:rPr>
          <w:t>AWS as hosting solution)</w:t>
        </w:r>
      </w:ins>
    </w:p>
    <w:p w14:paraId="7BB08A51" w14:textId="06A9BAA0" w:rsidR="0030177C" w:rsidRPr="0030177C" w:rsidDel="006D4EEC" w:rsidRDefault="005103C0">
      <w:pPr>
        <w:ind w:left="350"/>
        <w:jc w:val="both"/>
        <w:rPr>
          <w:del w:id="1138" w:author="Prasanth Prasannan(UST,IN)" w:date="2022-09-22T11:34:00Z"/>
          <w:color w:val="000000"/>
        </w:rPr>
        <w:pPrChange w:id="1139" w:author="Ramana Pinisetty(UST,IN)" w:date="2022-09-16T11:44:00Z">
          <w:pPr>
            <w:jc w:val="both"/>
          </w:pPr>
        </w:pPrChange>
      </w:pPr>
      <w:ins w:id="1140" w:author="Ramana Pinisetty(UST,IN)" w:date="2022-09-17T12:29:00Z">
        <w:del w:id="1141" w:author="Prasanth Prasannan(UST,IN)" w:date="2022-09-22T11:34:00Z">
          <w:r w:rsidDel="006D4EEC">
            <w:rPr>
              <w:color w:val="000000"/>
            </w:rPr>
            <w:delText xml:space="preserve">The integration process includes the </w:delText>
          </w:r>
        </w:del>
      </w:ins>
      <w:del w:id="1142" w:author="Prasanth Prasannan(UST,IN)" w:date="2022-09-22T11:34:00Z">
        <w:r w:rsidR="0030177C" w:rsidDel="006D4EEC">
          <w:rPr>
            <w:color w:val="000000"/>
          </w:rPr>
          <w:delText xml:space="preserve">       As stated in high level steps, the Developer push the code to </w:delText>
        </w:r>
      </w:del>
      <w:ins w:id="1143" w:author="Ramana Pinisetty(UST,IN)" w:date="2022-09-17T12:29:00Z">
        <w:del w:id="1144" w:author="Prasanth Prasannan(UST,IN)" w:date="2022-09-22T11:34:00Z">
          <w:r w:rsidDel="006D4EEC">
            <w:rPr>
              <w:color w:val="000000"/>
            </w:rPr>
            <w:delText>G</w:delText>
          </w:r>
        </w:del>
      </w:ins>
      <w:del w:id="1145" w:author="Prasanth Prasannan(UST,IN)" w:date="2022-09-22T11:34:00Z">
        <w:r w:rsidR="0030177C" w:rsidDel="006D4EEC">
          <w:rPr>
            <w:color w:val="000000"/>
          </w:rPr>
          <w:delText>git</w:delText>
        </w:r>
      </w:del>
      <w:ins w:id="1146" w:author="Ramana Pinisetty(UST,IN)" w:date="2022-09-17T12:29:00Z">
        <w:del w:id="1147" w:author="Prasanth Prasannan(UST,IN)" w:date="2022-09-22T11:34:00Z">
          <w:r w:rsidDel="006D4EEC">
            <w:rPr>
              <w:color w:val="000000"/>
            </w:rPr>
            <w:delText>L</w:delText>
          </w:r>
        </w:del>
      </w:ins>
      <w:del w:id="1148" w:author="Prasanth Prasannan(UST,IN)" w:date="2022-09-22T11:34:00Z">
        <w:r w:rsidR="0030177C" w:rsidDel="006D4EEC">
          <w:rPr>
            <w:color w:val="000000"/>
          </w:rPr>
          <w:delText>lab version control</w:delText>
        </w:r>
      </w:del>
      <w:ins w:id="1149" w:author="Ramana Pinisetty(UST,IN)" w:date="2022-09-17T12:30:00Z">
        <w:del w:id="1150" w:author="Prasanth Prasannan(UST,IN)" w:date="2022-09-22T11:34:00Z">
          <w:r w:rsidDel="006D4EEC">
            <w:rPr>
              <w:color w:val="000000"/>
            </w:rPr>
            <w:delText xml:space="preserve"> (repo) and </w:delText>
          </w:r>
        </w:del>
      </w:ins>
      <w:del w:id="1151" w:author="Prasanth Prasannan(UST,IN)" w:date="2022-09-22T11:34:00Z">
        <w:r w:rsidR="0030177C" w:rsidDel="006D4EEC">
          <w:rPr>
            <w:color w:val="000000"/>
          </w:rPr>
          <w:delText xml:space="preserve">, the shared runner picks </w:delText>
        </w:r>
      </w:del>
      <w:ins w:id="1152" w:author="Ramana Pinisetty(UST,IN)" w:date="2022-09-17T12:30:00Z">
        <w:del w:id="1153" w:author="Prasanth Prasannan(UST,IN)" w:date="2022-09-22T11:34:00Z">
          <w:r w:rsidDel="006D4EEC">
            <w:rPr>
              <w:color w:val="000000"/>
            </w:rPr>
            <w:delText>r</w:delText>
          </w:r>
        </w:del>
      </w:ins>
      <w:del w:id="1154" w:author="Prasanth Prasannan(UST,IN)" w:date="2022-09-22T11:34:00Z">
        <w:r w:rsidR="0030177C" w:rsidDel="006D4EEC">
          <w:rPr>
            <w:color w:val="000000"/>
          </w:rPr>
          <w:delText xml:space="preserve">the repo and its checkout the code in the runner where </w:delText>
        </w:r>
      </w:del>
      <w:ins w:id="1155" w:author="Ramana Pinisetty(UST,IN)" w:date="2022-09-17T12:30:00Z">
        <w:del w:id="1156" w:author="Prasanth Prasannan(UST,IN)" w:date="2022-09-22T11:34:00Z">
          <w:r w:rsidDel="006D4EEC">
            <w:rPr>
              <w:color w:val="000000"/>
            </w:rPr>
            <w:delText xml:space="preserve">it </w:delText>
          </w:r>
        </w:del>
      </w:ins>
      <w:del w:id="1157" w:author="Prasanth Prasannan(UST,IN)" w:date="2022-09-22T11:34:00Z">
        <w:r w:rsidR="00000AFC" w:rsidDel="006D4EEC">
          <w:rPr>
            <w:color w:val="000000"/>
          </w:rPr>
          <w:delText>integrates</w:delText>
        </w:r>
        <w:r w:rsidR="0030177C" w:rsidDel="006D4EEC">
          <w:rPr>
            <w:color w:val="000000"/>
          </w:rPr>
          <w:delText xml:space="preserve"> with Sonar</w:delText>
        </w:r>
      </w:del>
      <w:ins w:id="1158" w:author="Ramana Pinisetty(UST,IN)" w:date="2022-09-17T12:30:00Z">
        <w:del w:id="1159" w:author="Prasanth Prasannan(UST,IN)" w:date="2022-09-22T11:34:00Z">
          <w:r w:rsidDel="006D4EEC">
            <w:rPr>
              <w:color w:val="000000"/>
            </w:rPr>
            <w:delText>cloud</w:delText>
          </w:r>
        </w:del>
      </w:ins>
      <w:del w:id="1160" w:author="Prasanth Prasannan(UST,IN)" w:date="2022-09-22T11:34:00Z">
        <w:r w:rsidR="0030177C" w:rsidDel="006D4EEC">
          <w:rPr>
            <w:color w:val="000000"/>
          </w:rPr>
          <w:delText xml:space="preserve"> for quality checks</w:delText>
        </w:r>
      </w:del>
      <w:ins w:id="1161" w:author="Ramana Pinisetty(UST,IN)" w:date="2022-09-17T12:30:00Z">
        <w:del w:id="1162" w:author="Prasanth Prasannan(UST,IN)" w:date="2022-09-22T11:34:00Z">
          <w:r w:rsidR="00133266" w:rsidDel="006D4EEC">
            <w:rPr>
              <w:color w:val="000000"/>
            </w:rPr>
            <w:delText xml:space="preserve"> after that </w:delText>
          </w:r>
        </w:del>
      </w:ins>
      <w:del w:id="1163" w:author="Prasanth Prasannan(UST,IN)" w:date="2022-09-22T11:34:00Z">
        <w:r w:rsidR="0030177C" w:rsidDel="006D4EEC">
          <w:rPr>
            <w:color w:val="000000"/>
          </w:rPr>
          <w:delText>, J</w:delText>
        </w:r>
      </w:del>
      <w:ins w:id="1164" w:author="Ramana Pinisetty(UST,IN)" w:date="2022-09-17T12:32:00Z">
        <w:del w:id="1165" w:author="Prasanth Prasannan(UST,IN)" w:date="2022-09-22T11:34:00Z">
          <w:r w:rsidR="00E4468C" w:rsidDel="006D4EEC">
            <w:rPr>
              <w:color w:val="000000"/>
            </w:rPr>
            <w:delText>F</w:delText>
          </w:r>
        </w:del>
      </w:ins>
      <w:del w:id="1166" w:author="Prasanth Prasannan(UST,IN)" w:date="2022-09-22T11:34:00Z">
        <w:r w:rsidR="0030177C" w:rsidDel="006D4EEC">
          <w:rPr>
            <w:color w:val="000000"/>
          </w:rPr>
          <w:delText>frog integrated</w:delText>
        </w:r>
      </w:del>
      <w:ins w:id="1167" w:author="Ramana Pinisetty(UST,IN)" w:date="2022-09-17T12:31:00Z">
        <w:del w:id="1168" w:author="Prasanth Prasannan(UST,IN)" w:date="2022-09-22T11:34:00Z">
          <w:r w:rsidR="00133266" w:rsidDel="006D4EEC">
            <w:rPr>
              <w:color w:val="000000"/>
            </w:rPr>
            <w:delText xml:space="preserve"> with</w:delText>
          </w:r>
        </w:del>
      </w:ins>
      <w:del w:id="1169" w:author="Prasanth Prasannan(UST,IN)" w:date="2022-09-22T11:34:00Z">
        <w:r w:rsidR="0030177C" w:rsidDel="006D4EEC">
          <w:rPr>
            <w:color w:val="000000"/>
          </w:rPr>
          <w:delText xml:space="preserve"> Maven </w:delText>
        </w:r>
        <w:r w:rsidR="00000AFC" w:rsidDel="006D4EEC">
          <w:rPr>
            <w:color w:val="000000"/>
          </w:rPr>
          <w:delText xml:space="preserve">build </w:delText>
        </w:r>
      </w:del>
      <w:ins w:id="1170" w:author="Ramana Pinisetty(UST,IN)" w:date="2022-09-17T12:31:00Z">
        <w:del w:id="1171" w:author="Prasanth Prasannan(UST,IN)" w:date="2022-09-22T11:34:00Z">
          <w:r w:rsidR="00133266" w:rsidDel="006D4EEC">
            <w:rPr>
              <w:color w:val="000000"/>
            </w:rPr>
            <w:delText>to</w:delText>
          </w:r>
          <w:r w:rsidR="00B51343" w:rsidDel="006D4EEC">
            <w:rPr>
              <w:color w:val="000000"/>
            </w:rPr>
            <w:delText xml:space="preserve"> access </w:delText>
          </w:r>
        </w:del>
      </w:ins>
      <w:del w:id="1172" w:author="Prasanth Prasannan(UST,IN)" w:date="2022-09-22T11:34:00Z">
        <w:r w:rsidR="00000AFC" w:rsidDel="006D4EEC">
          <w:rPr>
            <w:color w:val="000000"/>
          </w:rPr>
          <w:delText xml:space="preserve">the source code and </w:delText>
        </w:r>
      </w:del>
      <w:ins w:id="1173" w:author="Ramana Pinisetty(UST,IN)" w:date="2022-09-17T12:31:00Z">
        <w:del w:id="1174" w:author="Prasanth Prasannan(UST,IN)" w:date="2022-09-22T11:34:00Z">
          <w:r w:rsidR="00B51343" w:rsidDel="006D4EEC">
            <w:rPr>
              <w:color w:val="000000"/>
            </w:rPr>
            <w:delText>generate</w:delText>
          </w:r>
        </w:del>
      </w:ins>
      <w:del w:id="1175" w:author="Prasanth Prasannan(UST,IN)" w:date="2022-09-22T11:34:00Z">
        <w:r w:rsidR="00000AFC" w:rsidDel="006D4EEC">
          <w:rPr>
            <w:color w:val="000000"/>
          </w:rPr>
          <w:delText xml:space="preserve">produce </w:delText>
        </w:r>
      </w:del>
      <w:ins w:id="1176" w:author="Ramana Pinisetty(UST,IN)" w:date="2022-09-17T12:31:00Z">
        <w:del w:id="1177" w:author="Prasanth Prasannan(UST,IN)" w:date="2022-09-22T11:34:00Z">
          <w:r w:rsidR="00B51343" w:rsidDel="006D4EEC">
            <w:rPr>
              <w:color w:val="000000"/>
            </w:rPr>
            <w:delText xml:space="preserve"> </w:delText>
          </w:r>
        </w:del>
      </w:ins>
      <w:del w:id="1178" w:author="Prasanth Prasannan(UST,IN)" w:date="2022-09-22T11:34:00Z">
        <w:r w:rsidR="00000AFC" w:rsidDel="006D4EEC">
          <w:rPr>
            <w:color w:val="000000"/>
          </w:rPr>
          <w:delText>the java artifacts</w:delText>
        </w:r>
      </w:del>
      <w:ins w:id="1179" w:author="Ramana Pinisetty(UST,IN)" w:date="2022-09-17T12:31:00Z">
        <w:del w:id="1180" w:author="Prasanth Prasannan(UST,IN)" w:date="2022-09-22T11:34:00Z">
          <w:r w:rsidR="00B51343" w:rsidDel="006D4EEC">
            <w:rPr>
              <w:color w:val="000000"/>
            </w:rPr>
            <w:delText xml:space="preserve"> for standalone builds; for containe</w:delText>
          </w:r>
        </w:del>
      </w:ins>
      <w:ins w:id="1181" w:author="Ramana Pinisetty(UST,IN)" w:date="2022-09-17T12:32:00Z">
        <w:del w:id="1182" w:author="Prasanth Prasannan(UST,IN)" w:date="2022-09-22T11:34:00Z">
          <w:r w:rsidR="00B51343" w:rsidDel="006D4EEC">
            <w:rPr>
              <w:color w:val="000000"/>
            </w:rPr>
            <w:delText xml:space="preserve">rized application </w:delText>
          </w:r>
        </w:del>
      </w:ins>
      <w:del w:id="1183" w:author="Prasanth Prasannan(UST,IN)" w:date="2022-09-22T11:34:00Z">
        <w:r w:rsidR="00000AFC" w:rsidDel="006D4EEC">
          <w:rPr>
            <w:color w:val="000000"/>
          </w:rPr>
          <w:delText xml:space="preserve">  , docker builds the images</w:delText>
        </w:r>
      </w:del>
      <w:ins w:id="1184" w:author="Ramana Pinisetty(UST,IN)" w:date="2022-09-17T12:32:00Z">
        <w:del w:id="1185" w:author="Prasanth Prasannan(UST,IN)" w:date="2022-09-22T11:34:00Z">
          <w:r w:rsidR="00B51343" w:rsidDel="006D4EEC">
            <w:rPr>
              <w:color w:val="000000"/>
            </w:rPr>
            <w:delText xml:space="preserve"> and</w:delText>
          </w:r>
        </w:del>
      </w:ins>
      <w:del w:id="1186" w:author="Prasanth Prasannan(UST,IN)" w:date="2022-09-22T11:34:00Z">
        <w:r w:rsidR="00000AFC" w:rsidDel="006D4EEC">
          <w:rPr>
            <w:color w:val="000000"/>
          </w:rPr>
          <w:delText xml:space="preserve"> stores it in J</w:delText>
        </w:r>
      </w:del>
      <w:ins w:id="1187" w:author="Ramana Pinisetty(UST,IN)" w:date="2022-09-17T12:32:00Z">
        <w:del w:id="1188" w:author="Prasanth Prasannan(UST,IN)" w:date="2022-09-22T11:34:00Z">
          <w:r w:rsidR="00E4468C" w:rsidDel="006D4EEC">
            <w:rPr>
              <w:color w:val="000000"/>
            </w:rPr>
            <w:delText>F</w:delText>
          </w:r>
        </w:del>
      </w:ins>
      <w:del w:id="1189" w:author="Prasanth Prasannan(UST,IN)" w:date="2022-09-22T11:34:00Z">
        <w:r w:rsidR="00000AFC" w:rsidDel="006D4EEC">
          <w:rPr>
            <w:color w:val="000000"/>
          </w:rPr>
          <w:delText>frog Artifactory</w:delText>
        </w:r>
      </w:del>
      <w:ins w:id="1190" w:author="Ramana Pinisetty(UST,IN)" w:date="2022-09-17T12:33:00Z">
        <w:del w:id="1191" w:author="Prasanth Prasannan(UST,IN)" w:date="2022-09-22T11:34:00Z">
          <w:r w:rsidR="0059092D" w:rsidDel="006D4EEC">
            <w:rPr>
              <w:color w:val="000000"/>
            </w:rPr>
            <w:delText xml:space="preserve"> and </w:delText>
          </w:r>
        </w:del>
      </w:ins>
      <w:del w:id="1192" w:author="Prasanth Prasannan(UST,IN)" w:date="2022-09-22T11:34:00Z">
        <w:r w:rsidR="00000AFC" w:rsidDel="006D4EEC">
          <w:rPr>
            <w:color w:val="000000"/>
          </w:rPr>
          <w:delText xml:space="preserve">, along with on-demand Xray scan will </w:delText>
        </w:r>
      </w:del>
      <w:ins w:id="1193" w:author="Ramana Pinisetty(UST,IN)" w:date="2022-09-17T12:33:00Z">
        <w:del w:id="1194" w:author="Prasanth Prasannan(UST,IN)" w:date="2022-09-22T11:34:00Z">
          <w:r w:rsidR="0059092D" w:rsidDel="006D4EEC">
            <w:rPr>
              <w:color w:val="000000"/>
            </w:rPr>
            <w:delText xml:space="preserve">be triggered in </w:delText>
          </w:r>
        </w:del>
      </w:ins>
      <w:del w:id="1195" w:author="Prasanth Prasannan(UST,IN)" w:date="2022-09-22T11:34:00Z">
        <w:r w:rsidR="00000AFC" w:rsidDel="006D4EEC">
          <w:rPr>
            <w:color w:val="000000"/>
          </w:rPr>
          <w:delText>trigger in Jfrog and  push</w:delText>
        </w:r>
      </w:del>
      <w:ins w:id="1196" w:author="Ramana Pinisetty(UST,IN)" w:date="2022-09-17T12:33:00Z">
        <w:del w:id="1197" w:author="Prasanth Prasannan(UST,IN)" w:date="2022-09-22T11:34:00Z">
          <w:r w:rsidR="0059092D" w:rsidDel="006D4EEC">
            <w:rPr>
              <w:color w:val="000000"/>
            </w:rPr>
            <w:delText>es</w:delText>
          </w:r>
        </w:del>
      </w:ins>
      <w:del w:id="1198" w:author="Prasanth Prasannan(UST,IN)" w:date="2022-09-22T11:34:00Z">
        <w:r w:rsidR="00000AFC" w:rsidDel="006D4EEC">
          <w:rPr>
            <w:color w:val="000000"/>
          </w:rPr>
          <w:delText xml:space="preserve"> the images  to AWS ECR</w:delText>
        </w:r>
      </w:del>
      <w:ins w:id="1199" w:author="Ramana Pinisetty(UST,IN)" w:date="2022-09-17T12:33:00Z">
        <w:del w:id="1200" w:author="Prasanth Prasannan(UST,IN)" w:date="2022-09-22T11:34:00Z">
          <w:r w:rsidR="0059092D" w:rsidDel="006D4EEC">
            <w:rPr>
              <w:color w:val="000000"/>
            </w:rPr>
            <w:delText xml:space="preserve"> for cloud </w:delText>
          </w:r>
        </w:del>
      </w:ins>
      <w:ins w:id="1201" w:author="Ramana Pinisetty(UST,IN)" w:date="2022-09-17T12:34:00Z">
        <w:del w:id="1202" w:author="Prasanth Prasannan(UST,IN)" w:date="2022-09-22T11:34:00Z">
          <w:r w:rsidR="00D748F5" w:rsidDel="006D4EEC">
            <w:rPr>
              <w:color w:val="000000"/>
            </w:rPr>
            <w:delText>availability for further deployment.</w:delText>
          </w:r>
        </w:del>
      </w:ins>
      <w:del w:id="1203" w:author="Prasanth Prasannan(UST,IN)" w:date="2022-09-22T11:34:00Z">
        <w:r w:rsidR="00000AFC" w:rsidDel="006D4EEC">
          <w:rPr>
            <w:color w:val="000000"/>
          </w:rPr>
          <w:delText xml:space="preserve">. </w:delText>
        </w:r>
        <w:bookmarkStart w:id="1204" w:name="_Toc114740543"/>
        <w:bookmarkStart w:id="1205" w:name="_Toc114758399"/>
        <w:bookmarkStart w:id="1206" w:name="_Toc115204277"/>
        <w:bookmarkStart w:id="1207" w:name="_Toc115204876"/>
        <w:bookmarkEnd w:id="1204"/>
        <w:bookmarkEnd w:id="1205"/>
        <w:bookmarkEnd w:id="1206"/>
        <w:bookmarkEnd w:id="1207"/>
      </w:del>
    </w:p>
    <w:p w14:paraId="417B9994" w14:textId="5678A598" w:rsidR="001A33F7" w:rsidRDefault="005A7943" w:rsidP="00657CED">
      <w:pPr>
        <w:pStyle w:val="Heading1"/>
        <w:rPr>
          <w:ins w:id="1208" w:author="Prasanth Prasannan(UST,IN)" w:date="2022-09-22T11:46:00Z"/>
          <w:rFonts w:asciiTheme="majorHAnsi" w:hAnsiTheme="majorHAnsi" w:cstheme="majorHAnsi"/>
        </w:rPr>
      </w:pPr>
      <w:bookmarkStart w:id="1209" w:name="_Toc115204877"/>
      <w:r w:rsidRPr="00F17570">
        <w:rPr>
          <w:rFonts w:asciiTheme="majorHAnsi" w:hAnsiTheme="majorHAnsi" w:cstheme="majorHAnsi"/>
          <w:rPrChange w:id="1210" w:author="Prasanth Prasannan(UST,IN)" w:date="2022-09-19T19:24:00Z">
            <w:rPr>
              <w:rFonts w:asciiTheme="majorHAnsi" w:hAnsiTheme="majorHAnsi" w:cstheme="majorHAnsi"/>
              <w:sz w:val="22"/>
              <w:szCs w:val="22"/>
            </w:rPr>
          </w:rPrChange>
        </w:rPr>
        <w:t xml:space="preserve">JFrog </w:t>
      </w:r>
      <w:r w:rsidR="006B50CA" w:rsidRPr="00F17570">
        <w:rPr>
          <w:rFonts w:asciiTheme="majorHAnsi" w:hAnsiTheme="majorHAnsi" w:cstheme="majorHAnsi"/>
          <w:rPrChange w:id="1211" w:author="Prasanth Prasannan(UST,IN)" w:date="2022-09-19T19:24:00Z">
            <w:rPr>
              <w:rFonts w:asciiTheme="majorHAnsi" w:hAnsiTheme="majorHAnsi" w:cstheme="majorHAnsi"/>
              <w:sz w:val="22"/>
              <w:szCs w:val="22"/>
            </w:rPr>
          </w:rPrChange>
        </w:rPr>
        <w:t>Artifactory</w:t>
      </w:r>
      <w:bookmarkEnd w:id="1209"/>
      <w:r w:rsidR="003317CB" w:rsidRPr="00F17570">
        <w:rPr>
          <w:rFonts w:asciiTheme="majorHAnsi" w:hAnsiTheme="majorHAnsi" w:cstheme="majorHAnsi"/>
          <w:rPrChange w:id="1212" w:author="Prasanth Prasannan(UST,IN)" w:date="2022-09-19T19:24:00Z">
            <w:rPr>
              <w:rFonts w:asciiTheme="majorHAnsi" w:hAnsiTheme="majorHAnsi" w:cstheme="majorHAnsi"/>
              <w:sz w:val="22"/>
              <w:szCs w:val="22"/>
            </w:rPr>
          </w:rPrChange>
        </w:rPr>
        <w:t xml:space="preserve"> </w:t>
      </w:r>
    </w:p>
    <w:p w14:paraId="076FABE1" w14:textId="77777777" w:rsidR="001A33F7" w:rsidRDefault="001A33F7" w:rsidP="001A33F7">
      <w:pPr>
        <w:ind w:left="350"/>
        <w:jc w:val="both"/>
        <w:rPr>
          <w:ins w:id="1213" w:author="Prasanth Prasannan(UST,IN)" w:date="2022-09-22T11:46:00Z"/>
          <w:color w:val="000000"/>
        </w:rPr>
      </w:pPr>
      <w:ins w:id="1214" w:author="Prasanth Prasannan(UST,IN)" w:date="2022-09-22T11:46:00Z">
        <w:r w:rsidRPr="00933F22">
          <w:rPr>
            <w:b/>
            <w:bCs/>
            <w:color w:val="000000"/>
          </w:rPr>
          <w:t>JFrog Artifactory</w:t>
        </w:r>
        <w:r w:rsidRPr="00754926">
          <w:rPr>
            <w:color w:val="000000"/>
          </w:rPr>
          <w:t xml:space="preserve"> </w:t>
        </w:r>
        <w:r>
          <w:rPr>
            <w:color w:val="000000"/>
          </w:rPr>
          <w:t xml:space="preserve">is </w:t>
        </w:r>
        <w:r w:rsidRPr="00754926">
          <w:rPr>
            <w:color w:val="000000"/>
          </w:rPr>
          <w:t xml:space="preserve">the single solution for housing and managing all the artifacts, binaries, packages, files, containers, and components for use throughout </w:t>
        </w:r>
        <w:r>
          <w:rPr>
            <w:color w:val="000000"/>
          </w:rPr>
          <w:t>the</w:t>
        </w:r>
        <w:r w:rsidRPr="00754926">
          <w:rPr>
            <w:color w:val="000000"/>
          </w:rPr>
          <w:t xml:space="preserve"> </w:t>
        </w:r>
        <w:r>
          <w:rPr>
            <w:color w:val="000000"/>
          </w:rPr>
          <w:t>DevOps cycle</w:t>
        </w:r>
        <w:r w:rsidRPr="00754926">
          <w:rPr>
            <w:color w:val="000000"/>
          </w:rPr>
          <w:t>.</w:t>
        </w:r>
        <w:r>
          <w:rPr>
            <w:color w:val="000000"/>
          </w:rPr>
          <w:t xml:space="preserve"> </w:t>
        </w:r>
        <w:r w:rsidRPr="00691A1C">
          <w:rPr>
            <w:color w:val="000000"/>
          </w:rPr>
          <w:t xml:space="preserve">JFrog Artifactory serves as </w:t>
        </w:r>
        <w:r>
          <w:rPr>
            <w:color w:val="000000"/>
          </w:rPr>
          <w:t>the</w:t>
        </w:r>
        <w:r w:rsidRPr="00691A1C">
          <w:rPr>
            <w:color w:val="000000"/>
          </w:rPr>
          <w:t xml:space="preserve"> central hub for DevOps, integrating with </w:t>
        </w:r>
        <w:r>
          <w:rPr>
            <w:color w:val="000000"/>
          </w:rPr>
          <w:t xml:space="preserve">the </w:t>
        </w:r>
        <w:r w:rsidRPr="00691A1C">
          <w:rPr>
            <w:color w:val="000000"/>
          </w:rPr>
          <w:t>tools and processes to improve automation, increase integrity, and incorporate best practices along the way.</w:t>
        </w:r>
      </w:ins>
    </w:p>
    <w:p w14:paraId="6221972D" w14:textId="77777777" w:rsidR="001A33F7" w:rsidRPr="00754926" w:rsidRDefault="001A33F7" w:rsidP="001A33F7">
      <w:pPr>
        <w:ind w:left="350"/>
        <w:jc w:val="both"/>
        <w:rPr>
          <w:ins w:id="1215" w:author="Prasanth Prasannan(UST,IN)" w:date="2022-09-22T11:46:00Z"/>
          <w:color w:val="000000"/>
        </w:rPr>
      </w:pPr>
      <w:ins w:id="1216" w:author="Prasanth Prasannan(UST,IN)" w:date="2022-09-22T11:46:00Z">
        <w:r w:rsidRPr="00933F22">
          <w:rPr>
            <w:b/>
            <w:bCs/>
            <w:color w:val="000000"/>
          </w:rPr>
          <w:t>JFrog Xray</w:t>
        </w:r>
        <w:r w:rsidRPr="00272616">
          <w:rPr>
            <w:color w:val="000000"/>
          </w:rPr>
          <w:t xml:space="preserve"> is an application security SCA tool that integrates security directly into </w:t>
        </w:r>
        <w:r>
          <w:rPr>
            <w:color w:val="000000"/>
          </w:rPr>
          <w:t>the</w:t>
        </w:r>
        <w:r w:rsidRPr="00272616">
          <w:rPr>
            <w:color w:val="000000"/>
          </w:rPr>
          <w:t xml:space="preserve"> DevOps workflows, enabling to deliver trusted software releases faster.</w:t>
        </w:r>
        <w:r>
          <w:rPr>
            <w:color w:val="000000"/>
          </w:rPr>
          <w:t xml:space="preserve"> </w:t>
        </w:r>
        <w:r w:rsidRPr="00272616">
          <w:rPr>
            <w:color w:val="000000"/>
          </w:rPr>
          <w:t xml:space="preserve">JFrog Xray fortifies </w:t>
        </w:r>
        <w:r>
          <w:rPr>
            <w:color w:val="000000"/>
          </w:rPr>
          <w:t>the</w:t>
        </w:r>
        <w:r w:rsidRPr="00272616">
          <w:rPr>
            <w:color w:val="000000"/>
          </w:rPr>
          <w:t xml:space="preserve"> software supply chain and scans </w:t>
        </w:r>
        <w:r>
          <w:rPr>
            <w:color w:val="000000"/>
          </w:rPr>
          <w:t>the</w:t>
        </w:r>
        <w:r w:rsidRPr="00272616">
          <w:rPr>
            <w:color w:val="000000"/>
          </w:rPr>
          <w:t xml:space="preserve"> entire pipeline from your IDE, through your CI/CD Tools, and all the way through distribution to deployment.</w:t>
        </w:r>
      </w:ins>
    </w:p>
    <w:p w14:paraId="6D75A383" w14:textId="77777777" w:rsidR="001A33F7" w:rsidRPr="001A33F7" w:rsidRDefault="001A33F7">
      <w:pPr>
        <w:rPr>
          <w:ins w:id="1217" w:author="Prasanth Prasannan(UST,IN)" w:date="2022-09-22T11:46:00Z"/>
          <w:rPrChange w:id="1218" w:author="Prasanth Prasannan(UST,IN)" w:date="2022-09-22T11:46:00Z">
            <w:rPr>
              <w:ins w:id="1219" w:author="Prasanth Prasannan(UST,IN)" w:date="2022-09-22T11:46:00Z"/>
              <w:rFonts w:asciiTheme="majorHAnsi" w:hAnsiTheme="majorHAnsi" w:cstheme="majorHAnsi"/>
            </w:rPr>
          </w:rPrChange>
        </w:rPr>
        <w:pPrChange w:id="1220" w:author="Prasanth Prasannan(UST,IN)" w:date="2022-09-22T11:46:00Z">
          <w:pPr>
            <w:pStyle w:val="Heading1"/>
          </w:pPr>
        </w:pPrChange>
      </w:pPr>
    </w:p>
    <w:p w14:paraId="64997390" w14:textId="0EB87BF9" w:rsidR="005A7943" w:rsidRPr="00F17570" w:rsidRDefault="001A33F7">
      <w:pPr>
        <w:pStyle w:val="Heading2"/>
        <w:rPr>
          <w:rPrChange w:id="1221" w:author="Prasanth Prasannan(UST,IN)" w:date="2022-09-19T19:24:00Z">
            <w:rPr>
              <w:rFonts w:asciiTheme="majorHAnsi" w:hAnsiTheme="majorHAnsi" w:cstheme="majorHAnsi"/>
              <w:sz w:val="22"/>
              <w:szCs w:val="22"/>
            </w:rPr>
          </w:rPrChange>
        </w:rPr>
        <w:pPrChange w:id="1222" w:author="Prasanth Prasannan(UST,IN)" w:date="2022-09-22T11:46:00Z">
          <w:pPr>
            <w:pStyle w:val="Heading1"/>
          </w:pPr>
        </w:pPrChange>
      </w:pPr>
      <w:bookmarkStart w:id="1223" w:name="_Toc115204878"/>
      <w:ins w:id="1224" w:author="Prasanth Prasannan(UST,IN)" w:date="2022-09-22T11:46:00Z">
        <w:r>
          <w:lastRenderedPageBreak/>
          <w:t xml:space="preserve">Artifactory </w:t>
        </w:r>
      </w:ins>
      <w:r w:rsidR="003317CB" w:rsidRPr="00F17570">
        <w:rPr>
          <w:rPrChange w:id="1225" w:author="Prasanth Prasannan(UST,IN)" w:date="2022-09-19T19:24:00Z">
            <w:rPr>
              <w:rFonts w:asciiTheme="majorHAnsi" w:hAnsiTheme="majorHAnsi" w:cstheme="majorHAnsi"/>
              <w:sz w:val="22"/>
              <w:szCs w:val="22"/>
            </w:rPr>
          </w:rPrChange>
        </w:rPr>
        <w:t>Structure</w:t>
      </w:r>
      <w:bookmarkEnd w:id="1223"/>
      <w:r w:rsidR="003317CB" w:rsidRPr="00F17570">
        <w:rPr>
          <w:rPrChange w:id="1226" w:author="Prasanth Prasannan(UST,IN)" w:date="2022-09-19T19:24:00Z">
            <w:rPr>
              <w:rFonts w:asciiTheme="majorHAnsi" w:hAnsiTheme="majorHAnsi" w:cstheme="majorHAnsi"/>
              <w:sz w:val="22"/>
              <w:szCs w:val="22"/>
            </w:rPr>
          </w:rPrChange>
        </w:rPr>
        <w:t xml:space="preserve"> </w:t>
      </w:r>
    </w:p>
    <w:p w14:paraId="26D01A68" w14:textId="542C1A96" w:rsidR="002311E8" w:rsidDel="001A33F7" w:rsidRDefault="002311E8" w:rsidP="00E16822">
      <w:pPr>
        <w:ind w:left="350"/>
        <w:jc w:val="both"/>
        <w:rPr>
          <w:del w:id="1227" w:author="Prasanth Prasannan(UST,IN)" w:date="2022-09-22T11:46:00Z"/>
          <w:color w:val="000000"/>
        </w:rPr>
      </w:pPr>
      <w:commentRangeStart w:id="1228"/>
      <w:del w:id="1229" w:author="Prasanth Prasannan(UST,IN)" w:date="2022-09-22T11:46:00Z">
        <w:r w:rsidRPr="002311E8" w:rsidDel="001A33F7">
          <w:rPr>
            <w:color w:val="000000"/>
          </w:rPr>
          <w:delText xml:space="preserve">JFrog Artifactory serves as </w:delText>
        </w:r>
        <w:r w:rsidDel="001A33F7">
          <w:rPr>
            <w:color w:val="000000"/>
          </w:rPr>
          <w:delText>a</w:delText>
        </w:r>
        <w:r w:rsidRPr="002311E8" w:rsidDel="001A33F7">
          <w:rPr>
            <w:color w:val="000000"/>
          </w:rPr>
          <w:delText xml:space="preserve"> central hub for DevOps, integrating with </w:delText>
        </w:r>
        <w:r w:rsidR="00561F2D" w:rsidDel="001A33F7">
          <w:rPr>
            <w:color w:val="000000"/>
          </w:rPr>
          <w:delText>your</w:delText>
        </w:r>
        <w:r w:rsidRPr="002311E8" w:rsidDel="001A33F7">
          <w:rPr>
            <w:color w:val="000000"/>
          </w:rPr>
          <w:delText xml:space="preserve"> </w:delText>
        </w:r>
      </w:del>
      <w:ins w:id="1230" w:author="Ramana Pinisetty(UST,IN)" w:date="2022-09-15T11:46:00Z">
        <w:del w:id="1231" w:author="Prasanth Prasannan(UST,IN)" w:date="2022-09-22T11:46:00Z">
          <w:r w:rsidR="00F06936" w:rsidDel="001A33F7">
            <w:rPr>
              <w:color w:val="000000"/>
            </w:rPr>
            <w:delText>3</w:delText>
          </w:r>
          <w:r w:rsidR="00F06936" w:rsidRPr="00F06936" w:rsidDel="001A33F7">
            <w:rPr>
              <w:color w:val="000000"/>
              <w:vertAlign w:val="superscript"/>
              <w:rPrChange w:id="1232" w:author="Ramana Pinisetty(UST,IN)" w:date="2022-09-15T11:46:00Z">
                <w:rPr>
                  <w:color w:val="000000"/>
                </w:rPr>
              </w:rPrChange>
            </w:rPr>
            <w:delText>rd</w:delText>
          </w:r>
          <w:r w:rsidR="00F06936" w:rsidDel="001A33F7">
            <w:rPr>
              <w:color w:val="000000"/>
            </w:rPr>
            <w:delText xml:space="preserve"> p</w:delText>
          </w:r>
        </w:del>
      </w:ins>
      <w:ins w:id="1233" w:author="Ramana Pinisetty(UST,IN)" w:date="2022-09-15T11:47:00Z">
        <w:del w:id="1234" w:author="Prasanth Prasannan(UST,IN)" w:date="2022-09-22T11:46:00Z">
          <w:r w:rsidR="00F06936" w:rsidDel="001A33F7">
            <w:rPr>
              <w:color w:val="000000"/>
            </w:rPr>
            <w:delText xml:space="preserve">arty tools </w:delText>
          </w:r>
        </w:del>
      </w:ins>
      <w:del w:id="1235" w:author="Prasanth Prasannan(UST,IN)" w:date="2022-09-22T11:46:00Z">
        <w:r w:rsidRPr="002311E8" w:rsidDel="001A33F7">
          <w:rPr>
            <w:color w:val="000000"/>
          </w:rPr>
          <w:delText>tools and processes to improve automation, increase integrity,</w:delText>
        </w:r>
      </w:del>
      <w:ins w:id="1236" w:author="Ramana Pinisetty(UST,IN)" w:date="2022-09-15T11:47:00Z">
        <w:del w:id="1237" w:author="Prasanth Prasannan(UST,IN)" w:date="2022-09-22T11:46:00Z">
          <w:r w:rsidR="00F06936" w:rsidDel="001A33F7">
            <w:rPr>
              <w:color w:val="000000"/>
            </w:rPr>
            <w:delText xml:space="preserve"> distribute prod</w:delText>
          </w:r>
          <w:r w:rsidR="00DA4BD0" w:rsidDel="001A33F7">
            <w:rPr>
              <w:color w:val="000000"/>
            </w:rPr>
            <w:delText xml:space="preserve">uced artifacts, </w:delText>
          </w:r>
          <w:r w:rsidR="00704D56" w:rsidDel="001A33F7">
            <w:rPr>
              <w:color w:val="000000"/>
            </w:rPr>
            <w:delText>security and license scanning through Xray</w:delText>
          </w:r>
        </w:del>
      </w:ins>
      <w:del w:id="1238" w:author="Prasanth Prasannan(UST,IN)" w:date="2022-09-22T11:46:00Z">
        <w:r w:rsidRPr="002311E8" w:rsidDel="001A33F7">
          <w:rPr>
            <w:color w:val="000000"/>
          </w:rPr>
          <w:delText xml:space="preserve"> and incorporate best practices along the way. It’s a massive enabler of efficiency from an architectural perspective</w:delText>
        </w:r>
        <w:r w:rsidR="003B77A8" w:rsidDel="001A33F7">
          <w:rPr>
            <w:color w:val="000000"/>
          </w:rPr>
          <w:delText>.</w:delText>
        </w:r>
        <w:commentRangeEnd w:id="1228"/>
        <w:r w:rsidR="00FA34AF" w:rsidDel="001A33F7">
          <w:rPr>
            <w:rStyle w:val="CommentReference"/>
          </w:rPr>
          <w:commentReference w:id="1228"/>
        </w:r>
      </w:del>
    </w:p>
    <w:p w14:paraId="49F95C03" w14:textId="05AAD727" w:rsidR="00090BF8" w:rsidRDefault="008B2AC9" w:rsidP="008B2AC9">
      <w:pPr>
        <w:ind w:left="350"/>
        <w:jc w:val="center"/>
        <w:rPr>
          <w:color w:val="000000"/>
        </w:rPr>
      </w:pPr>
      <w:r>
        <w:rPr>
          <w:noProof/>
        </w:rPr>
        <w:drawing>
          <wp:inline distT="0" distB="0" distL="0" distR="0" wp14:anchorId="060CB7F5" wp14:editId="03046C90">
            <wp:extent cx="5709285" cy="411480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4098" cy="4118269"/>
                    </a:xfrm>
                    <a:prstGeom prst="rect">
                      <a:avLst/>
                    </a:prstGeom>
                    <a:noFill/>
                    <a:ln>
                      <a:noFill/>
                    </a:ln>
                  </pic:spPr>
                </pic:pic>
              </a:graphicData>
            </a:graphic>
          </wp:inline>
        </w:drawing>
      </w:r>
    </w:p>
    <w:p w14:paraId="29CDCD04" w14:textId="01685B4A" w:rsidR="00DE1390" w:rsidRPr="004B0C0F" w:rsidRDefault="00DE1390" w:rsidP="00DE1390">
      <w:pPr>
        <w:ind w:left="350"/>
        <w:jc w:val="center"/>
        <w:rPr>
          <w:rFonts w:asciiTheme="majorHAnsi" w:hAnsiTheme="majorHAnsi" w:cstheme="majorHAnsi"/>
          <w:b/>
          <w:bCs/>
          <w:color w:val="0070C0"/>
          <w:sz w:val="18"/>
          <w:szCs w:val="18"/>
        </w:rPr>
      </w:pPr>
      <w:r w:rsidRPr="004B0C0F">
        <w:rPr>
          <w:rFonts w:asciiTheme="majorHAnsi" w:hAnsiTheme="majorHAnsi" w:cstheme="majorHAnsi"/>
          <w:b/>
          <w:bCs/>
          <w:color w:val="0070C0"/>
          <w:sz w:val="18"/>
          <w:szCs w:val="18"/>
        </w:rPr>
        <w:t>(</w:t>
      </w:r>
      <w:r>
        <w:rPr>
          <w:rFonts w:asciiTheme="majorHAnsi" w:hAnsiTheme="majorHAnsi" w:cstheme="majorHAnsi"/>
          <w:b/>
          <w:bCs/>
          <w:color w:val="0070C0"/>
          <w:sz w:val="18"/>
          <w:szCs w:val="18"/>
        </w:rPr>
        <w:t>JFrog Artifactory Structure</w:t>
      </w:r>
      <w:r w:rsidRPr="004B0C0F">
        <w:rPr>
          <w:rFonts w:asciiTheme="majorHAnsi" w:hAnsiTheme="majorHAnsi" w:cstheme="majorHAnsi"/>
          <w:b/>
          <w:bCs/>
          <w:color w:val="0070C0"/>
          <w:sz w:val="18"/>
          <w:szCs w:val="18"/>
        </w:rPr>
        <w:t>)</w:t>
      </w:r>
    </w:p>
    <w:p w14:paraId="3D24500D" w14:textId="351FDD50" w:rsidR="00090BF8" w:rsidRDefault="00090BF8" w:rsidP="007E3F24">
      <w:pPr>
        <w:spacing w:after="0"/>
        <w:ind w:left="350"/>
        <w:jc w:val="both"/>
        <w:rPr>
          <w:color w:val="000000"/>
        </w:rPr>
      </w:pPr>
    </w:p>
    <w:p w14:paraId="3B61B8CF" w14:textId="313074F3" w:rsidR="003B77A8" w:rsidRDefault="003B77A8" w:rsidP="007E3F24">
      <w:pPr>
        <w:spacing w:after="0"/>
        <w:ind w:left="350"/>
        <w:jc w:val="both"/>
        <w:rPr>
          <w:color w:val="000000"/>
        </w:rPr>
      </w:pPr>
      <w:del w:id="1239" w:author="Prasanth Prasannan(UST,IN)" w:date="2022-09-14T13:35:00Z">
        <w:r w:rsidDel="00FA34AF">
          <w:rPr>
            <w:color w:val="000000"/>
          </w:rPr>
          <w:delText xml:space="preserve">The </w:delText>
        </w:r>
      </w:del>
      <w:ins w:id="1240" w:author="Prasanth Prasannan(UST,IN)" w:date="2022-09-14T13:35:00Z">
        <w:r w:rsidR="00FA34AF">
          <w:rPr>
            <w:color w:val="000000"/>
          </w:rPr>
          <w:t xml:space="preserve">The JFrog </w:t>
        </w:r>
      </w:ins>
      <w:r>
        <w:rPr>
          <w:color w:val="000000"/>
        </w:rPr>
        <w:t xml:space="preserve">Artifactory has </w:t>
      </w:r>
      <w:ins w:id="1241" w:author="Prasanth Prasannan(UST,IN)" w:date="2022-09-14T13:35:00Z">
        <w:r w:rsidR="00FA34AF">
          <w:rPr>
            <w:color w:val="000000"/>
          </w:rPr>
          <w:t xml:space="preserve">three </w:t>
        </w:r>
      </w:ins>
      <w:del w:id="1242" w:author="Prasanth Prasannan(UST,IN)" w:date="2022-09-14T13:35:00Z">
        <w:r w:rsidDel="00FA34AF">
          <w:rPr>
            <w:color w:val="000000"/>
          </w:rPr>
          <w:delText xml:space="preserve">3 </w:delText>
        </w:r>
      </w:del>
      <w:r>
        <w:rPr>
          <w:color w:val="000000"/>
        </w:rPr>
        <w:t xml:space="preserve">kinds of </w:t>
      </w:r>
      <w:del w:id="1243" w:author="Prasanth Prasannan(UST,IN)" w:date="2022-09-14T13:35:00Z">
        <w:r w:rsidDel="00FA34AF">
          <w:rPr>
            <w:color w:val="000000"/>
          </w:rPr>
          <w:delText xml:space="preserve">Repos </w:delText>
        </w:r>
      </w:del>
      <w:ins w:id="1244" w:author="Prasanth Prasannan(UST,IN)" w:date="2022-09-14T13:35:00Z">
        <w:r w:rsidR="00FA34AF">
          <w:rPr>
            <w:color w:val="000000"/>
          </w:rPr>
          <w:t xml:space="preserve">Repositories. </w:t>
        </w:r>
      </w:ins>
      <w:del w:id="1245" w:author="Prasanth Prasannan(UST,IN)" w:date="2022-09-14T13:35:00Z">
        <w:r w:rsidDel="00FA34AF">
          <w:rPr>
            <w:color w:val="000000"/>
          </w:rPr>
          <w:delText>(</w:delText>
        </w:r>
      </w:del>
      <w:r>
        <w:rPr>
          <w:color w:val="000000"/>
        </w:rPr>
        <w:t>Remote, Local</w:t>
      </w:r>
      <w:ins w:id="1246" w:author="Prasanth Prasannan(UST,IN)" w:date="2022-09-14T13:35:00Z">
        <w:r w:rsidR="00FA34AF">
          <w:rPr>
            <w:color w:val="000000"/>
          </w:rPr>
          <w:t xml:space="preserve"> and </w:t>
        </w:r>
      </w:ins>
      <w:del w:id="1247" w:author="Prasanth Prasannan(UST,IN)" w:date="2022-09-14T13:35:00Z">
        <w:r w:rsidDel="00FA34AF">
          <w:rPr>
            <w:color w:val="000000"/>
          </w:rPr>
          <w:delText xml:space="preserve">, </w:delText>
        </w:r>
      </w:del>
      <w:r>
        <w:rPr>
          <w:color w:val="000000"/>
        </w:rPr>
        <w:t>Virtual</w:t>
      </w:r>
      <w:del w:id="1248" w:author="Prasanth Prasannan(UST,IN)" w:date="2022-09-14T13:35:00Z">
        <w:r w:rsidDel="00FA34AF">
          <w:rPr>
            <w:color w:val="000000"/>
          </w:rPr>
          <w:delText xml:space="preserve">) – </w:delText>
        </w:r>
      </w:del>
    </w:p>
    <w:p w14:paraId="594E60D9" w14:textId="385E0B09" w:rsidR="003B77A8" w:rsidRDefault="003B77A8" w:rsidP="007E3F24">
      <w:pPr>
        <w:pStyle w:val="ListParagraph"/>
        <w:numPr>
          <w:ilvl w:val="0"/>
          <w:numId w:val="12"/>
        </w:numPr>
        <w:spacing w:after="0"/>
        <w:jc w:val="both"/>
        <w:rPr>
          <w:color w:val="000000"/>
        </w:rPr>
      </w:pPr>
      <w:r w:rsidRPr="00B652B2">
        <w:rPr>
          <w:b/>
          <w:bCs/>
          <w:color w:val="000000"/>
          <w:rPrChange w:id="1249" w:author="Prasanth Prasannan(UST,IN)" w:date="2022-09-14T13:36:00Z">
            <w:rPr>
              <w:color w:val="000000"/>
            </w:rPr>
          </w:rPrChange>
        </w:rPr>
        <w:t>Remote</w:t>
      </w:r>
      <w:ins w:id="1250" w:author="Prasanth Prasannan(UST,IN)" w:date="2022-09-14T13:36:00Z">
        <w:r w:rsidR="00B652B2">
          <w:rPr>
            <w:b/>
            <w:bCs/>
            <w:color w:val="000000"/>
          </w:rPr>
          <w:t xml:space="preserve"> Repo</w:t>
        </w:r>
      </w:ins>
      <w:r>
        <w:rPr>
          <w:color w:val="000000"/>
        </w:rPr>
        <w:t xml:space="preserve"> </w:t>
      </w:r>
      <w:ins w:id="1251" w:author="Prasanth Prasannan(UST,IN)" w:date="2022-09-14T13:36:00Z">
        <w:r w:rsidR="00B652B2">
          <w:rPr>
            <w:color w:val="000000"/>
          </w:rPr>
          <w:tab/>
        </w:r>
      </w:ins>
      <w:r w:rsidR="00B50004">
        <w:rPr>
          <w:color w:val="000000"/>
        </w:rPr>
        <w:t>–</w:t>
      </w:r>
      <w:del w:id="1252" w:author="Prasanth Prasannan(UST,IN)" w:date="2022-09-22T11:48:00Z">
        <w:r w:rsidR="00F1756E" w:rsidDel="00F71DAC">
          <w:rPr>
            <w:color w:val="000000"/>
          </w:rPr>
          <w:delText xml:space="preserve"> </w:delText>
        </w:r>
      </w:del>
      <w:del w:id="1253" w:author="Prasanth Prasannan(UST,IN)" w:date="2022-09-14T13:35:00Z">
        <w:r w:rsidR="00B91650" w:rsidDel="00B652B2">
          <w:rPr>
            <w:color w:val="000000"/>
          </w:rPr>
          <w:delText xml:space="preserve">it </w:delText>
        </w:r>
      </w:del>
      <w:ins w:id="1254" w:author="Prasanth Prasannan(UST,IN)" w:date="2022-09-22T11:48:00Z">
        <w:r w:rsidR="00F71DAC">
          <w:rPr>
            <w:color w:val="000000"/>
          </w:rPr>
          <w:t xml:space="preserve"> I</w:t>
        </w:r>
      </w:ins>
      <w:ins w:id="1255" w:author="Prasanth Prasannan(UST,IN)" w:date="2022-09-14T13:35:00Z">
        <w:r w:rsidR="00B652B2">
          <w:rPr>
            <w:color w:val="000000"/>
          </w:rPr>
          <w:t xml:space="preserve">s used to configure the </w:t>
        </w:r>
      </w:ins>
      <w:del w:id="1256" w:author="Prasanth Prasannan(UST,IN)" w:date="2022-09-14T13:35:00Z">
        <w:r w:rsidR="00B91650" w:rsidDel="00B652B2">
          <w:rPr>
            <w:color w:val="000000"/>
          </w:rPr>
          <w:delText xml:space="preserve">fetches </w:delText>
        </w:r>
        <w:r w:rsidR="00F412D1" w:rsidDel="00B652B2">
          <w:rPr>
            <w:color w:val="000000"/>
          </w:rPr>
          <w:delText>e</w:delText>
        </w:r>
      </w:del>
      <w:ins w:id="1257" w:author="Prasanth Prasannan(UST,IN)" w:date="2022-09-14T13:35:00Z">
        <w:r w:rsidR="00B652B2">
          <w:rPr>
            <w:color w:val="000000"/>
          </w:rPr>
          <w:t>e</w:t>
        </w:r>
      </w:ins>
      <w:r w:rsidR="00F412D1">
        <w:rPr>
          <w:color w:val="000000"/>
        </w:rPr>
        <w:t xml:space="preserve">xternal </w:t>
      </w:r>
      <w:del w:id="1258" w:author="Prasanth Prasannan(UST,IN)" w:date="2022-09-14T13:35:00Z">
        <w:r w:rsidR="00C7027F" w:rsidDel="00B652B2">
          <w:rPr>
            <w:color w:val="000000"/>
          </w:rPr>
          <w:delText>librar</w:delText>
        </w:r>
        <w:r w:rsidR="008E47E0" w:rsidDel="00B652B2">
          <w:rPr>
            <w:color w:val="000000"/>
          </w:rPr>
          <w:delText>ies</w:delText>
        </w:r>
        <w:r w:rsidR="00B91650" w:rsidDel="00B652B2">
          <w:rPr>
            <w:color w:val="000000"/>
          </w:rPr>
          <w:delText xml:space="preserve"> </w:delText>
        </w:r>
      </w:del>
      <w:ins w:id="1259" w:author="Prasanth Prasannan(UST,IN)" w:date="2022-09-14T13:35:00Z">
        <w:r w:rsidR="00B652B2">
          <w:rPr>
            <w:color w:val="000000"/>
          </w:rPr>
          <w:t xml:space="preserve">repo </w:t>
        </w:r>
      </w:ins>
      <w:r w:rsidR="00B91650">
        <w:rPr>
          <w:color w:val="000000"/>
        </w:rPr>
        <w:t>from internet</w:t>
      </w:r>
      <w:ins w:id="1260" w:author="Prasanth Prasannan(UST,IN)" w:date="2022-09-14T13:35:00Z">
        <w:r w:rsidR="00B652B2">
          <w:rPr>
            <w:color w:val="000000"/>
          </w:rPr>
          <w:t>.</w:t>
        </w:r>
      </w:ins>
      <w:ins w:id="1261" w:author="Prasanth Prasannan(UST,IN)" w:date="2022-09-14T13:36:00Z">
        <w:r w:rsidR="00B652B2">
          <w:rPr>
            <w:color w:val="000000"/>
          </w:rPr>
          <w:t xml:space="preserve"> JFrog will </w:t>
        </w:r>
      </w:ins>
      <w:del w:id="1262" w:author="Prasanth Prasannan(UST,IN)" w:date="2022-09-14T13:35:00Z">
        <w:r w:rsidR="00B91650" w:rsidDel="00B652B2">
          <w:rPr>
            <w:color w:val="000000"/>
          </w:rPr>
          <w:delText xml:space="preserve"> and </w:delText>
        </w:r>
      </w:del>
      <w:del w:id="1263" w:author="Prasanth Prasannan(UST,IN)" w:date="2022-09-14T13:36:00Z">
        <w:r w:rsidR="00B91650" w:rsidDel="00B652B2">
          <w:rPr>
            <w:color w:val="000000"/>
          </w:rPr>
          <w:delText xml:space="preserve">stores it </w:delText>
        </w:r>
        <w:r w:rsidR="00FE021C" w:rsidDel="00B652B2">
          <w:rPr>
            <w:color w:val="000000"/>
          </w:rPr>
          <w:delText xml:space="preserve"> </w:delText>
        </w:r>
      </w:del>
      <w:ins w:id="1264" w:author="Prasanth Prasannan(UST,IN)" w:date="2022-09-14T13:36:00Z">
        <w:r w:rsidR="00B652B2">
          <w:rPr>
            <w:color w:val="000000"/>
          </w:rPr>
          <w:t>cache this internally. The same remote repo will be used globally for all Projects. E.g., Maven2 repo</w:t>
        </w:r>
      </w:ins>
    </w:p>
    <w:p w14:paraId="2E7B31DE" w14:textId="748993D8" w:rsidR="003B77A8" w:rsidRDefault="003B77A8" w:rsidP="007E3F24">
      <w:pPr>
        <w:pStyle w:val="ListParagraph"/>
        <w:numPr>
          <w:ilvl w:val="0"/>
          <w:numId w:val="12"/>
        </w:numPr>
        <w:spacing w:after="0"/>
        <w:jc w:val="both"/>
        <w:rPr>
          <w:color w:val="000000"/>
        </w:rPr>
      </w:pPr>
      <w:r w:rsidRPr="00B652B2">
        <w:rPr>
          <w:b/>
          <w:bCs/>
          <w:color w:val="000000"/>
          <w:rPrChange w:id="1265" w:author="Prasanth Prasannan(UST,IN)" w:date="2022-09-14T13:36:00Z">
            <w:rPr>
              <w:color w:val="000000"/>
            </w:rPr>
          </w:rPrChange>
        </w:rPr>
        <w:t>Local</w:t>
      </w:r>
      <w:r w:rsidR="00B91650">
        <w:rPr>
          <w:color w:val="000000"/>
        </w:rPr>
        <w:t xml:space="preserve"> </w:t>
      </w:r>
      <w:ins w:id="1266" w:author="Prasanth Prasannan(UST,IN)" w:date="2022-09-14T13:36:00Z">
        <w:r w:rsidR="00B652B2" w:rsidRPr="00B652B2">
          <w:rPr>
            <w:b/>
            <w:bCs/>
            <w:color w:val="000000"/>
            <w:rPrChange w:id="1267" w:author="Prasanth Prasannan(UST,IN)" w:date="2022-09-14T13:36:00Z">
              <w:rPr>
                <w:color w:val="000000"/>
              </w:rPr>
            </w:rPrChange>
          </w:rPr>
          <w:t>Repo</w:t>
        </w:r>
        <w:r w:rsidR="00B652B2">
          <w:rPr>
            <w:color w:val="000000"/>
          </w:rPr>
          <w:tab/>
        </w:r>
        <w:r w:rsidR="00B652B2">
          <w:rPr>
            <w:color w:val="000000"/>
          </w:rPr>
          <w:tab/>
        </w:r>
      </w:ins>
      <w:r w:rsidR="00126864">
        <w:rPr>
          <w:color w:val="000000"/>
        </w:rPr>
        <w:t>–</w:t>
      </w:r>
      <w:r w:rsidR="00B91650">
        <w:rPr>
          <w:color w:val="000000"/>
        </w:rPr>
        <w:t xml:space="preserve"> </w:t>
      </w:r>
      <w:del w:id="1268" w:author="Prasanth Prasannan(UST,IN)" w:date="2022-09-14T13:37:00Z">
        <w:r w:rsidR="00126864" w:rsidDel="00B652B2">
          <w:rPr>
            <w:color w:val="000000"/>
          </w:rPr>
          <w:delText>i</w:delText>
        </w:r>
      </w:del>
      <w:del w:id="1269" w:author="Prasanth Prasannan(UST,IN)" w:date="2022-09-22T11:48:00Z">
        <w:r w:rsidR="00126864" w:rsidDel="00F71DAC">
          <w:rPr>
            <w:color w:val="000000"/>
          </w:rPr>
          <w:delText>t i</w:delText>
        </w:r>
      </w:del>
      <w:ins w:id="1270" w:author="Prasanth Prasannan(UST,IN)" w:date="2022-09-22T11:48:00Z">
        <w:r w:rsidR="00F71DAC">
          <w:rPr>
            <w:color w:val="000000"/>
          </w:rPr>
          <w:t>I</w:t>
        </w:r>
      </w:ins>
      <w:r w:rsidR="00126864">
        <w:rPr>
          <w:color w:val="000000"/>
        </w:rPr>
        <w:t xml:space="preserve">s used to deploy </w:t>
      </w:r>
      <w:ins w:id="1271" w:author="Prasanth Prasannan(UST,IN)" w:date="2022-09-14T13:37:00Z">
        <w:r w:rsidR="00B652B2">
          <w:rPr>
            <w:color w:val="000000"/>
          </w:rPr>
          <w:t xml:space="preserve">produced </w:t>
        </w:r>
      </w:ins>
      <w:r w:rsidR="0082585E">
        <w:rPr>
          <w:color w:val="000000"/>
        </w:rPr>
        <w:t xml:space="preserve">artifacts and images </w:t>
      </w:r>
    </w:p>
    <w:p w14:paraId="227A10B1" w14:textId="72DD602D" w:rsidR="00090BF8" w:rsidRDefault="003B77A8" w:rsidP="007E3F24">
      <w:pPr>
        <w:pStyle w:val="ListParagraph"/>
        <w:numPr>
          <w:ilvl w:val="0"/>
          <w:numId w:val="12"/>
        </w:numPr>
        <w:spacing w:after="0"/>
        <w:jc w:val="both"/>
        <w:rPr>
          <w:color w:val="000000"/>
        </w:rPr>
      </w:pPr>
      <w:r w:rsidRPr="00B652B2">
        <w:rPr>
          <w:b/>
          <w:bCs/>
          <w:color w:val="000000"/>
          <w:rPrChange w:id="1272" w:author="Prasanth Prasannan(UST,IN)" w:date="2022-09-14T13:36:00Z">
            <w:rPr>
              <w:color w:val="000000"/>
            </w:rPr>
          </w:rPrChange>
        </w:rPr>
        <w:t>Virtual</w:t>
      </w:r>
      <w:r w:rsidRPr="003B77A8">
        <w:rPr>
          <w:color w:val="000000"/>
        </w:rPr>
        <w:t xml:space="preserve"> </w:t>
      </w:r>
      <w:ins w:id="1273" w:author="Prasanth Prasannan(UST,IN)" w:date="2022-09-14T13:36:00Z">
        <w:r w:rsidR="00B652B2" w:rsidRPr="00B652B2">
          <w:rPr>
            <w:b/>
            <w:bCs/>
            <w:color w:val="000000"/>
            <w:rPrChange w:id="1274" w:author="Prasanth Prasannan(UST,IN)" w:date="2022-09-14T13:36:00Z">
              <w:rPr>
                <w:color w:val="000000"/>
              </w:rPr>
            </w:rPrChange>
          </w:rPr>
          <w:t>Repo</w:t>
        </w:r>
        <w:r w:rsidR="00B652B2">
          <w:rPr>
            <w:color w:val="000000"/>
          </w:rPr>
          <w:tab/>
        </w:r>
      </w:ins>
      <w:r w:rsidR="007C089C">
        <w:rPr>
          <w:color w:val="000000"/>
        </w:rPr>
        <w:t>–</w:t>
      </w:r>
      <w:r w:rsidR="0082585E">
        <w:rPr>
          <w:color w:val="000000"/>
        </w:rPr>
        <w:t xml:space="preserve"> </w:t>
      </w:r>
      <w:del w:id="1275" w:author="Prasanth Prasannan(UST,IN)" w:date="2022-09-14T13:37:00Z">
        <w:r w:rsidR="007C089C" w:rsidDel="00B652B2">
          <w:rPr>
            <w:color w:val="000000"/>
          </w:rPr>
          <w:delText>it’s</w:delText>
        </w:r>
      </w:del>
      <w:ins w:id="1276" w:author="Prasanth Prasannan(UST,IN)" w:date="2022-09-14T13:37:00Z">
        <w:r w:rsidR="00B652B2">
          <w:rPr>
            <w:color w:val="000000"/>
          </w:rPr>
          <w:t>VRs are</w:t>
        </w:r>
      </w:ins>
      <w:r w:rsidR="007C089C">
        <w:rPr>
          <w:color w:val="000000"/>
        </w:rPr>
        <w:t xml:space="preserve"> the combination of both local and remote </w:t>
      </w:r>
      <w:ins w:id="1277" w:author="Prasanth Prasannan(UST,IN)" w:date="2022-09-14T13:37:00Z">
        <w:r w:rsidR="00B652B2">
          <w:rPr>
            <w:color w:val="000000"/>
          </w:rPr>
          <w:t>repos</w:t>
        </w:r>
      </w:ins>
    </w:p>
    <w:p w14:paraId="101504BA" w14:textId="629130C5" w:rsidR="00463FD8" w:rsidRDefault="00463FD8" w:rsidP="007E3F24">
      <w:pPr>
        <w:spacing w:after="0"/>
        <w:ind w:left="360"/>
        <w:jc w:val="both"/>
        <w:rPr>
          <w:ins w:id="1278" w:author="Prasanth Prasannan(UST,IN)" w:date="2022-09-22T11:49:00Z"/>
          <w:b/>
          <w:bCs/>
          <w:color w:val="000000"/>
        </w:rPr>
      </w:pPr>
    </w:p>
    <w:p w14:paraId="7D75B04C" w14:textId="48E02C52" w:rsidR="009F733E" w:rsidRDefault="009F733E" w:rsidP="007E3F24">
      <w:pPr>
        <w:spacing w:after="0"/>
        <w:ind w:left="360"/>
        <w:jc w:val="both"/>
        <w:rPr>
          <w:ins w:id="1279" w:author="Prasanth Prasannan(UST,IN)" w:date="2022-09-22T11:56:00Z"/>
          <w:color w:val="000000"/>
        </w:rPr>
      </w:pPr>
      <w:ins w:id="1280" w:author="Prasanth Prasannan(UST,IN)" w:date="2022-09-22T11:56:00Z">
        <w:r w:rsidRPr="009F733E">
          <w:rPr>
            <w:color w:val="000000"/>
          </w:rPr>
          <w:t>The Product Development and various Implementations are grouped within JFrog as several JFrog Projects. At the Product Development Projects, each product will have its own artifactory. There will be repositories for production and non-production code. During the development cycle, non-production repositories are used, and after the code is baselined, the created artifact</w:t>
        </w:r>
        <w:r>
          <w:rPr>
            <w:color w:val="000000"/>
          </w:rPr>
          <w:t>s</w:t>
        </w:r>
        <w:r w:rsidRPr="009F733E">
          <w:rPr>
            <w:color w:val="000000"/>
          </w:rPr>
          <w:t xml:space="preserve"> are deployed to a production repository.</w:t>
        </w:r>
      </w:ins>
    </w:p>
    <w:p w14:paraId="0847E31B" w14:textId="77777777" w:rsidR="009F733E" w:rsidRDefault="009F733E" w:rsidP="007E3F24">
      <w:pPr>
        <w:spacing w:after="0"/>
        <w:ind w:left="360"/>
        <w:jc w:val="both"/>
        <w:rPr>
          <w:ins w:id="1281" w:author="Prasanth Prasannan(UST,IN)" w:date="2022-09-22T11:51:00Z"/>
          <w:color w:val="000000"/>
        </w:rPr>
      </w:pPr>
    </w:p>
    <w:p w14:paraId="4FBA5FDE" w14:textId="60895166" w:rsidR="004863F8" w:rsidRDefault="004863F8" w:rsidP="007E3F24">
      <w:pPr>
        <w:spacing w:after="0"/>
        <w:ind w:left="360"/>
        <w:jc w:val="both"/>
        <w:rPr>
          <w:ins w:id="1282" w:author="Prasanth Prasannan(UST,IN)" w:date="2022-09-22T12:00:00Z"/>
          <w:color w:val="000000"/>
        </w:rPr>
      </w:pPr>
      <w:ins w:id="1283" w:author="Prasanth Prasannan(UST,IN)" w:date="2022-09-22T11:59:00Z">
        <w:r w:rsidRPr="004863F8">
          <w:rPr>
            <w:color w:val="000000"/>
          </w:rPr>
          <w:lastRenderedPageBreak/>
          <w:t xml:space="preserve">Every implementation would also be associated with a JFrog Project, and users would receive repositories for each product they chose to </w:t>
        </w:r>
      </w:ins>
      <w:ins w:id="1284" w:author="Prasanth Prasannan(UST,IN)" w:date="2022-09-22T12:00:00Z">
        <w:r w:rsidRPr="004863F8">
          <w:rPr>
            <w:color w:val="000000"/>
          </w:rPr>
          <w:t>utilize</w:t>
        </w:r>
      </w:ins>
      <w:ins w:id="1285" w:author="Prasanth Prasannan(UST,IN)" w:date="2022-09-22T11:59:00Z">
        <w:r w:rsidRPr="004863F8">
          <w:rPr>
            <w:color w:val="000000"/>
          </w:rPr>
          <w:t>. By mirroring or sharing Product's artifactory from the JFrog, Product will share the implementation's repositories with the production-quality images. This indicates that the corresponding implementations have access to all the necessary Product pictures via the implementation's repository. Implementations must decide which Product Images are required based on the release notes that the Product team has given.</w:t>
        </w:r>
      </w:ins>
    </w:p>
    <w:p w14:paraId="0F04A2C7" w14:textId="77777777" w:rsidR="004863F8" w:rsidRDefault="004863F8" w:rsidP="007E3F24">
      <w:pPr>
        <w:spacing w:after="0"/>
        <w:ind w:left="360"/>
        <w:jc w:val="both"/>
        <w:rPr>
          <w:ins w:id="1286" w:author="Prasanth Prasannan(UST,IN)" w:date="2022-09-22T11:54:00Z"/>
          <w:color w:val="000000"/>
        </w:rPr>
      </w:pPr>
    </w:p>
    <w:p w14:paraId="44BB13A0" w14:textId="726BC2C7" w:rsidR="009F733E" w:rsidRPr="009F733E" w:rsidRDefault="004863F8" w:rsidP="007E3F24">
      <w:pPr>
        <w:spacing w:after="0"/>
        <w:ind w:left="360"/>
        <w:jc w:val="both"/>
        <w:rPr>
          <w:color w:val="000000"/>
          <w:rPrChange w:id="1287" w:author="Prasanth Prasannan(UST,IN)" w:date="2022-09-22T11:49:00Z">
            <w:rPr>
              <w:b/>
              <w:bCs/>
              <w:color w:val="000000"/>
            </w:rPr>
          </w:rPrChange>
        </w:rPr>
      </w:pPr>
      <w:ins w:id="1288" w:author="Prasanth Prasannan(UST,IN)" w:date="2022-09-22T12:00:00Z">
        <w:r w:rsidRPr="004863F8">
          <w:rPr>
            <w:color w:val="000000"/>
          </w:rPr>
          <w:t>Similar to product development, creation of custom business components or customization of product components on top of implementations takes place in the repositories assigned to each implementation.</w:t>
        </w:r>
      </w:ins>
    </w:p>
    <w:p w14:paraId="7DE4F20F" w14:textId="7F9DC4BB" w:rsidR="00C95F94" w:rsidDel="009F733E" w:rsidRDefault="00463FD8" w:rsidP="00C95F94">
      <w:pPr>
        <w:spacing w:after="0"/>
        <w:ind w:left="360"/>
        <w:jc w:val="both"/>
        <w:rPr>
          <w:del w:id="1289" w:author="Prasanth Prasannan(UST,IN)" w:date="2022-09-22T11:49:00Z"/>
          <w:color w:val="000000"/>
        </w:rPr>
      </w:pPr>
      <w:commentRangeStart w:id="1290"/>
      <w:del w:id="1291" w:author="Prasanth Prasannan(UST,IN)" w:date="2022-09-22T11:49:00Z">
        <w:r w:rsidRPr="00463FD8" w:rsidDel="009F733E">
          <w:rPr>
            <w:b/>
            <w:bCs/>
            <w:color w:val="000000"/>
          </w:rPr>
          <w:delText>Repository configuration overview</w:delText>
        </w:r>
        <w:r w:rsidDel="009F733E">
          <w:rPr>
            <w:color w:val="000000"/>
          </w:rPr>
          <w:delText xml:space="preserve"> – In the above diagram</w:delText>
        </w:r>
        <w:r w:rsidR="00532B5B" w:rsidRPr="00532B5B" w:rsidDel="009F733E">
          <w:rPr>
            <w:color w:val="000000"/>
          </w:rPr>
          <w:delText xml:space="preserve">, there are mainly two </w:delText>
        </w:r>
        <w:r w:rsidR="00532B5B" w:rsidRPr="00D274B7" w:rsidDel="009F733E">
          <w:rPr>
            <w:i/>
            <w:iCs/>
            <w:color w:val="000000"/>
          </w:rPr>
          <w:delText>Global Remote repositories</w:delText>
        </w:r>
        <w:r w:rsidR="00532B5B" w:rsidRPr="00532B5B" w:rsidDel="009F733E">
          <w:rPr>
            <w:color w:val="000000"/>
          </w:rPr>
          <w:delText xml:space="preserve"> </w:delText>
        </w:r>
        <w:r w:rsidR="008365B0" w:rsidDel="009F733E">
          <w:rPr>
            <w:color w:val="000000"/>
          </w:rPr>
          <w:delText>integrated with Maven and Docker remote repos</w:delText>
        </w:r>
        <w:r w:rsidR="001A25B5" w:rsidDel="009F733E">
          <w:rPr>
            <w:color w:val="000000"/>
          </w:rPr>
          <w:delText>; where it stores all the external binaries</w:delText>
        </w:r>
        <w:r w:rsidR="007812FF" w:rsidDel="009F733E">
          <w:rPr>
            <w:color w:val="000000"/>
          </w:rPr>
          <w:delText xml:space="preserve"> related to maven and docker libraries.</w:delText>
        </w:r>
        <w:r w:rsidR="00A051E7" w:rsidDel="009F733E">
          <w:rPr>
            <w:color w:val="000000"/>
          </w:rPr>
          <w:delText xml:space="preserve"> </w:delText>
        </w:r>
        <w:r w:rsidR="00A051E7" w:rsidRPr="00A051E7" w:rsidDel="009F733E">
          <w:rPr>
            <w:i/>
            <w:iCs/>
            <w:color w:val="000000"/>
          </w:rPr>
          <w:delText>Product</w:delText>
        </w:r>
        <w:r w:rsidR="00DA6670" w:rsidDel="009F733E">
          <w:rPr>
            <w:i/>
            <w:iCs/>
            <w:color w:val="000000"/>
          </w:rPr>
          <w:delText xml:space="preserve"> Repo</w:delText>
        </w:r>
        <w:r w:rsidR="00EF2910" w:rsidDel="009F733E">
          <w:rPr>
            <w:i/>
            <w:iCs/>
            <w:color w:val="000000"/>
          </w:rPr>
          <w:delText xml:space="preserve"> </w:delText>
        </w:r>
        <w:r w:rsidR="00DA6670" w:rsidDel="009F733E">
          <w:rPr>
            <w:color w:val="000000"/>
          </w:rPr>
          <w:delText xml:space="preserve">is a </w:delText>
        </w:r>
        <w:r w:rsidR="00D73395" w:rsidDel="009F733E">
          <w:rPr>
            <w:color w:val="000000"/>
          </w:rPr>
          <w:delText>v</w:delText>
        </w:r>
        <w:r w:rsidR="00DA6670" w:rsidDel="009F733E">
          <w:rPr>
            <w:color w:val="000000"/>
          </w:rPr>
          <w:delText xml:space="preserve">irtual </w:delText>
        </w:r>
        <w:r w:rsidR="00D73395" w:rsidDel="009F733E">
          <w:rPr>
            <w:color w:val="000000"/>
          </w:rPr>
          <w:delText>repo</w:delText>
        </w:r>
        <w:r w:rsidR="00EF2910" w:rsidDel="009F733E">
          <w:rPr>
            <w:color w:val="000000"/>
          </w:rPr>
          <w:delText>,</w:delText>
        </w:r>
        <w:r w:rsidR="009C186B" w:rsidDel="009F733E">
          <w:rPr>
            <w:color w:val="000000"/>
          </w:rPr>
          <w:delText xml:space="preserve"> stores the </w:delText>
        </w:r>
        <w:r w:rsidR="00F573E3" w:rsidDel="009F733E">
          <w:rPr>
            <w:color w:val="000000"/>
          </w:rPr>
          <w:delText xml:space="preserve">product specific artifacts </w:delText>
        </w:r>
        <w:r w:rsidR="003D279C" w:rsidDel="009F733E">
          <w:rPr>
            <w:color w:val="000000"/>
          </w:rPr>
          <w:delText>specific to non-prod</w:delText>
        </w:r>
        <w:r w:rsidR="00EF2910" w:rsidDel="009F733E">
          <w:rPr>
            <w:color w:val="000000"/>
          </w:rPr>
          <w:delText>uction</w:delText>
        </w:r>
        <w:r w:rsidR="003D279C" w:rsidDel="009F733E">
          <w:rPr>
            <w:color w:val="000000"/>
          </w:rPr>
          <w:delText xml:space="preserve"> and production environments</w:delText>
        </w:r>
        <w:r w:rsidR="00532B5B" w:rsidRPr="00532B5B" w:rsidDel="009F733E">
          <w:rPr>
            <w:color w:val="000000"/>
          </w:rPr>
          <w:delText xml:space="preserve">. </w:delText>
        </w:r>
        <w:commentRangeEnd w:id="1290"/>
        <w:r w:rsidR="00A01416" w:rsidDel="009F733E">
          <w:rPr>
            <w:rStyle w:val="CommentReference"/>
          </w:rPr>
          <w:commentReference w:id="1290"/>
        </w:r>
        <w:bookmarkStart w:id="1292" w:name="_Toc114740546"/>
        <w:bookmarkStart w:id="1293" w:name="_Toc114758402"/>
        <w:bookmarkStart w:id="1294" w:name="_Toc115204280"/>
        <w:bookmarkStart w:id="1295" w:name="_Toc115204879"/>
        <w:bookmarkEnd w:id="1292"/>
        <w:bookmarkEnd w:id="1293"/>
        <w:bookmarkEnd w:id="1294"/>
        <w:bookmarkEnd w:id="1295"/>
      </w:del>
    </w:p>
    <w:p w14:paraId="1E33F77D" w14:textId="17C751DC" w:rsidR="00C95F94" w:rsidDel="00704D56" w:rsidRDefault="00C95F94" w:rsidP="00C95F94">
      <w:pPr>
        <w:spacing w:after="0"/>
        <w:ind w:left="360"/>
        <w:jc w:val="both"/>
        <w:rPr>
          <w:del w:id="1296" w:author="Ramana Pinisetty(UST,IN)" w:date="2022-09-15T11:48:00Z"/>
          <w:rFonts w:asciiTheme="majorHAnsi" w:hAnsiTheme="majorHAnsi" w:cstheme="majorHAnsi"/>
        </w:rPr>
      </w:pPr>
      <w:bookmarkStart w:id="1297" w:name="_Toc114137734"/>
      <w:bookmarkStart w:id="1298" w:name="_Toc114313342"/>
      <w:bookmarkStart w:id="1299" w:name="_Toc114488388"/>
      <w:bookmarkStart w:id="1300" w:name="_Toc114507536"/>
      <w:bookmarkStart w:id="1301" w:name="_Toc114507689"/>
      <w:bookmarkStart w:id="1302" w:name="_Toc114507853"/>
      <w:bookmarkStart w:id="1303" w:name="_Toc114740547"/>
      <w:bookmarkStart w:id="1304" w:name="_Toc114758403"/>
      <w:bookmarkStart w:id="1305" w:name="_Toc115204281"/>
      <w:bookmarkStart w:id="1306" w:name="_Toc115204880"/>
      <w:bookmarkEnd w:id="1297"/>
      <w:bookmarkEnd w:id="1298"/>
      <w:bookmarkEnd w:id="1299"/>
      <w:bookmarkEnd w:id="1300"/>
      <w:bookmarkEnd w:id="1301"/>
      <w:bookmarkEnd w:id="1302"/>
      <w:bookmarkEnd w:id="1303"/>
      <w:bookmarkEnd w:id="1304"/>
      <w:bookmarkEnd w:id="1305"/>
      <w:bookmarkEnd w:id="1306"/>
    </w:p>
    <w:p w14:paraId="7CC25EE2" w14:textId="4A13D6EA" w:rsidR="00C95F94" w:rsidDel="00704D56" w:rsidRDefault="00C95F94" w:rsidP="00C95F94">
      <w:pPr>
        <w:spacing w:after="0"/>
        <w:ind w:left="360"/>
        <w:jc w:val="both"/>
        <w:rPr>
          <w:del w:id="1307" w:author="Ramana Pinisetty(UST,IN)" w:date="2022-09-15T11:48:00Z"/>
          <w:rFonts w:asciiTheme="majorHAnsi" w:hAnsiTheme="majorHAnsi" w:cstheme="majorHAnsi"/>
        </w:rPr>
      </w:pPr>
      <w:bookmarkStart w:id="1308" w:name="_Toc114137735"/>
      <w:bookmarkStart w:id="1309" w:name="_Toc114313343"/>
      <w:bookmarkStart w:id="1310" w:name="_Toc114488389"/>
      <w:bookmarkStart w:id="1311" w:name="_Toc114507537"/>
      <w:bookmarkStart w:id="1312" w:name="_Toc114507690"/>
      <w:bookmarkStart w:id="1313" w:name="_Toc114507854"/>
      <w:bookmarkStart w:id="1314" w:name="_Toc114740548"/>
      <w:bookmarkStart w:id="1315" w:name="_Toc114758404"/>
      <w:bookmarkStart w:id="1316" w:name="_Toc115204282"/>
      <w:bookmarkStart w:id="1317" w:name="_Toc115204881"/>
      <w:bookmarkEnd w:id="1308"/>
      <w:bookmarkEnd w:id="1309"/>
      <w:bookmarkEnd w:id="1310"/>
      <w:bookmarkEnd w:id="1311"/>
      <w:bookmarkEnd w:id="1312"/>
      <w:bookmarkEnd w:id="1313"/>
      <w:bookmarkEnd w:id="1314"/>
      <w:bookmarkEnd w:id="1315"/>
      <w:bookmarkEnd w:id="1316"/>
      <w:bookmarkEnd w:id="1317"/>
    </w:p>
    <w:p w14:paraId="06AD4F28" w14:textId="7628BDAD" w:rsidR="00C95F94" w:rsidDel="00704D56" w:rsidRDefault="00C95F94" w:rsidP="00C95F94">
      <w:pPr>
        <w:spacing w:after="0"/>
        <w:ind w:left="360"/>
        <w:jc w:val="both"/>
        <w:rPr>
          <w:del w:id="1318" w:author="Ramana Pinisetty(UST,IN)" w:date="2022-09-15T11:48:00Z"/>
          <w:rFonts w:asciiTheme="majorHAnsi" w:hAnsiTheme="majorHAnsi" w:cstheme="majorHAnsi"/>
        </w:rPr>
      </w:pPr>
      <w:bookmarkStart w:id="1319" w:name="_Toc114137736"/>
      <w:bookmarkStart w:id="1320" w:name="_Toc114313344"/>
      <w:bookmarkStart w:id="1321" w:name="_Toc114488390"/>
      <w:bookmarkStart w:id="1322" w:name="_Toc114507538"/>
      <w:bookmarkStart w:id="1323" w:name="_Toc114507691"/>
      <w:bookmarkStart w:id="1324" w:name="_Toc114507855"/>
      <w:bookmarkStart w:id="1325" w:name="_Toc114740549"/>
      <w:bookmarkStart w:id="1326" w:name="_Toc114758405"/>
      <w:bookmarkStart w:id="1327" w:name="_Toc115204283"/>
      <w:bookmarkStart w:id="1328" w:name="_Toc115204882"/>
      <w:bookmarkEnd w:id="1319"/>
      <w:bookmarkEnd w:id="1320"/>
      <w:bookmarkEnd w:id="1321"/>
      <w:bookmarkEnd w:id="1322"/>
      <w:bookmarkEnd w:id="1323"/>
      <w:bookmarkEnd w:id="1324"/>
      <w:bookmarkEnd w:id="1325"/>
      <w:bookmarkEnd w:id="1326"/>
      <w:bookmarkEnd w:id="1327"/>
      <w:bookmarkEnd w:id="1328"/>
    </w:p>
    <w:p w14:paraId="5B5BDBDE" w14:textId="4943D374" w:rsidR="00C95F94" w:rsidDel="00704D56" w:rsidRDefault="00C95F94" w:rsidP="00C95F94">
      <w:pPr>
        <w:spacing w:after="0"/>
        <w:ind w:left="360"/>
        <w:jc w:val="both"/>
        <w:rPr>
          <w:del w:id="1329" w:author="Ramana Pinisetty(UST,IN)" w:date="2022-09-15T11:48:00Z"/>
          <w:rFonts w:asciiTheme="majorHAnsi" w:hAnsiTheme="majorHAnsi" w:cstheme="majorHAnsi"/>
        </w:rPr>
      </w:pPr>
      <w:bookmarkStart w:id="1330" w:name="_Toc114137737"/>
      <w:bookmarkStart w:id="1331" w:name="_Toc114313345"/>
      <w:bookmarkStart w:id="1332" w:name="_Toc114488391"/>
      <w:bookmarkStart w:id="1333" w:name="_Toc114507539"/>
      <w:bookmarkStart w:id="1334" w:name="_Toc114507692"/>
      <w:bookmarkStart w:id="1335" w:name="_Toc114507856"/>
      <w:bookmarkStart w:id="1336" w:name="_Toc114740550"/>
      <w:bookmarkStart w:id="1337" w:name="_Toc114758406"/>
      <w:bookmarkStart w:id="1338" w:name="_Toc115204284"/>
      <w:bookmarkStart w:id="1339" w:name="_Toc115204883"/>
      <w:bookmarkEnd w:id="1330"/>
      <w:bookmarkEnd w:id="1331"/>
      <w:bookmarkEnd w:id="1332"/>
      <w:bookmarkEnd w:id="1333"/>
      <w:bookmarkEnd w:id="1334"/>
      <w:bookmarkEnd w:id="1335"/>
      <w:bookmarkEnd w:id="1336"/>
      <w:bookmarkEnd w:id="1337"/>
      <w:bookmarkEnd w:id="1338"/>
      <w:bookmarkEnd w:id="1339"/>
    </w:p>
    <w:p w14:paraId="488C1342" w14:textId="14017A8E" w:rsidR="00C95F94" w:rsidDel="00704D56" w:rsidRDefault="00C95F94" w:rsidP="00C95F94">
      <w:pPr>
        <w:spacing w:after="0"/>
        <w:ind w:left="360"/>
        <w:jc w:val="both"/>
        <w:rPr>
          <w:del w:id="1340" w:author="Ramana Pinisetty(UST,IN)" w:date="2022-09-15T11:48:00Z"/>
          <w:rFonts w:asciiTheme="majorHAnsi" w:hAnsiTheme="majorHAnsi" w:cstheme="majorHAnsi"/>
        </w:rPr>
      </w:pPr>
      <w:bookmarkStart w:id="1341" w:name="_Toc114137738"/>
      <w:bookmarkStart w:id="1342" w:name="_Toc114313346"/>
      <w:bookmarkStart w:id="1343" w:name="_Toc114488392"/>
      <w:bookmarkStart w:id="1344" w:name="_Toc114507540"/>
      <w:bookmarkStart w:id="1345" w:name="_Toc114507693"/>
      <w:bookmarkStart w:id="1346" w:name="_Toc114507857"/>
      <w:bookmarkStart w:id="1347" w:name="_Toc114740551"/>
      <w:bookmarkStart w:id="1348" w:name="_Toc114758407"/>
      <w:bookmarkStart w:id="1349" w:name="_Toc115204285"/>
      <w:bookmarkStart w:id="1350" w:name="_Toc115204884"/>
      <w:bookmarkEnd w:id="1341"/>
      <w:bookmarkEnd w:id="1342"/>
      <w:bookmarkEnd w:id="1343"/>
      <w:bookmarkEnd w:id="1344"/>
      <w:bookmarkEnd w:id="1345"/>
      <w:bookmarkEnd w:id="1346"/>
      <w:bookmarkEnd w:id="1347"/>
      <w:bookmarkEnd w:id="1348"/>
      <w:bookmarkEnd w:id="1349"/>
      <w:bookmarkEnd w:id="1350"/>
    </w:p>
    <w:p w14:paraId="3B5E5B1C" w14:textId="1E8215B3" w:rsidR="003C1915" w:rsidRDefault="00094FB9" w:rsidP="00C95F94">
      <w:pPr>
        <w:pStyle w:val="Heading1"/>
        <w:rPr>
          <w:ins w:id="1351" w:author="Prasanth Prasannan(UST,IN)" w:date="2022-09-22T16:44:00Z"/>
          <w:rFonts w:asciiTheme="majorHAnsi" w:hAnsiTheme="majorHAnsi" w:cstheme="majorHAnsi"/>
        </w:rPr>
      </w:pPr>
      <w:bookmarkStart w:id="1352" w:name="_Toc115204885"/>
      <w:r w:rsidRPr="00F17570">
        <w:rPr>
          <w:rFonts w:asciiTheme="majorHAnsi" w:hAnsiTheme="majorHAnsi" w:cstheme="majorHAnsi"/>
          <w:rPrChange w:id="1353" w:author="Prasanth Prasannan(UST,IN)" w:date="2022-09-19T19:24:00Z">
            <w:rPr/>
          </w:rPrChange>
        </w:rPr>
        <w:t>Continuous Integration</w:t>
      </w:r>
      <w:bookmarkEnd w:id="1352"/>
      <w:del w:id="1354" w:author="Prasanth Prasannan(UST,IN)" w:date="2022-09-22T16:45:00Z">
        <w:r w:rsidRPr="00F17570" w:rsidDel="003C1915">
          <w:rPr>
            <w:rFonts w:asciiTheme="majorHAnsi" w:hAnsiTheme="majorHAnsi" w:cstheme="majorHAnsi"/>
            <w:rPrChange w:id="1355" w:author="Prasanth Prasannan(UST,IN)" w:date="2022-09-19T19:24:00Z">
              <w:rPr/>
            </w:rPrChange>
          </w:rPr>
          <w:delText xml:space="preserve"> </w:delText>
        </w:r>
      </w:del>
      <w:del w:id="1356" w:author="Prasanth Prasannan(UST,IN)" w:date="2022-09-22T16:44:00Z">
        <w:r w:rsidRPr="00F17570" w:rsidDel="003C1915">
          <w:rPr>
            <w:rFonts w:asciiTheme="majorHAnsi" w:hAnsiTheme="majorHAnsi" w:cstheme="majorHAnsi"/>
            <w:rPrChange w:id="1357" w:author="Prasanth Prasannan(UST,IN)" w:date="2022-09-19T19:24:00Z">
              <w:rPr/>
            </w:rPrChange>
          </w:rPr>
          <w:delText>-</w:delText>
        </w:r>
      </w:del>
      <w:del w:id="1358" w:author="Prasanth Prasannan(UST,IN)" w:date="2022-09-22T16:45:00Z">
        <w:r w:rsidRPr="00F17570" w:rsidDel="003C1915">
          <w:rPr>
            <w:rFonts w:asciiTheme="majorHAnsi" w:hAnsiTheme="majorHAnsi" w:cstheme="majorHAnsi"/>
            <w:rPrChange w:id="1359" w:author="Prasanth Prasannan(UST,IN)" w:date="2022-09-19T19:24:00Z">
              <w:rPr/>
            </w:rPrChange>
          </w:rPr>
          <w:delText xml:space="preserve"> </w:delText>
        </w:r>
      </w:del>
    </w:p>
    <w:p w14:paraId="62A5F90E" w14:textId="77777777" w:rsidR="00923715" w:rsidRDefault="00580330" w:rsidP="003C1915">
      <w:pPr>
        <w:pStyle w:val="Heading2"/>
        <w:rPr>
          <w:ins w:id="1360" w:author="Prasanth Prasannan(UST,IN)" w:date="2022-09-22T16:51:00Z"/>
        </w:rPr>
      </w:pPr>
      <w:bookmarkStart w:id="1361" w:name="_Toc115204886"/>
      <w:r w:rsidRPr="00F17570">
        <w:t>Pre</w:t>
      </w:r>
      <w:r w:rsidR="009275A7" w:rsidRPr="00F17570">
        <w:t>req</w:t>
      </w:r>
      <w:r w:rsidR="003E4C88" w:rsidRPr="00F17570">
        <w:t>uis</w:t>
      </w:r>
      <w:r w:rsidR="00A80F6B" w:rsidRPr="00F17570">
        <w:t>ite</w:t>
      </w:r>
      <w:ins w:id="1362" w:author="Prasanth Prasannan(UST,IN)" w:date="2022-09-22T16:51:00Z">
        <w:r w:rsidR="00923715">
          <w:t>s</w:t>
        </w:r>
        <w:bookmarkEnd w:id="1361"/>
      </w:ins>
    </w:p>
    <w:p w14:paraId="2AEF5AD6" w14:textId="494BB9BE" w:rsidR="00923715" w:rsidRDefault="00923715" w:rsidP="00923715">
      <w:pPr>
        <w:pStyle w:val="Heading3"/>
        <w:rPr>
          <w:ins w:id="1363" w:author="Binoy Varghese(UST,IN)" w:date="2022-09-27T10:34:00Z"/>
        </w:rPr>
      </w:pPr>
      <w:bookmarkStart w:id="1364" w:name="_Toc115204887"/>
      <w:ins w:id="1365" w:author="Prasanth Prasannan(UST,IN)" w:date="2022-09-22T16:52:00Z">
        <w:r>
          <w:t>GitLab Folder Structure</w:t>
        </w:r>
      </w:ins>
      <w:bookmarkEnd w:id="1364"/>
    </w:p>
    <w:p w14:paraId="174630DF" w14:textId="1EB639F9" w:rsidR="00510E4A" w:rsidRDefault="00510E4A" w:rsidP="00510E4A">
      <w:pPr>
        <w:spacing w:after="0"/>
        <w:ind w:left="360"/>
        <w:jc w:val="both"/>
        <w:rPr>
          <w:ins w:id="1366" w:author="Binoy Varghese(UST,IN)" w:date="2022-09-27T10:34:00Z"/>
          <w:color w:val="000000"/>
        </w:rPr>
      </w:pPr>
      <w:ins w:id="1367" w:author="Binoy Varghese(UST,IN)" w:date="2022-09-27T10:35:00Z">
        <w:r>
          <w:rPr>
            <w:color w:val="000000"/>
          </w:rPr>
          <w:t xml:space="preserve">       </w:t>
        </w:r>
      </w:ins>
      <w:ins w:id="1368" w:author="Binoy Varghese(UST,IN)" w:date="2022-09-27T10:34:00Z">
        <w:r w:rsidRPr="00C002C1">
          <w:rPr>
            <w:color w:val="000000"/>
          </w:rPr>
          <w:t>We have</w:t>
        </w:r>
        <w:r>
          <w:rPr>
            <w:color w:val="000000"/>
          </w:rPr>
          <w:t xml:space="preserve"> f</w:t>
        </w:r>
        <w:r w:rsidRPr="009A354C">
          <w:rPr>
            <w:color w:val="000000"/>
          </w:rPr>
          <w:t>our main</w:t>
        </w:r>
        <w:r w:rsidRPr="00C002C1">
          <w:rPr>
            <w:color w:val="000000"/>
          </w:rPr>
          <w:t xml:space="preserve"> </w:t>
        </w:r>
        <w:r w:rsidRPr="009A354C">
          <w:rPr>
            <w:color w:val="000000"/>
          </w:rPr>
          <w:t>Products</w:t>
        </w:r>
        <w:r>
          <w:rPr>
            <w:color w:val="000000"/>
          </w:rPr>
          <w:t xml:space="preserve"> (IntegrationPlus, Engagement-Plus, Workflow Plus , Plus-360) </w:t>
        </w:r>
        <w:r w:rsidRPr="00C002C1">
          <w:rPr>
            <w:color w:val="000000"/>
          </w:rPr>
          <w:t xml:space="preserve"> </w:t>
        </w:r>
        <w:r>
          <w:rPr>
            <w:color w:val="000000"/>
          </w:rPr>
          <w:t>configured for CI Pipeline. Below folder structure is related to Integration Plus.</w:t>
        </w:r>
      </w:ins>
    </w:p>
    <w:p w14:paraId="260B7C25" w14:textId="21A66944" w:rsidR="00510E4A" w:rsidRPr="00510E4A" w:rsidRDefault="00510E4A">
      <w:pPr>
        <w:rPr>
          <w:ins w:id="1369" w:author="Prasanth Prasannan(UST,IN)" w:date="2022-09-22T16:52:00Z"/>
          <w:rPrChange w:id="1370" w:author="Binoy Varghese(UST,IN)" w:date="2022-09-27T10:33:00Z">
            <w:rPr>
              <w:ins w:id="1371" w:author="Prasanth Prasannan(UST,IN)" w:date="2022-09-22T16:52:00Z"/>
            </w:rPr>
          </w:rPrChange>
        </w:rPr>
        <w:pPrChange w:id="1372" w:author="Binoy Varghese(UST,IN)" w:date="2022-09-27T10:33:00Z">
          <w:pPr>
            <w:pStyle w:val="Heading3"/>
          </w:pPr>
        </w:pPrChange>
      </w:pPr>
      <w:ins w:id="1373" w:author="Binoy Varghese(UST,IN)" w:date="2022-09-27T10:33:00Z">
        <w:r>
          <w:rPr>
            <w:noProof/>
          </w:rPr>
          <w:drawing>
            <wp:inline distT="0" distB="0" distL="0" distR="0" wp14:anchorId="082116AB" wp14:editId="6123C6C0">
              <wp:extent cx="5187950" cy="347512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89455" cy="3476131"/>
                      </a:xfrm>
                      <a:prstGeom prst="rect">
                        <a:avLst/>
                      </a:prstGeom>
                      <a:noFill/>
                      <a:ln>
                        <a:noFill/>
                      </a:ln>
                    </pic:spPr>
                  </pic:pic>
                </a:graphicData>
              </a:graphic>
            </wp:inline>
          </w:drawing>
        </w:r>
      </w:ins>
    </w:p>
    <w:p w14:paraId="0FF9BE5E" w14:textId="49067ECC" w:rsidR="003C1915" w:rsidRDefault="00923715" w:rsidP="00923715">
      <w:pPr>
        <w:pStyle w:val="Heading3"/>
        <w:rPr>
          <w:ins w:id="1374" w:author="Binoy Varghese(UST,IN)" w:date="2022-09-28T10:10:00Z"/>
        </w:rPr>
      </w:pPr>
      <w:bookmarkStart w:id="1375" w:name="_Toc115204888"/>
      <w:ins w:id="1376" w:author="Prasanth Prasannan(UST,IN)" w:date="2022-09-22T16:52:00Z">
        <w:r>
          <w:lastRenderedPageBreak/>
          <w:t>Sonar Cloud Configuration and Tokens</w:t>
        </w:r>
      </w:ins>
      <w:bookmarkEnd w:id="1375"/>
      <w:del w:id="1377" w:author="Prasanth Prasannan(UST,IN)" w:date="2022-09-22T16:52:00Z">
        <w:r w:rsidR="00A80F6B" w:rsidRPr="00F17570" w:rsidDel="00923715">
          <w:delText xml:space="preserve">s </w:delText>
        </w:r>
      </w:del>
    </w:p>
    <w:p w14:paraId="193B291C" w14:textId="45EAE6C0" w:rsidR="004E0EEF" w:rsidRDefault="004E0EEF">
      <w:pPr>
        <w:ind w:left="720"/>
        <w:rPr>
          <w:ins w:id="1378" w:author="Binoy Varghese(UST,IN)" w:date="2022-09-28T10:20:00Z"/>
        </w:rPr>
      </w:pPr>
      <w:ins w:id="1379" w:author="Binoy Varghese(UST,IN)" w:date="2022-09-28T10:10:00Z">
        <w:r>
          <w:t>To configure Sonar cloud,</w:t>
        </w:r>
      </w:ins>
      <w:ins w:id="1380" w:author="Binoy Varghese(UST,IN)" w:date="2022-09-28T10:12:00Z">
        <w:r>
          <w:t xml:space="preserve"> First step is to </w:t>
        </w:r>
      </w:ins>
      <w:ins w:id="1381" w:author="Binoy Varghese(UST,IN)" w:date="2022-09-28T10:10:00Z">
        <w:r>
          <w:t xml:space="preserve"> Provision the Sonar Cloud and create </w:t>
        </w:r>
      </w:ins>
      <w:ins w:id="1382" w:author="Binoy Varghese(UST,IN)" w:date="2022-09-28T10:11:00Z">
        <w:r>
          <w:t>the project keys</w:t>
        </w:r>
      </w:ins>
      <w:ins w:id="1383" w:author="Binoy Varghese(UST,IN)" w:date="2022-09-28T10:12:00Z">
        <w:r>
          <w:t xml:space="preserve"> </w:t>
        </w:r>
      </w:ins>
      <w:ins w:id="1384" w:author="Binoy Varghese(UST,IN)" w:date="2022-09-28T10:13:00Z">
        <w:r>
          <w:t xml:space="preserve">&amp; token. </w:t>
        </w:r>
      </w:ins>
      <w:ins w:id="1385" w:author="Binoy Varghese(UST,IN)" w:date="2022-09-28T10:11:00Z">
        <w:r>
          <w:t xml:space="preserve">Discuss this with Application developers and owner of the application and define in the Quality check stage </w:t>
        </w:r>
      </w:ins>
      <w:ins w:id="1386" w:author="Binoy Varghese(UST,IN)" w:date="2022-09-28T10:13:00Z">
        <w:r>
          <w:t xml:space="preserve">along with maven command(Please refer </w:t>
        </w:r>
      </w:ins>
      <w:ins w:id="1387" w:author="Binoy Varghese(UST,IN)" w:date="2022-09-28T10:14:00Z">
        <w:r>
          <w:t>config.yml file (</w:t>
        </w:r>
      </w:ins>
      <w:ins w:id="1388" w:author="Binoy Varghese(UST,IN)" w:date="2022-09-28T10:15:00Z">
        <w:r>
          <w:t xml:space="preserve">Pls refer  section 8 and </w:t>
        </w:r>
      </w:ins>
      <w:ins w:id="1389" w:author="Binoy Varghese(UST,IN)" w:date="2022-09-28T10:14:00Z">
        <w:r>
          <w:t xml:space="preserve">Appendix section 15. 1.3) </w:t>
        </w:r>
      </w:ins>
    </w:p>
    <w:p w14:paraId="272AF2AE" w14:textId="22DBFF9A" w:rsidR="004A2397" w:rsidRDefault="004A2397" w:rsidP="004A2397">
      <w:pPr>
        <w:pStyle w:val="Heading3"/>
        <w:rPr>
          <w:ins w:id="1390" w:author="Binoy Varghese(UST,IN)" w:date="2022-09-28T10:21:00Z"/>
        </w:rPr>
      </w:pPr>
      <w:ins w:id="1391" w:author="Binoy Varghese(UST,IN)" w:date="2022-09-28T10:21:00Z">
        <w:r>
          <w:t>JFROG C</w:t>
        </w:r>
      </w:ins>
      <w:ins w:id="1392" w:author="Binoy Varghese(UST,IN)" w:date="2022-09-28T10:20:00Z">
        <w:r>
          <w:t>onfiguration and Tokens</w:t>
        </w:r>
      </w:ins>
    </w:p>
    <w:p w14:paraId="5FA329FE" w14:textId="22170B64" w:rsidR="004A2397" w:rsidRDefault="004A2397" w:rsidP="004A2397">
      <w:pPr>
        <w:ind w:left="720"/>
        <w:rPr>
          <w:ins w:id="1393" w:author="Binoy Varghese(UST,IN)" w:date="2022-09-28T10:19:00Z"/>
        </w:rPr>
        <w:pPrChange w:id="1394" w:author="Binoy Varghese(UST,IN)" w:date="2022-09-28T10:21:00Z">
          <w:pPr>
            <w:ind w:left="720"/>
          </w:pPr>
        </w:pPrChange>
      </w:pPr>
      <w:ins w:id="1395" w:author="Binoy Varghese(UST,IN)" w:date="2022-09-28T10:21:00Z">
        <w:r>
          <w:t xml:space="preserve">We are using SaaS based JFrog. Get the </w:t>
        </w:r>
      </w:ins>
      <w:ins w:id="1396" w:author="Binoy Varghese(UST,IN)" w:date="2022-09-28T10:22:00Z">
        <w:r>
          <w:t xml:space="preserve"> J</w:t>
        </w:r>
      </w:ins>
      <w:ins w:id="1397" w:author="Binoy Varghese(UST,IN)" w:date="2022-09-28T10:23:00Z">
        <w:r>
          <w:t>F</w:t>
        </w:r>
      </w:ins>
      <w:ins w:id="1398" w:author="Binoy Varghese(UST,IN)" w:date="2022-09-28T10:22:00Z">
        <w:r>
          <w:t>rog Artifactory URL, Server</w:t>
        </w:r>
      </w:ins>
      <w:ins w:id="1399" w:author="Binoy Varghese(UST,IN)" w:date="2022-09-28T10:23:00Z">
        <w:r>
          <w:t xml:space="preserve">, </w:t>
        </w:r>
      </w:ins>
      <w:ins w:id="1400" w:author="Binoy Varghese(UST,IN)" w:date="2022-09-28T10:22:00Z">
        <w:r>
          <w:t xml:space="preserve"> </w:t>
        </w:r>
      </w:ins>
      <w:ins w:id="1401" w:author="Binoy Varghese(UST,IN)" w:date="2022-09-28T10:21:00Z">
        <w:r>
          <w:t>Project token</w:t>
        </w:r>
      </w:ins>
      <w:ins w:id="1402" w:author="Binoy Varghese(UST,IN)" w:date="2022-09-28T10:23:00Z">
        <w:r>
          <w:t xml:space="preserve">, keys from the Devops/Architect team(Please refer </w:t>
        </w:r>
      </w:ins>
      <w:ins w:id="1403" w:author="Binoy Varghese(UST,IN)" w:date="2022-09-28T10:24:00Z">
        <w:r>
          <w:t>in Variables Section  5.2 Environment Set up</w:t>
        </w:r>
      </w:ins>
      <w:ins w:id="1404" w:author="Binoy Varghese(UST,IN)" w:date="2022-09-28T10:25:00Z">
        <w:r>
          <w:t xml:space="preserve">). </w:t>
        </w:r>
      </w:ins>
    </w:p>
    <w:p w14:paraId="728DE7A3" w14:textId="07C71B4C" w:rsidR="004A2397" w:rsidRPr="004E0EEF" w:rsidDel="004A2397" w:rsidRDefault="004A2397" w:rsidP="004A2397">
      <w:pPr>
        <w:rPr>
          <w:ins w:id="1405" w:author="Prasanth Prasannan(UST,IN)" w:date="2022-09-22T16:52:00Z"/>
          <w:del w:id="1406" w:author="Binoy Varghese(UST,IN)" w:date="2022-09-28T10:20:00Z"/>
          <w:rPrChange w:id="1407" w:author="Binoy Varghese(UST,IN)" w:date="2022-09-28T10:10:00Z">
            <w:rPr>
              <w:ins w:id="1408" w:author="Prasanth Prasannan(UST,IN)" w:date="2022-09-22T16:52:00Z"/>
              <w:del w:id="1409" w:author="Binoy Varghese(UST,IN)" w:date="2022-09-28T10:20:00Z"/>
            </w:rPr>
          </w:rPrChange>
        </w:rPr>
        <w:pPrChange w:id="1410" w:author="Binoy Varghese(UST,IN)" w:date="2022-09-28T10:19:00Z">
          <w:pPr>
            <w:pStyle w:val="Heading3"/>
          </w:pPr>
        </w:pPrChange>
      </w:pPr>
    </w:p>
    <w:p w14:paraId="5114802E" w14:textId="7C6EE8EE" w:rsidR="00923715" w:rsidRPr="00923715" w:rsidDel="004A2397" w:rsidRDefault="00923715">
      <w:pPr>
        <w:rPr>
          <w:ins w:id="1411" w:author="Prasanth Prasannan(UST,IN)" w:date="2022-09-22T16:45:00Z"/>
          <w:del w:id="1412" w:author="Binoy Varghese(UST,IN)" w:date="2022-09-28T10:20:00Z"/>
          <w:rPrChange w:id="1413" w:author="Prasanth Prasannan(UST,IN)" w:date="2022-09-22T16:52:00Z">
            <w:rPr>
              <w:ins w:id="1414" w:author="Prasanth Prasannan(UST,IN)" w:date="2022-09-22T16:45:00Z"/>
              <w:del w:id="1415" w:author="Binoy Varghese(UST,IN)" w:date="2022-09-28T10:20:00Z"/>
            </w:rPr>
          </w:rPrChange>
        </w:rPr>
        <w:pPrChange w:id="1416" w:author="Prasanth Prasannan(UST,IN)" w:date="2022-09-22T16:52:00Z">
          <w:pPr>
            <w:pStyle w:val="Heading2"/>
          </w:pPr>
        </w:pPrChange>
      </w:pPr>
    </w:p>
    <w:p w14:paraId="1436303B" w14:textId="1D998A0A" w:rsidR="00EF2910" w:rsidRPr="00F17570" w:rsidRDefault="00094FB9">
      <w:pPr>
        <w:pStyle w:val="Heading2"/>
        <w:rPr>
          <w:rPrChange w:id="1417" w:author="Prasanth Prasannan(UST,IN)" w:date="2022-09-19T19:24:00Z">
            <w:rPr/>
          </w:rPrChange>
        </w:rPr>
        <w:pPrChange w:id="1418" w:author="Prasanth Prasannan(UST,IN)" w:date="2022-09-22T16:44:00Z">
          <w:pPr>
            <w:pStyle w:val="Heading1"/>
          </w:pPr>
        </w:pPrChange>
      </w:pPr>
      <w:del w:id="1419" w:author="Prasanth Prasannan(UST,IN)" w:date="2022-09-22T16:45:00Z">
        <w:r w:rsidRPr="00F17570" w:rsidDel="003C1915">
          <w:rPr>
            <w:rPrChange w:id="1420" w:author="Prasanth Prasannan(UST,IN)" w:date="2022-09-19T19:24:00Z">
              <w:rPr/>
            </w:rPrChange>
          </w:rPr>
          <w:delText xml:space="preserve">&amp; </w:delText>
        </w:r>
      </w:del>
      <w:bookmarkStart w:id="1421" w:name="_Toc115204889"/>
      <w:r w:rsidRPr="00F17570">
        <w:rPr>
          <w:rPrChange w:id="1422" w:author="Prasanth Prasannan(UST,IN)" w:date="2022-09-19T19:24:00Z">
            <w:rPr/>
          </w:rPrChange>
        </w:rPr>
        <w:t xml:space="preserve">Environment Setup </w:t>
      </w:r>
      <w:bookmarkEnd w:id="1421"/>
    </w:p>
    <w:p w14:paraId="44237F66" w14:textId="5D7C0BEB" w:rsidR="00427FDF" w:rsidRDefault="00F51948" w:rsidP="00F51948">
      <w:pPr>
        <w:spacing w:after="0"/>
        <w:ind w:left="360"/>
        <w:jc w:val="both"/>
        <w:rPr>
          <w:ins w:id="1423" w:author="Binoy Varghese(UST,IN)" w:date="2022-09-28T10:34:00Z"/>
          <w:color w:val="000000"/>
        </w:rPr>
      </w:pPr>
      <w:r>
        <w:rPr>
          <w:color w:val="000000"/>
        </w:rPr>
        <w:t>The followi</w:t>
      </w:r>
      <w:r w:rsidR="0005044B">
        <w:rPr>
          <w:color w:val="000000"/>
        </w:rPr>
        <w:t xml:space="preserve">ng pre-requisites and configurations </w:t>
      </w:r>
      <w:ins w:id="1424" w:author="Ramana Pinisetty(UST,IN)" w:date="2022-09-15T11:51:00Z">
        <w:r w:rsidR="00AA78F6">
          <w:rPr>
            <w:color w:val="000000"/>
          </w:rPr>
          <w:t xml:space="preserve">are required to </w:t>
        </w:r>
      </w:ins>
      <w:ins w:id="1425" w:author="Ramana Pinisetty(UST,IN)" w:date="2022-09-15T11:52:00Z">
        <w:r w:rsidR="00AA78F6">
          <w:rPr>
            <w:color w:val="000000"/>
          </w:rPr>
          <w:t xml:space="preserve">create </w:t>
        </w:r>
      </w:ins>
      <w:r w:rsidR="0005044B">
        <w:rPr>
          <w:color w:val="000000"/>
        </w:rPr>
        <w:t xml:space="preserve">environment setup </w:t>
      </w:r>
      <w:ins w:id="1426" w:author="Ramana Pinisetty(UST,IN)" w:date="2022-09-15T11:52:00Z">
        <w:r w:rsidR="00AA78F6">
          <w:rPr>
            <w:color w:val="000000"/>
          </w:rPr>
          <w:t xml:space="preserve">and </w:t>
        </w:r>
      </w:ins>
      <w:del w:id="1427" w:author="Ramana Pinisetty(UST,IN)" w:date="2022-09-15T11:52:00Z">
        <w:r w:rsidR="0005044B" w:rsidDel="00AA78F6">
          <w:rPr>
            <w:color w:val="000000"/>
          </w:rPr>
          <w:delText>is required to</w:delText>
        </w:r>
      </w:del>
      <w:r w:rsidR="0005044B">
        <w:rPr>
          <w:color w:val="000000"/>
        </w:rPr>
        <w:t xml:space="preserve"> configure Continuous Integration </w:t>
      </w:r>
      <w:r w:rsidR="00427FDF">
        <w:rPr>
          <w:color w:val="000000"/>
        </w:rPr>
        <w:t>pipelines: -</w:t>
      </w:r>
    </w:p>
    <w:p w14:paraId="7AE20FAF" w14:textId="67C11ADA" w:rsidR="003B38B8" w:rsidRDefault="003B38B8" w:rsidP="00F51948">
      <w:pPr>
        <w:spacing w:after="0"/>
        <w:ind w:left="360"/>
        <w:jc w:val="both"/>
        <w:rPr>
          <w:color w:val="000000"/>
        </w:rPr>
      </w:pPr>
      <w:ins w:id="1428" w:author="Binoy Varghese(UST,IN)" w:date="2022-09-28T10:34:00Z">
        <w:r>
          <w:rPr>
            <w:color w:val="000000"/>
          </w:rPr>
          <w:t xml:space="preserve">     </w:t>
        </w:r>
      </w:ins>
    </w:p>
    <w:p w14:paraId="5E641B86" w14:textId="56A26DE4" w:rsidR="00427FDF" w:rsidRPr="003B38B8" w:rsidRDefault="0005044B" w:rsidP="003B38B8">
      <w:pPr>
        <w:pStyle w:val="ListParagraph"/>
        <w:numPr>
          <w:ilvl w:val="0"/>
          <w:numId w:val="35"/>
        </w:numPr>
        <w:spacing w:after="0"/>
        <w:jc w:val="both"/>
        <w:rPr>
          <w:color w:val="000000"/>
          <w:rPrChange w:id="1429" w:author="Binoy Varghese(UST,IN)" w:date="2022-09-28T10:34:00Z">
            <w:rPr/>
          </w:rPrChange>
        </w:rPr>
        <w:pPrChange w:id="1430" w:author="Binoy Varghese(UST,IN)" w:date="2022-09-28T10:34:00Z">
          <w:pPr>
            <w:spacing w:after="0"/>
            <w:ind w:left="360"/>
            <w:jc w:val="both"/>
          </w:pPr>
        </w:pPrChange>
      </w:pPr>
      <w:del w:id="1431" w:author="Binoy Varghese(UST,IN)" w:date="2022-09-28T10:34:00Z">
        <w:r w:rsidRPr="003B38B8" w:rsidDel="003B38B8">
          <w:rPr>
            <w:color w:val="000000"/>
            <w:rPrChange w:id="1432" w:author="Binoy Varghese(UST,IN)" w:date="2022-09-28T10:34:00Z">
              <w:rPr/>
            </w:rPrChange>
          </w:rPr>
          <w:delText xml:space="preserve"> </w:delText>
        </w:r>
      </w:del>
      <w:ins w:id="1433" w:author="Binoy Varghese(UST,IN)" w:date="2022-09-28T10:34:00Z">
        <w:r w:rsidR="003B38B8" w:rsidRPr="003B38B8">
          <w:rPr>
            <w:color w:val="000000"/>
            <w:rPrChange w:id="1434" w:author="Binoy Varghese(UST,IN)" w:date="2022-09-28T10:34:00Z">
              <w:rPr/>
            </w:rPrChange>
          </w:rPr>
          <w:t>Understand the high level architect and flow</w:t>
        </w:r>
        <w:r w:rsidR="003B38B8">
          <w:rPr>
            <w:color w:val="000000"/>
          </w:rPr>
          <w:t>(plz refer section 2</w:t>
        </w:r>
      </w:ins>
      <w:ins w:id="1435" w:author="Binoy Varghese(UST,IN)" w:date="2022-09-28T10:35:00Z">
        <w:r w:rsidR="003B38B8">
          <w:rPr>
            <w:color w:val="000000"/>
          </w:rPr>
          <w:t>,</w:t>
        </w:r>
      </w:ins>
      <w:ins w:id="1436" w:author="Binoy Varghese(UST,IN)" w:date="2022-09-28T10:34:00Z">
        <w:r w:rsidR="003B38B8">
          <w:rPr>
            <w:color w:val="000000"/>
          </w:rPr>
          <w:t xml:space="preserve"> 3</w:t>
        </w:r>
      </w:ins>
      <w:ins w:id="1437" w:author="Binoy Varghese(UST,IN)" w:date="2022-09-28T10:35:00Z">
        <w:r w:rsidR="003B38B8">
          <w:rPr>
            <w:color w:val="000000"/>
          </w:rPr>
          <w:t xml:space="preserve"> and 4)</w:t>
        </w:r>
      </w:ins>
    </w:p>
    <w:p w14:paraId="23F67A9D" w14:textId="6301B38F" w:rsidR="00F51948" w:rsidRPr="005B11C2" w:rsidRDefault="00F51948" w:rsidP="003B38B8">
      <w:pPr>
        <w:pStyle w:val="ListParagraph"/>
        <w:numPr>
          <w:ilvl w:val="0"/>
          <w:numId w:val="35"/>
        </w:numPr>
        <w:spacing w:after="0"/>
        <w:jc w:val="both"/>
        <w:rPr>
          <w:color w:val="000000"/>
        </w:rPr>
        <w:pPrChange w:id="1438" w:author="Binoy Varghese(UST,IN)" w:date="2022-09-28T10:34:00Z">
          <w:pPr>
            <w:pStyle w:val="ListParagraph"/>
            <w:numPr>
              <w:numId w:val="14"/>
            </w:numPr>
            <w:spacing w:after="0"/>
            <w:ind w:left="1080" w:hanging="360"/>
            <w:jc w:val="both"/>
          </w:pPr>
        </w:pPrChange>
      </w:pPr>
      <w:commentRangeStart w:id="1439"/>
      <w:commentRangeStart w:id="1440"/>
      <w:commentRangeStart w:id="1441"/>
      <w:commentRangeStart w:id="1442"/>
      <w:commentRangeStart w:id="1443"/>
      <w:r w:rsidRPr="005B11C2">
        <w:rPr>
          <w:color w:val="000000"/>
        </w:rPr>
        <w:t>JFrog Projects</w:t>
      </w:r>
      <w:ins w:id="1444" w:author="Ramana Pinisetty(UST,IN)" w:date="2022-09-17T12:40:00Z">
        <w:r w:rsidR="00E950CD">
          <w:rPr>
            <w:color w:val="000000"/>
          </w:rPr>
          <w:t xml:space="preserve">, </w:t>
        </w:r>
      </w:ins>
      <w:del w:id="1445" w:author="Ramana Pinisetty(UST,IN)" w:date="2022-09-17T12:40:00Z">
        <w:r w:rsidRPr="005B11C2" w:rsidDel="00E950CD">
          <w:rPr>
            <w:color w:val="000000"/>
          </w:rPr>
          <w:delText xml:space="preserve"> &amp; </w:delText>
        </w:r>
      </w:del>
      <w:r w:rsidRPr="005B11C2">
        <w:rPr>
          <w:color w:val="000000"/>
        </w:rPr>
        <w:t>Repositories and URLS</w:t>
      </w:r>
      <w:r w:rsidR="00C95F94">
        <w:rPr>
          <w:color w:val="000000"/>
        </w:rPr>
        <w:t xml:space="preserve"> to be </w:t>
      </w:r>
      <w:ins w:id="1446" w:author="Ramana Pinisetty(UST,IN)" w:date="2022-09-17T12:40:00Z">
        <w:r w:rsidR="00A5565B">
          <w:rPr>
            <w:color w:val="000000"/>
          </w:rPr>
          <w:t>integrated and configured with GitLab</w:t>
        </w:r>
      </w:ins>
      <w:del w:id="1447" w:author="Ramana Pinisetty(UST,IN)" w:date="2022-09-17T12:40:00Z">
        <w:r w:rsidR="00C95F94" w:rsidDel="00A5565B">
          <w:rPr>
            <w:color w:val="000000"/>
          </w:rPr>
          <w:delText xml:space="preserve">configured and </w:delText>
        </w:r>
        <w:r w:rsidR="000F429F" w:rsidDel="00A5565B">
          <w:rPr>
            <w:color w:val="000000"/>
          </w:rPr>
          <w:delText xml:space="preserve">keep in </w:delText>
        </w:r>
        <w:r w:rsidR="00C95F94" w:rsidDel="00A5565B">
          <w:rPr>
            <w:color w:val="000000"/>
          </w:rPr>
          <w:delText>hand</w:delText>
        </w:r>
        <w:r w:rsidR="000F429F" w:rsidDel="00A5565B">
          <w:rPr>
            <w:color w:val="000000"/>
          </w:rPr>
          <w:delText>y</w:delText>
        </w:r>
      </w:del>
    </w:p>
    <w:p w14:paraId="41CAA65D" w14:textId="0362A22A" w:rsidR="00F51948" w:rsidRPr="005B11C2" w:rsidDel="003B38B8" w:rsidRDefault="002536AF">
      <w:pPr>
        <w:pStyle w:val="ListParagraph"/>
        <w:numPr>
          <w:ilvl w:val="0"/>
          <w:numId w:val="22"/>
        </w:numPr>
        <w:spacing w:after="0"/>
        <w:jc w:val="both"/>
        <w:rPr>
          <w:del w:id="1448" w:author="Binoy Varghese(UST,IN)" w:date="2022-09-28T10:40:00Z"/>
          <w:color w:val="000000"/>
        </w:rPr>
        <w:pPrChange w:id="1449" w:author="Ramana Pinisetty(UST,IN)" w:date="2022-09-17T12:40:00Z">
          <w:pPr>
            <w:pStyle w:val="ListParagraph"/>
            <w:numPr>
              <w:numId w:val="14"/>
            </w:numPr>
            <w:spacing w:after="0"/>
            <w:ind w:left="1080" w:hanging="360"/>
            <w:jc w:val="both"/>
          </w:pPr>
        </w:pPrChange>
      </w:pPr>
      <w:ins w:id="1450" w:author="Ramana Pinisetty(UST,IN)" w:date="2022-09-17T12:40:00Z">
        <w:del w:id="1451" w:author="Binoy Varghese(UST,IN)" w:date="2022-09-28T10:40:00Z">
          <w:r w:rsidDel="003B38B8">
            <w:rPr>
              <w:color w:val="000000"/>
            </w:rPr>
            <w:delText xml:space="preserve">Identify and configure </w:delText>
          </w:r>
        </w:del>
      </w:ins>
      <w:del w:id="1452" w:author="Binoy Varghese(UST,IN)" w:date="2022-09-28T10:40:00Z">
        <w:r w:rsidR="00F51948" w:rsidRPr="005B11C2" w:rsidDel="003B38B8">
          <w:rPr>
            <w:color w:val="000000"/>
          </w:rPr>
          <w:delText>Sonar</w:delText>
        </w:r>
      </w:del>
      <w:ins w:id="1453" w:author="Ramana Pinisetty(UST,IN)" w:date="2022-09-17T12:41:00Z">
        <w:del w:id="1454" w:author="Binoy Varghese(UST,IN)" w:date="2022-09-28T10:40:00Z">
          <w:r w:rsidDel="003B38B8">
            <w:rPr>
              <w:color w:val="000000"/>
            </w:rPr>
            <w:delText xml:space="preserve">cloud specific URLs and Project keys </w:delText>
          </w:r>
        </w:del>
      </w:ins>
      <w:del w:id="1455" w:author="Binoy Varghese(UST,IN)" w:date="2022-09-28T10:40:00Z">
        <w:r w:rsidR="00F51948" w:rsidRPr="005B11C2" w:rsidDel="003B38B8">
          <w:rPr>
            <w:color w:val="000000"/>
          </w:rPr>
          <w:delText xml:space="preserve"> Cloud, URLs and Project Keys </w:delText>
        </w:r>
      </w:del>
    </w:p>
    <w:p w14:paraId="165D02A6" w14:textId="1215A1EF" w:rsidR="00F51948" w:rsidRPr="005B11C2" w:rsidRDefault="002536AF">
      <w:pPr>
        <w:pStyle w:val="ListParagraph"/>
        <w:numPr>
          <w:ilvl w:val="0"/>
          <w:numId w:val="22"/>
        </w:numPr>
        <w:spacing w:after="0"/>
        <w:jc w:val="both"/>
        <w:rPr>
          <w:color w:val="000000"/>
        </w:rPr>
        <w:pPrChange w:id="1456" w:author="Ramana Pinisetty(UST,IN)" w:date="2022-09-17T12:40:00Z">
          <w:pPr>
            <w:pStyle w:val="ListParagraph"/>
            <w:numPr>
              <w:numId w:val="14"/>
            </w:numPr>
            <w:spacing w:after="0"/>
            <w:ind w:left="1080" w:hanging="360"/>
            <w:jc w:val="both"/>
          </w:pPr>
        </w:pPrChange>
      </w:pPr>
      <w:ins w:id="1457" w:author="Ramana Pinisetty(UST,IN)" w:date="2022-09-17T12:41:00Z">
        <w:r>
          <w:rPr>
            <w:color w:val="000000"/>
          </w:rPr>
          <w:t xml:space="preserve">Discuss and finalize the </w:t>
        </w:r>
      </w:ins>
      <w:r w:rsidR="00F51948" w:rsidRPr="005B11C2">
        <w:rPr>
          <w:color w:val="000000"/>
        </w:rPr>
        <w:t xml:space="preserve">Gitlab Branching Strategy </w:t>
      </w:r>
      <w:del w:id="1458" w:author="Ramana Pinisetty(UST,IN)" w:date="2022-09-17T12:41:00Z">
        <w:r w:rsidR="00F51948" w:rsidRPr="005B11C2" w:rsidDel="002536AF">
          <w:rPr>
            <w:color w:val="000000"/>
          </w:rPr>
          <w:delText>to be clear.</w:delText>
        </w:r>
      </w:del>
      <w:ins w:id="1459" w:author="Ramana Pinisetty(UST,IN)" w:date="2022-09-17T12:41:00Z">
        <w:r>
          <w:rPr>
            <w:color w:val="000000"/>
          </w:rPr>
          <w:t xml:space="preserve">with the development team </w:t>
        </w:r>
      </w:ins>
    </w:p>
    <w:p w14:paraId="4AD26776" w14:textId="77777777" w:rsidR="003B38B8" w:rsidRPr="005B11C2" w:rsidRDefault="003B38B8" w:rsidP="003B38B8">
      <w:pPr>
        <w:pStyle w:val="ListParagraph"/>
        <w:numPr>
          <w:ilvl w:val="0"/>
          <w:numId w:val="22"/>
        </w:numPr>
        <w:spacing w:after="0"/>
        <w:jc w:val="both"/>
        <w:rPr>
          <w:ins w:id="1460" w:author="Binoy Varghese(UST,IN)" w:date="2022-09-28T10:39:00Z"/>
          <w:color w:val="000000"/>
        </w:rPr>
      </w:pPr>
      <w:ins w:id="1461" w:author="Binoy Varghese(UST,IN)" w:date="2022-09-28T10:39:00Z">
        <w:r>
          <w:rPr>
            <w:color w:val="000000"/>
          </w:rPr>
          <w:t xml:space="preserve">Discuss with development about standalone application , build versions ,build strategy to be implemented in </w:t>
        </w:r>
        <w:r w:rsidRPr="005B11C2">
          <w:rPr>
            <w:color w:val="000000"/>
          </w:rPr>
          <w:t xml:space="preserve">CI Script and </w:t>
        </w:r>
        <w:r>
          <w:rPr>
            <w:color w:val="000000"/>
          </w:rPr>
          <w:t>design a</w:t>
        </w:r>
        <w:r w:rsidRPr="005B11C2">
          <w:rPr>
            <w:color w:val="000000"/>
          </w:rPr>
          <w:t xml:space="preserve">rchitecture </w:t>
        </w:r>
        <w:r>
          <w:rPr>
            <w:color w:val="000000"/>
          </w:rPr>
          <w:t>to create end-to-end flow of CICD</w:t>
        </w:r>
        <w:r w:rsidRPr="005B11C2">
          <w:rPr>
            <w:color w:val="000000"/>
          </w:rPr>
          <w:t xml:space="preserve"> </w:t>
        </w:r>
      </w:ins>
    </w:p>
    <w:p w14:paraId="2C2FEBF3" w14:textId="1A881EB1" w:rsidR="00762CDE" w:rsidDel="003B38B8" w:rsidRDefault="00B57E73" w:rsidP="00021E88">
      <w:pPr>
        <w:pStyle w:val="ListParagraph"/>
        <w:numPr>
          <w:ilvl w:val="0"/>
          <w:numId w:val="22"/>
        </w:numPr>
        <w:spacing w:after="0"/>
        <w:jc w:val="both"/>
        <w:rPr>
          <w:ins w:id="1462" w:author="Ramana Pinisetty(UST,IN)" w:date="2022-09-17T12:42:00Z"/>
          <w:del w:id="1463" w:author="Binoy Varghese(UST,IN)" w:date="2022-09-28T10:39:00Z"/>
          <w:color w:val="000000"/>
        </w:rPr>
        <w:pPrChange w:id="1464" w:author="Ramana Pinisetty(UST,IN)" w:date="2022-09-17T12:40:00Z">
          <w:pPr>
            <w:pStyle w:val="ListParagraph"/>
            <w:numPr>
              <w:numId w:val="22"/>
            </w:numPr>
            <w:spacing w:after="0"/>
            <w:ind w:left="1080" w:hanging="360"/>
            <w:jc w:val="both"/>
          </w:pPr>
        </w:pPrChange>
      </w:pPr>
      <w:ins w:id="1465" w:author="Ramana Pinisetty(UST,IN)" w:date="2022-09-17T12:43:00Z">
        <w:del w:id="1466" w:author="Binoy Varghese(UST,IN)" w:date="2022-09-28T10:39:00Z">
          <w:r w:rsidRPr="003B38B8" w:rsidDel="003B38B8">
            <w:rPr>
              <w:color w:val="000000"/>
              <w:rPrChange w:id="1467" w:author="Binoy Varghese(UST,IN)" w:date="2022-09-28T10:39:00Z">
                <w:rPr>
                  <w:color w:val="000000"/>
                </w:rPr>
              </w:rPrChange>
            </w:rPr>
            <w:delText>Discuss with development team about standalone applications build st</w:delText>
          </w:r>
          <w:r w:rsidR="00A61BC4" w:rsidRPr="003B38B8" w:rsidDel="003B38B8">
            <w:rPr>
              <w:color w:val="000000"/>
              <w:rPrChange w:id="1468" w:author="Binoy Varghese(UST,IN)" w:date="2022-09-28T10:39:00Z">
                <w:rPr>
                  <w:color w:val="000000"/>
                </w:rPr>
              </w:rPrChange>
            </w:rPr>
            <w:delText xml:space="preserve">rategy and integrate with Maven tool and maintain build versions </w:delText>
          </w:r>
        </w:del>
      </w:ins>
      <w:del w:id="1469" w:author="Ramana Pinisetty(UST,IN)" w:date="2022-09-17T12:43:00Z">
        <w:r w:rsidR="00F51948" w:rsidRPr="003B38B8" w:rsidDel="00A61BC4">
          <w:rPr>
            <w:color w:val="000000"/>
            <w:rPrChange w:id="1470" w:author="Binoy Varghese(UST,IN)" w:date="2022-09-28T10:39:00Z">
              <w:rPr>
                <w:color w:val="000000"/>
              </w:rPr>
            </w:rPrChange>
          </w:rPr>
          <w:delText xml:space="preserve">Identify and </w:delText>
        </w:r>
      </w:del>
      <w:del w:id="1471" w:author="Ramana Pinisetty(UST,IN)" w:date="2022-09-17T12:41:00Z">
        <w:r w:rsidR="00F51948" w:rsidRPr="003B38B8" w:rsidDel="00FB5D4A">
          <w:rPr>
            <w:color w:val="000000"/>
            <w:rPrChange w:id="1472" w:author="Binoy Varghese(UST,IN)" w:date="2022-09-28T10:39:00Z">
              <w:rPr>
                <w:color w:val="000000"/>
              </w:rPr>
            </w:rPrChange>
          </w:rPr>
          <w:delText>U</w:delText>
        </w:r>
      </w:del>
      <w:del w:id="1473" w:author="Ramana Pinisetty(UST,IN)" w:date="2022-09-17T12:43:00Z">
        <w:r w:rsidR="00F51948" w:rsidRPr="003B38B8" w:rsidDel="00A61BC4">
          <w:rPr>
            <w:color w:val="000000"/>
            <w:rPrChange w:id="1474" w:author="Binoy Varghese(UST,IN)" w:date="2022-09-28T10:39:00Z">
              <w:rPr>
                <w:color w:val="000000"/>
              </w:rPr>
            </w:rPrChange>
          </w:rPr>
          <w:delText xml:space="preserve">nderstand </w:delText>
        </w:r>
      </w:del>
      <w:del w:id="1475" w:author="Ramana Pinisetty(UST,IN)" w:date="2022-09-17T12:44:00Z">
        <w:r w:rsidR="00F51948" w:rsidRPr="003B38B8" w:rsidDel="00A61BC4">
          <w:rPr>
            <w:color w:val="000000"/>
            <w:rPrChange w:id="1476" w:author="Binoy Varghese(UST,IN)" w:date="2022-09-28T10:39:00Z">
              <w:rPr>
                <w:color w:val="000000"/>
              </w:rPr>
            </w:rPrChange>
          </w:rPr>
          <w:delText>Maven Build Versions</w:delText>
        </w:r>
      </w:del>
    </w:p>
    <w:p w14:paraId="093B4B03" w14:textId="66766578" w:rsidR="00F51948" w:rsidRPr="003B38B8" w:rsidRDefault="00BE2F8E" w:rsidP="00021E88">
      <w:pPr>
        <w:pStyle w:val="ListParagraph"/>
        <w:numPr>
          <w:ilvl w:val="0"/>
          <w:numId w:val="22"/>
        </w:numPr>
        <w:spacing w:after="0"/>
        <w:jc w:val="both"/>
        <w:rPr>
          <w:color w:val="000000"/>
          <w:rPrChange w:id="1477" w:author="Binoy Varghese(UST,IN)" w:date="2022-09-28T10:39:00Z">
            <w:rPr>
              <w:color w:val="000000"/>
            </w:rPr>
          </w:rPrChange>
        </w:rPr>
        <w:pPrChange w:id="1478" w:author="Ramana Pinisetty(UST,IN)" w:date="2022-09-17T12:40:00Z">
          <w:pPr>
            <w:pStyle w:val="ListParagraph"/>
            <w:numPr>
              <w:numId w:val="14"/>
            </w:numPr>
            <w:spacing w:after="0"/>
            <w:ind w:left="1080" w:hanging="360"/>
            <w:jc w:val="both"/>
          </w:pPr>
        </w:pPrChange>
      </w:pPr>
      <w:ins w:id="1479" w:author="Ramana Pinisetty(UST,IN)" w:date="2022-09-17T12:44:00Z">
        <w:r w:rsidRPr="003B38B8">
          <w:rPr>
            <w:color w:val="000000"/>
            <w:rPrChange w:id="1480" w:author="Binoy Varghese(UST,IN)" w:date="2022-09-28T10:39:00Z">
              <w:rPr>
                <w:color w:val="000000"/>
              </w:rPr>
            </w:rPrChange>
          </w:rPr>
          <w:t xml:space="preserve">Discuss about containerized applications build strategy </w:t>
        </w:r>
        <w:r w:rsidR="0005746D" w:rsidRPr="003B38B8">
          <w:rPr>
            <w:color w:val="000000"/>
            <w:rPrChange w:id="1481" w:author="Binoy Varghese(UST,IN)" w:date="2022-09-28T10:39:00Z">
              <w:rPr>
                <w:color w:val="000000"/>
              </w:rPr>
            </w:rPrChange>
          </w:rPr>
          <w:t>using Docker</w:t>
        </w:r>
      </w:ins>
      <w:ins w:id="1482" w:author="Ramana Pinisetty(UST,IN)" w:date="2022-09-17T12:45:00Z">
        <w:r w:rsidR="0005746D" w:rsidRPr="003B38B8">
          <w:rPr>
            <w:color w:val="000000"/>
            <w:rPrChange w:id="1483" w:author="Binoy Varghese(UST,IN)" w:date="2022-09-28T10:39:00Z">
              <w:rPr>
                <w:color w:val="000000"/>
              </w:rPr>
            </w:rPrChange>
          </w:rPr>
          <w:t xml:space="preserve"> to create pipelines and for the builds</w:t>
        </w:r>
      </w:ins>
      <w:del w:id="1484" w:author="Ramana Pinisetty(UST,IN)" w:date="2022-09-17T12:42:00Z">
        <w:r w:rsidR="00F51948" w:rsidRPr="003B38B8" w:rsidDel="00762CDE">
          <w:rPr>
            <w:color w:val="000000"/>
            <w:rPrChange w:id="1485" w:author="Binoy Varghese(UST,IN)" w:date="2022-09-28T10:39:00Z">
              <w:rPr>
                <w:color w:val="000000"/>
              </w:rPr>
            </w:rPrChange>
          </w:rPr>
          <w:delText xml:space="preserve">, </w:delText>
        </w:r>
      </w:del>
      <w:del w:id="1486" w:author="Ramana Pinisetty(UST,IN)" w:date="2022-09-17T12:45:00Z">
        <w:r w:rsidR="00F51948" w:rsidRPr="003B38B8" w:rsidDel="0005746D">
          <w:rPr>
            <w:color w:val="000000"/>
            <w:rPrChange w:id="1487" w:author="Binoy Varghese(UST,IN)" w:date="2022-09-28T10:39:00Z">
              <w:rPr>
                <w:color w:val="000000"/>
              </w:rPr>
            </w:rPrChange>
          </w:rPr>
          <w:delText>Docker which will be using for pipeline script for the builds</w:delText>
        </w:r>
      </w:del>
    </w:p>
    <w:p w14:paraId="42B9681D" w14:textId="6D225D9B" w:rsidR="00F51948" w:rsidRPr="005B11C2" w:rsidRDefault="0003389F">
      <w:pPr>
        <w:pStyle w:val="ListParagraph"/>
        <w:numPr>
          <w:ilvl w:val="0"/>
          <w:numId w:val="22"/>
        </w:numPr>
        <w:spacing w:after="0"/>
        <w:jc w:val="both"/>
        <w:rPr>
          <w:color w:val="000000"/>
        </w:rPr>
        <w:pPrChange w:id="1488" w:author="Ramana Pinisetty(UST,IN)" w:date="2022-09-17T12:40:00Z">
          <w:pPr>
            <w:pStyle w:val="ListParagraph"/>
            <w:numPr>
              <w:numId w:val="14"/>
            </w:numPr>
            <w:spacing w:after="0"/>
            <w:ind w:left="1080" w:hanging="360"/>
            <w:jc w:val="both"/>
          </w:pPr>
        </w:pPrChange>
      </w:pPr>
      <w:ins w:id="1489" w:author="Ramana Pinisetty(UST,IN)" w:date="2022-09-17T12:45:00Z">
        <w:r>
          <w:rPr>
            <w:color w:val="000000"/>
          </w:rPr>
          <w:t>Discuss and define stages specific to testing, 3</w:t>
        </w:r>
        <w:r w:rsidRPr="0003389F">
          <w:rPr>
            <w:color w:val="000000"/>
            <w:vertAlign w:val="superscript"/>
            <w:rPrChange w:id="1490" w:author="Ramana Pinisetty(UST,IN)" w:date="2022-09-17T12:45:00Z">
              <w:rPr>
                <w:color w:val="000000"/>
              </w:rPr>
            </w:rPrChange>
          </w:rPr>
          <w:t>rd</w:t>
        </w:r>
        <w:r>
          <w:rPr>
            <w:color w:val="000000"/>
          </w:rPr>
          <w:t xml:space="preserve"> party integrations, </w:t>
        </w:r>
      </w:ins>
      <w:ins w:id="1491" w:author="Ramana Pinisetty(UST,IN)" w:date="2022-09-17T12:46:00Z">
        <w:r>
          <w:rPr>
            <w:color w:val="000000"/>
          </w:rPr>
          <w:t>approval process</w:t>
        </w:r>
        <w:r w:rsidR="0075519D">
          <w:rPr>
            <w:color w:val="000000"/>
          </w:rPr>
          <w:t xml:space="preserve"> to be included in the pipelines</w:t>
        </w:r>
      </w:ins>
      <w:del w:id="1492" w:author="Ramana Pinisetty(UST,IN)" w:date="2022-09-17T12:46:00Z">
        <w:r w:rsidR="00F51948" w:rsidRPr="005B11C2" w:rsidDel="0075519D">
          <w:rPr>
            <w:color w:val="000000"/>
          </w:rPr>
          <w:delText>Identify what all stages that needed to add in the pipeline.</w:delText>
        </w:r>
      </w:del>
    </w:p>
    <w:p w14:paraId="5DDBF8F3" w14:textId="1091F78C" w:rsidR="00F51948" w:rsidRPr="005B11C2" w:rsidDel="003B38B8" w:rsidRDefault="0075519D">
      <w:pPr>
        <w:pStyle w:val="ListParagraph"/>
        <w:numPr>
          <w:ilvl w:val="0"/>
          <w:numId w:val="22"/>
        </w:numPr>
        <w:spacing w:after="0"/>
        <w:jc w:val="both"/>
        <w:rPr>
          <w:del w:id="1493" w:author="Binoy Varghese(UST,IN)" w:date="2022-09-28T10:39:00Z"/>
          <w:color w:val="000000"/>
        </w:rPr>
        <w:pPrChange w:id="1494" w:author="Ramana Pinisetty(UST,IN)" w:date="2022-09-17T12:40:00Z">
          <w:pPr>
            <w:pStyle w:val="ListParagraph"/>
            <w:numPr>
              <w:numId w:val="14"/>
            </w:numPr>
            <w:spacing w:after="0"/>
            <w:ind w:left="1080" w:hanging="360"/>
            <w:jc w:val="both"/>
          </w:pPr>
        </w:pPrChange>
      </w:pPr>
      <w:ins w:id="1495" w:author="Ramana Pinisetty(UST,IN)" w:date="2022-09-17T12:46:00Z">
        <w:del w:id="1496" w:author="Binoy Varghese(UST,IN)" w:date="2022-09-28T10:39:00Z">
          <w:r w:rsidDel="003B38B8">
            <w:rPr>
              <w:color w:val="000000"/>
            </w:rPr>
            <w:delText>Discus</w:delText>
          </w:r>
        </w:del>
      </w:ins>
      <w:ins w:id="1497" w:author="Ramana Pinisetty(UST,IN)" w:date="2022-09-17T12:47:00Z">
        <w:del w:id="1498" w:author="Binoy Varghese(UST,IN)" w:date="2022-09-28T10:39:00Z">
          <w:r w:rsidR="008612A8" w:rsidDel="003B38B8">
            <w:rPr>
              <w:color w:val="000000"/>
            </w:rPr>
            <w:delText xml:space="preserve">s </w:delText>
          </w:r>
        </w:del>
      </w:ins>
      <w:ins w:id="1499" w:author="Ramana Pinisetty(UST,IN)" w:date="2022-09-17T12:49:00Z">
        <w:del w:id="1500" w:author="Binoy Varghese(UST,IN)" w:date="2022-09-28T10:39:00Z">
          <w:r w:rsidR="00681E74" w:rsidDel="003B38B8">
            <w:rPr>
              <w:color w:val="000000"/>
            </w:rPr>
            <w:delText>with development about build strategy to be impleme</w:delText>
          </w:r>
          <w:r w:rsidR="008E1434" w:rsidDel="003B38B8">
            <w:rPr>
              <w:color w:val="000000"/>
            </w:rPr>
            <w:delText xml:space="preserve">nted in </w:delText>
          </w:r>
        </w:del>
      </w:ins>
      <w:del w:id="1501" w:author="Binoy Varghese(UST,IN)" w:date="2022-09-28T10:39:00Z">
        <w:r w:rsidR="00F51948" w:rsidRPr="005B11C2" w:rsidDel="003B38B8">
          <w:rPr>
            <w:color w:val="000000"/>
          </w:rPr>
          <w:delText xml:space="preserve">Understand the CI Script and </w:delText>
        </w:r>
      </w:del>
      <w:ins w:id="1502" w:author="Ramana Pinisetty(UST,IN)" w:date="2022-09-17T12:50:00Z">
        <w:del w:id="1503" w:author="Binoy Varghese(UST,IN)" w:date="2022-09-28T10:39:00Z">
          <w:r w:rsidR="008E1434" w:rsidDel="003B38B8">
            <w:rPr>
              <w:color w:val="000000"/>
            </w:rPr>
            <w:delText xml:space="preserve">design </w:delText>
          </w:r>
        </w:del>
      </w:ins>
      <w:ins w:id="1504" w:author="Ramana Pinisetty(UST,IN)" w:date="2022-09-17T12:52:00Z">
        <w:del w:id="1505" w:author="Binoy Varghese(UST,IN)" w:date="2022-09-28T10:39:00Z">
          <w:r w:rsidR="00906585" w:rsidDel="003B38B8">
            <w:rPr>
              <w:color w:val="000000"/>
            </w:rPr>
            <w:delText>a</w:delText>
          </w:r>
        </w:del>
      </w:ins>
      <w:del w:id="1506" w:author="Binoy Varghese(UST,IN)" w:date="2022-09-28T10:39:00Z">
        <w:r w:rsidR="00F51948" w:rsidRPr="005B11C2" w:rsidDel="003B38B8">
          <w:rPr>
            <w:color w:val="000000"/>
          </w:rPr>
          <w:delText xml:space="preserve">Architecture </w:delText>
        </w:r>
      </w:del>
      <w:ins w:id="1507" w:author="Ramana Pinisetty(UST,IN)" w:date="2022-09-17T12:51:00Z">
        <w:del w:id="1508" w:author="Binoy Varghese(UST,IN)" w:date="2022-09-28T10:39:00Z">
          <w:r w:rsidR="00246099" w:rsidDel="003B38B8">
            <w:rPr>
              <w:color w:val="000000"/>
            </w:rPr>
            <w:delText xml:space="preserve">to create </w:delText>
          </w:r>
        </w:del>
      </w:ins>
      <w:ins w:id="1509" w:author="Ramana Pinisetty(UST,IN)" w:date="2022-09-17T12:50:00Z">
        <w:del w:id="1510" w:author="Binoy Varghese(UST,IN)" w:date="2022-09-28T10:39:00Z">
          <w:r w:rsidR="008E1434" w:rsidDel="003B38B8">
            <w:rPr>
              <w:color w:val="000000"/>
            </w:rPr>
            <w:delText>end-to-end flow of CICD</w:delText>
          </w:r>
        </w:del>
      </w:ins>
      <w:del w:id="1511" w:author="Binoy Varghese(UST,IN)" w:date="2022-09-28T10:39:00Z">
        <w:r w:rsidR="00F51948" w:rsidRPr="005B11C2" w:rsidDel="003B38B8">
          <w:rPr>
            <w:color w:val="000000"/>
          </w:rPr>
          <w:delText xml:space="preserve">of End-to-End Flow of CICD. </w:delText>
        </w:r>
      </w:del>
    </w:p>
    <w:p w14:paraId="5AEA6901" w14:textId="0FBFF576" w:rsidR="00F51948" w:rsidRPr="005B11C2" w:rsidRDefault="00F51948">
      <w:pPr>
        <w:pStyle w:val="ListParagraph"/>
        <w:numPr>
          <w:ilvl w:val="0"/>
          <w:numId w:val="22"/>
        </w:numPr>
        <w:spacing w:after="0"/>
        <w:jc w:val="both"/>
        <w:rPr>
          <w:color w:val="000000"/>
        </w:rPr>
        <w:pPrChange w:id="1512" w:author="Ramana Pinisetty(UST,IN)" w:date="2022-09-17T12:40:00Z">
          <w:pPr>
            <w:pStyle w:val="ListParagraph"/>
            <w:numPr>
              <w:numId w:val="14"/>
            </w:numPr>
            <w:spacing w:after="0"/>
            <w:ind w:left="1080" w:hanging="360"/>
            <w:jc w:val="both"/>
          </w:pPr>
        </w:pPrChange>
      </w:pPr>
      <w:r w:rsidRPr="005B11C2">
        <w:rPr>
          <w:color w:val="000000"/>
        </w:rPr>
        <w:t xml:space="preserve">Ensure and </w:t>
      </w:r>
      <w:ins w:id="1513" w:author="Ramana Pinisetty(UST,IN)" w:date="2022-09-17T12:52:00Z">
        <w:r w:rsidR="00906585">
          <w:rPr>
            <w:color w:val="000000"/>
          </w:rPr>
          <w:t>g</w:t>
        </w:r>
      </w:ins>
      <w:del w:id="1514" w:author="Ramana Pinisetty(UST,IN)" w:date="2022-09-17T12:52:00Z">
        <w:r w:rsidRPr="005B11C2" w:rsidDel="00906585">
          <w:rPr>
            <w:color w:val="000000"/>
          </w:rPr>
          <w:delText>G</w:delText>
        </w:r>
      </w:del>
      <w:r w:rsidRPr="005B11C2">
        <w:rPr>
          <w:color w:val="000000"/>
        </w:rPr>
        <w:t>et the Programmatic Token access for JFrog, AWS account, Gitlab access in place - (Token access and passwords need to set in Group Variables)</w:t>
      </w:r>
      <w:del w:id="1515" w:author="Ramana Pinisetty(UST,IN)" w:date="2022-09-17T12:52:00Z">
        <w:r w:rsidRPr="005B11C2" w:rsidDel="004E071C">
          <w:rPr>
            <w:color w:val="000000"/>
          </w:rPr>
          <w:delText xml:space="preserve"> </w:delText>
        </w:r>
      </w:del>
      <w:r w:rsidRPr="005B11C2">
        <w:rPr>
          <w:color w:val="000000"/>
        </w:rPr>
        <w:t xml:space="preserve">. Please refer CI </w:t>
      </w:r>
      <w:ins w:id="1516" w:author="Ramana Pinisetty(UST,IN)" w:date="2022-09-17T12:52:00Z">
        <w:r w:rsidR="004E071C">
          <w:rPr>
            <w:color w:val="000000"/>
          </w:rPr>
          <w:t>g</w:t>
        </w:r>
      </w:ins>
      <w:del w:id="1517" w:author="Ramana Pinisetty(UST,IN)" w:date="2022-09-17T12:52:00Z">
        <w:r w:rsidRPr="005B11C2" w:rsidDel="004E071C">
          <w:rPr>
            <w:color w:val="000000"/>
          </w:rPr>
          <w:delText>G</w:delText>
        </w:r>
      </w:del>
      <w:r w:rsidRPr="005B11C2">
        <w:rPr>
          <w:color w:val="000000"/>
        </w:rPr>
        <w:t xml:space="preserve">roup variables in </w:t>
      </w:r>
      <w:ins w:id="1518" w:author="Ramana Pinisetty(UST,IN)" w:date="2022-09-17T12:52:00Z">
        <w:r w:rsidR="004E071C">
          <w:rPr>
            <w:color w:val="000000"/>
          </w:rPr>
          <w:t>below table</w:t>
        </w:r>
      </w:ins>
      <w:del w:id="1519" w:author="Ramana Pinisetty(UST,IN)" w:date="2022-09-17T12:52:00Z">
        <w:r w:rsidRPr="005B11C2" w:rsidDel="004E071C">
          <w:rPr>
            <w:color w:val="000000"/>
          </w:rPr>
          <w:delText>Appendix Section</w:delText>
        </w:r>
      </w:del>
      <w:r w:rsidRPr="005B11C2">
        <w:rPr>
          <w:color w:val="000000"/>
        </w:rPr>
        <w:t xml:space="preserve">. </w:t>
      </w:r>
    </w:p>
    <w:p w14:paraId="71DCC9BB" w14:textId="08434267" w:rsidR="00AC0BF8" w:rsidRPr="005B11C2" w:rsidRDefault="00AC0BF8" w:rsidP="00AC0BF8">
      <w:pPr>
        <w:pStyle w:val="ListParagraph"/>
        <w:numPr>
          <w:ilvl w:val="0"/>
          <w:numId w:val="22"/>
        </w:numPr>
        <w:spacing w:after="0"/>
        <w:jc w:val="both"/>
        <w:rPr>
          <w:moveTo w:id="1520" w:author="Ramana Pinisetty(UST,IN)" w:date="2022-09-17T12:54:00Z"/>
          <w:color w:val="000000"/>
        </w:rPr>
      </w:pPr>
      <w:ins w:id="1521" w:author="Ramana Pinisetty(UST,IN)" w:date="2022-09-17T12:54:00Z">
        <w:r>
          <w:rPr>
            <w:color w:val="000000"/>
          </w:rPr>
          <w:t xml:space="preserve">Gather </w:t>
        </w:r>
      </w:ins>
      <w:moveToRangeStart w:id="1522" w:author="Ramana Pinisetty(UST,IN)" w:date="2022-09-17T12:54:00Z" w:name="move114311660"/>
      <w:moveTo w:id="1523" w:author="Ramana Pinisetty(UST,IN)" w:date="2022-09-17T12:54:00Z">
        <w:del w:id="1524" w:author="Ramana Pinisetty(UST,IN)" w:date="2022-09-17T12:54:00Z">
          <w:r w:rsidRPr="005B11C2" w:rsidDel="00AC0BF8">
            <w:rPr>
              <w:color w:val="000000"/>
            </w:rPr>
            <w:delText>Get the</w:delText>
          </w:r>
        </w:del>
      </w:moveTo>
      <w:ins w:id="1525" w:author="Ramana Pinisetty(UST,IN)" w:date="2022-09-17T12:54:00Z">
        <w:r>
          <w:rPr>
            <w:color w:val="000000"/>
          </w:rPr>
          <w:t>the</w:t>
        </w:r>
      </w:ins>
      <w:moveTo w:id="1526" w:author="Ramana Pinisetty(UST,IN)" w:date="2022-09-17T12:54:00Z">
        <w:r w:rsidRPr="005B11C2">
          <w:rPr>
            <w:color w:val="000000"/>
          </w:rPr>
          <w:t xml:space="preserve"> Project Keys for Sonar</w:t>
        </w:r>
        <w:del w:id="1527" w:author="Ramana Pinisetty(UST,IN)" w:date="2022-09-17T12:54:00Z">
          <w:r w:rsidRPr="005B11C2" w:rsidDel="00AC0BF8">
            <w:rPr>
              <w:color w:val="000000"/>
            </w:rPr>
            <w:delText xml:space="preserve"> C</w:delText>
          </w:r>
        </w:del>
      </w:moveTo>
      <w:ins w:id="1528" w:author="Ramana Pinisetty(UST,IN)" w:date="2022-09-17T12:54:00Z">
        <w:r>
          <w:rPr>
            <w:color w:val="000000"/>
          </w:rPr>
          <w:t>c</w:t>
        </w:r>
      </w:ins>
      <w:moveTo w:id="1529" w:author="Ramana Pinisetty(UST,IN)" w:date="2022-09-17T12:54:00Z">
        <w:r w:rsidRPr="005B11C2">
          <w:rPr>
            <w:color w:val="000000"/>
          </w:rPr>
          <w:t xml:space="preserve">loud from </w:t>
        </w:r>
        <w:del w:id="1530" w:author="Ramana Pinisetty(UST,IN)" w:date="2022-09-17T12:54:00Z">
          <w:r w:rsidRPr="005B11C2" w:rsidDel="00AC0BF8">
            <w:rPr>
              <w:color w:val="000000"/>
            </w:rPr>
            <w:delText>the respective team</w:delText>
          </w:r>
        </w:del>
      </w:moveTo>
      <w:ins w:id="1531" w:author="Ramana Pinisetty(UST,IN)" w:date="2022-09-17T12:54:00Z">
        <w:r>
          <w:rPr>
            <w:color w:val="000000"/>
          </w:rPr>
          <w:t xml:space="preserve">development team to </w:t>
        </w:r>
      </w:ins>
      <w:moveTo w:id="1532" w:author="Ramana Pinisetty(UST,IN)" w:date="2022-09-17T12:54:00Z">
        <w:del w:id="1533" w:author="Ramana Pinisetty(UST,IN)" w:date="2022-09-17T12:54:00Z">
          <w:r w:rsidRPr="005B11C2" w:rsidDel="00AC0BF8">
            <w:rPr>
              <w:color w:val="000000"/>
            </w:rPr>
            <w:delText>- S</w:delText>
          </w:r>
        </w:del>
      </w:moveTo>
      <w:ins w:id="1534" w:author="Ramana Pinisetty(UST,IN)" w:date="2022-09-17T12:54:00Z">
        <w:r>
          <w:rPr>
            <w:color w:val="000000"/>
          </w:rPr>
          <w:t>s</w:t>
        </w:r>
      </w:ins>
      <w:moveTo w:id="1535" w:author="Ramana Pinisetty(UST,IN)" w:date="2022-09-17T12:54:00Z">
        <w:r w:rsidRPr="005B11C2">
          <w:rPr>
            <w:color w:val="000000"/>
          </w:rPr>
          <w:t xml:space="preserve">et the </w:t>
        </w:r>
      </w:moveTo>
      <w:ins w:id="1536" w:author="Ramana Pinisetty(UST,IN)" w:date="2022-09-17T12:54:00Z">
        <w:r w:rsidR="00052B08">
          <w:rPr>
            <w:color w:val="000000"/>
          </w:rPr>
          <w:t>v</w:t>
        </w:r>
      </w:ins>
      <w:moveTo w:id="1537" w:author="Ramana Pinisetty(UST,IN)" w:date="2022-09-17T12:54:00Z">
        <w:del w:id="1538" w:author="Ramana Pinisetty(UST,IN)" w:date="2022-09-17T12:54:00Z">
          <w:r w:rsidRPr="005B11C2" w:rsidDel="00052B08">
            <w:rPr>
              <w:color w:val="000000"/>
            </w:rPr>
            <w:delText>V</w:delText>
          </w:r>
        </w:del>
        <w:r w:rsidRPr="005B11C2">
          <w:rPr>
            <w:color w:val="000000"/>
          </w:rPr>
          <w:t xml:space="preserve">ariables </w:t>
        </w:r>
        <w:del w:id="1539" w:author="Ramana Pinisetty(UST,IN)" w:date="2022-09-17T12:54:00Z">
          <w:r w:rsidRPr="005B11C2" w:rsidDel="00052B08">
            <w:rPr>
              <w:color w:val="000000"/>
            </w:rPr>
            <w:delText>for Sonar cloud</w:delText>
          </w:r>
        </w:del>
      </w:moveTo>
      <w:ins w:id="1540" w:author="Ramana Pinisetty(UST,IN)" w:date="2022-09-17T12:54:00Z">
        <w:r w:rsidR="00052B08">
          <w:rPr>
            <w:color w:val="000000"/>
          </w:rPr>
          <w:t>for</w:t>
        </w:r>
      </w:ins>
      <w:moveTo w:id="1541" w:author="Ramana Pinisetty(UST,IN)" w:date="2022-09-17T12:54:00Z">
        <w:r w:rsidRPr="005B11C2">
          <w:rPr>
            <w:color w:val="000000"/>
          </w:rPr>
          <w:t xml:space="preserve"> URL</w:t>
        </w:r>
      </w:moveTo>
      <w:ins w:id="1542" w:author="Ramana Pinisetty(UST,IN)" w:date="2022-09-17T12:54:00Z">
        <w:r w:rsidR="00052B08">
          <w:rPr>
            <w:color w:val="000000"/>
          </w:rPr>
          <w:t>s</w:t>
        </w:r>
      </w:ins>
      <w:moveTo w:id="1543" w:author="Ramana Pinisetty(UST,IN)" w:date="2022-09-17T12:54:00Z">
        <w:r w:rsidRPr="005B11C2">
          <w:rPr>
            <w:color w:val="000000"/>
          </w:rPr>
          <w:t xml:space="preserve"> and Token in Group variables (</w:t>
        </w:r>
        <w:del w:id="1544" w:author="Ramana Pinisetty(UST,IN)" w:date="2022-09-17T12:54:00Z">
          <w:r w:rsidRPr="005B11C2" w:rsidDel="00052B08">
            <w:rPr>
              <w:color w:val="000000"/>
            </w:rPr>
            <w:delText xml:space="preserve">Pls </w:delText>
          </w:r>
        </w:del>
        <w:r w:rsidRPr="005B11C2">
          <w:rPr>
            <w:color w:val="000000"/>
          </w:rPr>
          <w:t>refer</w:t>
        </w:r>
      </w:moveTo>
      <w:ins w:id="1545" w:author="Ramana Pinisetty(UST,IN)" w:date="2022-09-17T12:55:00Z">
        <w:r w:rsidR="00052B08">
          <w:rPr>
            <w:color w:val="000000"/>
          </w:rPr>
          <w:t xml:space="preserve"> below table for more details)</w:t>
        </w:r>
      </w:ins>
      <w:moveTo w:id="1546" w:author="Ramana Pinisetty(UST,IN)" w:date="2022-09-17T12:54:00Z">
        <w:del w:id="1547" w:author="Ramana Pinisetty(UST,IN)" w:date="2022-09-17T12:55:00Z">
          <w:r w:rsidRPr="005B11C2" w:rsidDel="00052B08">
            <w:rPr>
              <w:color w:val="000000"/>
            </w:rPr>
            <w:delText xml:space="preserve"> attached </w:delText>
          </w:r>
          <w:r w:rsidDel="00052B08">
            <w:rPr>
              <w:color w:val="000000"/>
            </w:rPr>
            <w:delText>G</w:delText>
          </w:r>
          <w:r w:rsidRPr="005B11C2" w:rsidDel="00052B08">
            <w:rPr>
              <w:color w:val="000000"/>
            </w:rPr>
            <w:delText>roup variables in Appendix section)</w:delText>
          </w:r>
        </w:del>
        <w:r w:rsidRPr="005B11C2">
          <w:rPr>
            <w:color w:val="000000"/>
          </w:rPr>
          <w:t xml:space="preserve"> </w:t>
        </w:r>
      </w:moveTo>
    </w:p>
    <w:moveToRangeEnd w:id="1522"/>
    <w:p w14:paraId="62E3E228" w14:textId="77777777" w:rsidR="00E812E5" w:rsidRDefault="00A751D0" w:rsidP="00E950CD">
      <w:pPr>
        <w:pStyle w:val="ListParagraph"/>
        <w:numPr>
          <w:ilvl w:val="0"/>
          <w:numId w:val="22"/>
        </w:numPr>
        <w:spacing w:after="0"/>
        <w:jc w:val="both"/>
        <w:rPr>
          <w:ins w:id="1548" w:author="Ramana Pinisetty(UST,IN)" w:date="2022-09-17T12:56:00Z"/>
          <w:color w:val="000000"/>
        </w:rPr>
      </w:pPr>
      <w:ins w:id="1549" w:author="Ramana Pinisetty(UST,IN)" w:date="2022-09-17T12:55:00Z">
        <w:r>
          <w:rPr>
            <w:color w:val="000000"/>
          </w:rPr>
          <w:t xml:space="preserve">Gather </w:t>
        </w:r>
      </w:ins>
      <w:del w:id="1550" w:author="Ramana Pinisetty(UST,IN)" w:date="2022-09-17T12:55:00Z">
        <w:r w:rsidR="00F51948" w:rsidRPr="005B11C2" w:rsidDel="00A751D0">
          <w:rPr>
            <w:color w:val="000000"/>
          </w:rPr>
          <w:delText xml:space="preserve">Understand and </w:delText>
        </w:r>
      </w:del>
      <w:del w:id="1551" w:author="Ramana Pinisetty(UST,IN)" w:date="2022-09-17T12:53:00Z">
        <w:r w:rsidR="00F51948" w:rsidRPr="005B11C2" w:rsidDel="004E071C">
          <w:rPr>
            <w:color w:val="000000"/>
          </w:rPr>
          <w:delText>G</w:delText>
        </w:r>
      </w:del>
      <w:del w:id="1552" w:author="Ramana Pinisetty(UST,IN)" w:date="2022-09-17T12:55:00Z">
        <w:r w:rsidR="00F51948" w:rsidRPr="005B11C2" w:rsidDel="00A751D0">
          <w:rPr>
            <w:color w:val="000000"/>
          </w:rPr>
          <w:delText xml:space="preserve">et </w:delText>
        </w:r>
      </w:del>
      <w:r w:rsidR="00F51948" w:rsidRPr="005B11C2">
        <w:rPr>
          <w:color w:val="000000"/>
        </w:rPr>
        <w:t xml:space="preserve">the Global Variables from DevOps/Architect team to </w:t>
      </w:r>
      <w:del w:id="1553" w:author="Ramana Pinisetty(UST,IN)" w:date="2022-09-17T12:53:00Z">
        <w:r w:rsidR="00F51948" w:rsidRPr="005B11C2" w:rsidDel="00AC0BF8">
          <w:rPr>
            <w:color w:val="000000"/>
          </w:rPr>
          <w:delText xml:space="preserve">be </w:delText>
        </w:r>
      </w:del>
      <w:r w:rsidR="00F51948" w:rsidRPr="005B11C2">
        <w:rPr>
          <w:color w:val="000000"/>
        </w:rPr>
        <w:t>set</w:t>
      </w:r>
      <w:del w:id="1554" w:author="Ramana Pinisetty(UST,IN)" w:date="2022-09-17T12:53:00Z">
        <w:r w:rsidR="00F51948" w:rsidRPr="005B11C2" w:rsidDel="00AC0BF8">
          <w:rPr>
            <w:color w:val="000000"/>
          </w:rPr>
          <w:delText xml:space="preserve"> u</w:delText>
        </w:r>
      </w:del>
      <w:ins w:id="1555" w:author="Ramana Pinisetty(UST,IN)" w:date="2022-09-17T12:53:00Z">
        <w:r w:rsidR="00AC0BF8">
          <w:rPr>
            <w:color w:val="000000"/>
          </w:rPr>
          <w:t>up</w:t>
        </w:r>
      </w:ins>
      <w:del w:id="1556" w:author="Ramana Pinisetty(UST,IN)" w:date="2022-09-17T12:53:00Z">
        <w:r w:rsidR="00F51948" w:rsidRPr="005B11C2" w:rsidDel="00AC0BF8">
          <w:rPr>
            <w:color w:val="000000"/>
          </w:rPr>
          <w:delText>p</w:delText>
        </w:r>
      </w:del>
      <w:ins w:id="1557" w:author="Ramana Pinisetty(UST,IN)" w:date="2022-09-17T12:53:00Z">
        <w:r w:rsidR="00AC0BF8">
          <w:rPr>
            <w:color w:val="000000"/>
          </w:rPr>
          <w:t xml:space="preserve"> product/project specific repos</w:t>
        </w:r>
      </w:ins>
    </w:p>
    <w:p w14:paraId="6DCB2653" w14:textId="729AA6A9" w:rsidR="00F51948" w:rsidRPr="00E812E5" w:rsidRDefault="00E812E5">
      <w:pPr>
        <w:pStyle w:val="ListParagraph"/>
        <w:numPr>
          <w:ilvl w:val="0"/>
          <w:numId w:val="22"/>
        </w:numPr>
        <w:spacing w:after="0"/>
        <w:jc w:val="both"/>
        <w:rPr>
          <w:color w:val="000000"/>
        </w:rPr>
        <w:pPrChange w:id="1558" w:author="Ramana Pinisetty(UST,IN)" w:date="2022-09-17T12:40:00Z">
          <w:pPr>
            <w:pStyle w:val="ListParagraph"/>
            <w:numPr>
              <w:numId w:val="14"/>
            </w:numPr>
            <w:spacing w:after="0"/>
            <w:ind w:left="1080" w:hanging="360"/>
            <w:jc w:val="both"/>
          </w:pPr>
        </w:pPrChange>
      </w:pPr>
      <w:ins w:id="1559" w:author="Ramana Pinisetty(UST,IN)" w:date="2022-09-17T12:56:00Z">
        <w:r w:rsidRPr="00E812E5">
          <w:rPr>
            <w:color w:val="000000"/>
          </w:rPr>
          <w:t xml:space="preserve">Identify the group variables and </w:t>
        </w:r>
      </w:ins>
      <w:ins w:id="1560" w:author="Ramana Pinisetty(UST,IN)" w:date="2022-09-17T12:57:00Z">
        <w:r>
          <w:rPr>
            <w:color w:val="000000"/>
          </w:rPr>
          <w:t>v</w:t>
        </w:r>
      </w:ins>
      <w:ins w:id="1561" w:author="Ramana Pinisetty(UST,IN)" w:date="2022-09-17T12:56:00Z">
        <w:r w:rsidRPr="00E812E5">
          <w:rPr>
            <w:color w:val="000000"/>
          </w:rPr>
          <w:t>alues to be</w:t>
        </w:r>
      </w:ins>
      <w:ins w:id="1562" w:author="Ramana Pinisetty(UST,IN)" w:date="2022-09-17T12:57:00Z">
        <w:r>
          <w:rPr>
            <w:color w:val="000000"/>
          </w:rPr>
          <w:t xml:space="preserve"> configured</w:t>
        </w:r>
        <w:r w:rsidR="00F434F2">
          <w:rPr>
            <w:color w:val="000000"/>
          </w:rPr>
          <w:t>; r</w:t>
        </w:r>
      </w:ins>
      <w:ins w:id="1563" w:author="Ramana Pinisetty(UST,IN)" w:date="2022-09-17T12:56:00Z">
        <w:r w:rsidRPr="00E812E5">
          <w:rPr>
            <w:color w:val="000000"/>
          </w:rPr>
          <w:t xml:space="preserve">ecommended to </w:t>
        </w:r>
      </w:ins>
      <w:ins w:id="1564" w:author="Ramana Pinisetty(UST,IN)" w:date="2022-09-17T12:57:00Z">
        <w:r w:rsidR="00F434F2">
          <w:rPr>
            <w:color w:val="000000"/>
          </w:rPr>
          <w:t>s</w:t>
        </w:r>
      </w:ins>
      <w:ins w:id="1565" w:author="Ramana Pinisetty(UST,IN)" w:date="2022-09-17T12:56:00Z">
        <w:r w:rsidRPr="00E812E5">
          <w:rPr>
            <w:color w:val="000000"/>
          </w:rPr>
          <w:t xml:space="preserve">et all </w:t>
        </w:r>
      </w:ins>
      <w:ins w:id="1566" w:author="Ramana Pinisetty(UST,IN)" w:date="2022-09-17T12:57:00Z">
        <w:r w:rsidR="00F434F2">
          <w:rPr>
            <w:color w:val="000000"/>
          </w:rPr>
          <w:t>v</w:t>
        </w:r>
      </w:ins>
      <w:ins w:id="1567" w:author="Ramana Pinisetty(UST,IN)" w:date="2022-09-17T12:56:00Z">
        <w:r w:rsidRPr="00E812E5">
          <w:rPr>
            <w:color w:val="000000"/>
          </w:rPr>
          <w:t xml:space="preserve">ariables </w:t>
        </w:r>
      </w:ins>
      <w:ins w:id="1568" w:author="Ramana Pinisetty(UST,IN)" w:date="2022-09-17T12:57:00Z">
        <w:r w:rsidR="00F434F2">
          <w:rPr>
            <w:color w:val="000000"/>
          </w:rPr>
          <w:t>at</w:t>
        </w:r>
      </w:ins>
      <w:ins w:id="1569" w:author="Ramana Pinisetty(UST,IN)" w:date="2022-09-17T12:56:00Z">
        <w:r w:rsidRPr="00E812E5">
          <w:rPr>
            <w:color w:val="000000"/>
          </w:rPr>
          <w:t xml:space="preserve"> </w:t>
        </w:r>
      </w:ins>
      <w:ins w:id="1570" w:author="Ramana Pinisetty(UST,IN)" w:date="2022-09-17T12:57:00Z">
        <w:r w:rsidR="00F434F2">
          <w:rPr>
            <w:color w:val="000000"/>
          </w:rPr>
          <w:t>g</w:t>
        </w:r>
      </w:ins>
      <w:ins w:id="1571" w:author="Ramana Pinisetty(UST,IN)" w:date="2022-09-17T12:56:00Z">
        <w:r w:rsidRPr="00E812E5">
          <w:rPr>
            <w:color w:val="000000"/>
          </w:rPr>
          <w:t>roup /</w:t>
        </w:r>
      </w:ins>
      <w:ins w:id="1572" w:author="Ramana Pinisetty(UST,IN)" w:date="2022-09-17T12:58:00Z">
        <w:r w:rsidR="002D2C5C">
          <w:rPr>
            <w:color w:val="000000"/>
          </w:rPr>
          <w:t>s</w:t>
        </w:r>
      </w:ins>
      <w:ins w:id="1573" w:author="Ramana Pinisetty(UST,IN)" w:date="2022-09-17T12:56:00Z">
        <w:r w:rsidRPr="00E812E5">
          <w:rPr>
            <w:color w:val="000000"/>
          </w:rPr>
          <w:t>ubgroups level, so that variables can be reuse</w:t>
        </w:r>
      </w:ins>
      <w:ins w:id="1574" w:author="Ramana Pinisetty(UST,IN)" w:date="2022-09-17T12:57:00Z">
        <w:r w:rsidR="00F434F2">
          <w:rPr>
            <w:color w:val="000000"/>
          </w:rPr>
          <w:t>d</w:t>
        </w:r>
      </w:ins>
      <w:ins w:id="1575" w:author="Ramana Pinisetty(UST,IN)" w:date="2022-09-17T12:56:00Z">
        <w:r w:rsidRPr="00E812E5">
          <w:rPr>
            <w:color w:val="000000"/>
          </w:rPr>
          <w:t xml:space="preserve"> for all</w:t>
        </w:r>
      </w:ins>
      <w:ins w:id="1576" w:author="Ramana Pinisetty(UST,IN)" w:date="2022-09-17T12:57:00Z">
        <w:r w:rsidR="002D2C5C">
          <w:rPr>
            <w:color w:val="000000"/>
          </w:rPr>
          <w:t xml:space="preserve"> </w:t>
        </w:r>
      </w:ins>
      <w:ins w:id="1577" w:author="Ramana Pinisetty(UST,IN)" w:date="2022-09-17T12:56:00Z">
        <w:r w:rsidRPr="00E812E5">
          <w:rPr>
            <w:color w:val="000000"/>
          </w:rPr>
          <w:t>repos</w:t>
        </w:r>
      </w:ins>
      <w:del w:id="1578" w:author="Ramana Pinisetty(UST,IN)" w:date="2022-09-17T12:53:00Z">
        <w:r w:rsidR="00F51948" w:rsidRPr="00E812E5" w:rsidDel="00AC0BF8">
          <w:rPr>
            <w:color w:val="000000"/>
          </w:rPr>
          <w:delText xml:space="preserve"> for the Product &amp; Project repos.</w:delText>
        </w:r>
      </w:del>
      <w:del w:id="1579" w:author="Ramana Pinisetty(UST,IN)" w:date="2022-09-17T12:56:00Z">
        <w:r w:rsidR="00F51948" w:rsidRPr="00E812E5" w:rsidDel="00E812E5">
          <w:rPr>
            <w:color w:val="000000"/>
          </w:rPr>
          <w:delText xml:space="preserve"> </w:delText>
        </w:r>
      </w:del>
    </w:p>
    <w:p w14:paraId="258A2BA0" w14:textId="7E9F2018" w:rsidR="00F51948" w:rsidRPr="005B11C2" w:rsidDel="00AC0BF8" w:rsidRDefault="00F51948">
      <w:pPr>
        <w:pStyle w:val="ListParagraph"/>
        <w:numPr>
          <w:ilvl w:val="0"/>
          <w:numId w:val="22"/>
        </w:numPr>
        <w:spacing w:after="0"/>
        <w:jc w:val="both"/>
        <w:rPr>
          <w:moveFrom w:id="1580" w:author="Ramana Pinisetty(UST,IN)" w:date="2022-09-17T12:54:00Z"/>
          <w:color w:val="000000"/>
        </w:rPr>
        <w:pPrChange w:id="1581" w:author="Ramana Pinisetty(UST,IN)" w:date="2022-09-17T12:40:00Z">
          <w:pPr>
            <w:pStyle w:val="ListParagraph"/>
            <w:numPr>
              <w:numId w:val="14"/>
            </w:numPr>
            <w:spacing w:after="0"/>
            <w:ind w:left="1080" w:hanging="360"/>
            <w:jc w:val="both"/>
          </w:pPr>
        </w:pPrChange>
      </w:pPr>
      <w:moveFromRangeStart w:id="1582" w:author="Ramana Pinisetty(UST,IN)" w:date="2022-09-17T12:54:00Z" w:name="move114311660"/>
      <w:moveFrom w:id="1583" w:author="Ramana Pinisetty(UST,IN)" w:date="2022-09-17T12:54:00Z">
        <w:r w:rsidRPr="005B11C2" w:rsidDel="00AC0BF8">
          <w:rPr>
            <w:color w:val="000000"/>
          </w:rPr>
          <w:t xml:space="preserve">Get the Project Keys for Sonar Cloud from the respective team- Set the Variables for Sonar cloud URL and Token in Group variables (Pls refer attached </w:t>
        </w:r>
        <w:r w:rsidR="00C95F94" w:rsidDel="00AC0BF8">
          <w:rPr>
            <w:color w:val="000000"/>
          </w:rPr>
          <w:t>G</w:t>
        </w:r>
        <w:r w:rsidRPr="005B11C2" w:rsidDel="00AC0BF8">
          <w:rPr>
            <w:color w:val="000000"/>
          </w:rPr>
          <w:t xml:space="preserve">roup variables in Appendix section) </w:t>
        </w:r>
      </w:moveFrom>
    </w:p>
    <w:moveFromRangeEnd w:id="1582"/>
    <w:p w14:paraId="40B85B23" w14:textId="1EEC7328" w:rsidR="00F51948" w:rsidRPr="005B11C2" w:rsidRDefault="00F51948">
      <w:pPr>
        <w:pStyle w:val="ListParagraph"/>
        <w:numPr>
          <w:ilvl w:val="0"/>
          <w:numId w:val="22"/>
        </w:numPr>
        <w:spacing w:after="0"/>
        <w:jc w:val="both"/>
        <w:rPr>
          <w:color w:val="000000"/>
        </w:rPr>
        <w:pPrChange w:id="1584" w:author="Ramana Pinisetty(UST,IN)" w:date="2022-09-17T12:40:00Z">
          <w:pPr>
            <w:pStyle w:val="ListParagraph"/>
            <w:numPr>
              <w:numId w:val="14"/>
            </w:numPr>
            <w:spacing w:after="0"/>
            <w:ind w:left="1080" w:hanging="360"/>
            <w:jc w:val="both"/>
          </w:pPr>
        </w:pPrChange>
      </w:pPr>
      <w:r w:rsidRPr="005B11C2">
        <w:rPr>
          <w:color w:val="000000"/>
        </w:rPr>
        <w:t>Configure</w:t>
      </w:r>
      <w:ins w:id="1585" w:author="Ramana Pinisetty(UST,IN)" w:date="2022-09-17T12:56:00Z">
        <w:r w:rsidR="00A751D0">
          <w:rPr>
            <w:color w:val="000000"/>
          </w:rPr>
          <w:t xml:space="preserve"> the tools with </w:t>
        </w:r>
        <w:r w:rsidR="00E812E5">
          <w:rPr>
            <w:color w:val="000000"/>
          </w:rPr>
          <w:t xml:space="preserve">group variables specific to </w:t>
        </w:r>
      </w:ins>
      <w:del w:id="1586" w:author="Ramana Pinisetty(UST,IN)" w:date="2022-09-17T12:56:00Z">
        <w:r w:rsidRPr="005B11C2" w:rsidDel="00E812E5">
          <w:rPr>
            <w:color w:val="000000"/>
          </w:rPr>
          <w:delText xml:space="preserve"> </w:delText>
        </w:r>
      </w:del>
      <w:r w:rsidR="000F429F" w:rsidRPr="005B11C2">
        <w:rPr>
          <w:color w:val="000000"/>
        </w:rPr>
        <w:t>JFrog</w:t>
      </w:r>
      <w:r w:rsidR="000F429F">
        <w:rPr>
          <w:color w:val="000000"/>
        </w:rPr>
        <w:t>, Docker</w:t>
      </w:r>
      <w:ins w:id="1587" w:author="Ramana Pinisetty(UST,IN)" w:date="2022-09-17T12:56:00Z">
        <w:r w:rsidR="00E812E5">
          <w:rPr>
            <w:color w:val="000000"/>
          </w:rPr>
          <w:t xml:space="preserve"> and</w:t>
        </w:r>
      </w:ins>
      <w:del w:id="1588" w:author="Ramana Pinisetty(UST,IN)" w:date="2022-09-17T12:56:00Z">
        <w:r w:rsidR="000F429F" w:rsidDel="00E812E5">
          <w:rPr>
            <w:color w:val="000000"/>
          </w:rPr>
          <w:delText>,</w:delText>
        </w:r>
      </w:del>
      <w:r w:rsidR="000F429F">
        <w:rPr>
          <w:color w:val="000000"/>
        </w:rPr>
        <w:t xml:space="preserve"> AWS </w:t>
      </w:r>
      <w:ins w:id="1589" w:author="Ramana Pinisetty(UST,IN)" w:date="2022-09-17T12:55:00Z">
        <w:r w:rsidR="00A751D0">
          <w:rPr>
            <w:color w:val="000000"/>
          </w:rPr>
          <w:t xml:space="preserve">ECR </w:t>
        </w:r>
      </w:ins>
      <w:del w:id="1590" w:author="Ramana Pinisetty(UST,IN)" w:date="2022-09-17T12:55:00Z">
        <w:r w:rsidR="000F429F" w:rsidDel="00A751D0">
          <w:rPr>
            <w:color w:val="000000"/>
          </w:rPr>
          <w:delText>registrie</w:delText>
        </w:r>
      </w:del>
      <w:del w:id="1591" w:author="Ramana Pinisetty(UST,IN)" w:date="2022-09-17T12:56:00Z">
        <w:r w:rsidR="000F429F" w:rsidDel="00A751D0">
          <w:rPr>
            <w:color w:val="000000"/>
          </w:rPr>
          <w:delText>s  in the G</w:delText>
        </w:r>
        <w:r w:rsidR="000F429F" w:rsidDel="00E812E5">
          <w:rPr>
            <w:color w:val="000000"/>
          </w:rPr>
          <w:delText xml:space="preserve">roup </w:delText>
        </w:r>
        <w:r w:rsidR="000F429F" w:rsidDel="00A751D0">
          <w:rPr>
            <w:color w:val="000000"/>
          </w:rPr>
          <w:delText>V</w:delText>
        </w:r>
        <w:r w:rsidR="000F429F" w:rsidDel="00E812E5">
          <w:rPr>
            <w:color w:val="000000"/>
          </w:rPr>
          <w:delText>ariables</w:delText>
        </w:r>
        <w:r w:rsidR="00000AFC" w:rsidRPr="005B11C2" w:rsidDel="00A751D0">
          <w:rPr>
            <w:color w:val="000000"/>
          </w:rPr>
          <w:delText>.</w:delText>
        </w:r>
      </w:del>
      <w:commentRangeEnd w:id="1439"/>
      <w:r w:rsidR="00440DDF">
        <w:rPr>
          <w:rStyle w:val="CommentReference"/>
        </w:rPr>
        <w:commentReference w:id="1439"/>
      </w:r>
      <w:commentRangeEnd w:id="1440"/>
      <w:r w:rsidR="00A17F2D">
        <w:rPr>
          <w:rStyle w:val="CommentReference"/>
        </w:rPr>
        <w:commentReference w:id="1440"/>
      </w:r>
      <w:commentRangeEnd w:id="1441"/>
      <w:r w:rsidR="00A17F2D">
        <w:rPr>
          <w:rStyle w:val="CommentReference"/>
        </w:rPr>
        <w:commentReference w:id="1441"/>
      </w:r>
      <w:commentRangeEnd w:id="1442"/>
      <w:r w:rsidR="003B38B8">
        <w:rPr>
          <w:rStyle w:val="CommentReference"/>
        </w:rPr>
        <w:commentReference w:id="1442"/>
      </w:r>
      <w:commentRangeEnd w:id="1443"/>
      <w:r w:rsidR="003B38B8">
        <w:rPr>
          <w:rStyle w:val="CommentReference"/>
        </w:rPr>
        <w:commentReference w:id="1443"/>
      </w:r>
    </w:p>
    <w:p w14:paraId="7B8D2886" w14:textId="48404B53" w:rsidR="00F51948" w:rsidDel="00E812E5" w:rsidRDefault="00F51948">
      <w:pPr>
        <w:pStyle w:val="ListParagraph"/>
        <w:numPr>
          <w:ilvl w:val="0"/>
          <w:numId w:val="22"/>
        </w:numPr>
        <w:spacing w:after="0"/>
        <w:jc w:val="both"/>
        <w:rPr>
          <w:del w:id="1592" w:author="Ramana Pinisetty(UST,IN)" w:date="2022-09-17T12:56:00Z"/>
          <w:color w:val="000000"/>
        </w:rPr>
        <w:pPrChange w:id="1593" w:author="Ramana Pinisetty(UST,IN)" w:date="2022-09-17T12:40:00Z">
          <w:pPr>
            <w:pStyle w:val="ListParagraph"/>
            <w:numPr>
              <w:numId w:val="14"/>
            </w:numPr>
            <w:spacing w:after="0"/>
            <w:ind w:left="1080" w:hanging="360"/>
            <w:jc w:val="both"/>
          </w:pPr>
        </w:pPrChange>
      </w:pPr>
      <w:del w:id="1594" w:author="Ramana Pinisetty(UST,IN)" w:date="2022-09-17T12:56:00Z">
        <w:r w:rsidRPr="005B11C2" w:rsidDel="00E812E5">
          <w:rPr>
            <w:color w:val="000000"/>
          </w:rPr>
          <w:delText xml:space="preserve">Identify the Group Variables and Values to be Set. Recommended to Set all the Variables in Group /Subgroups level, so that variables can be re-use for the all the repos. </w:delText>
        </w:r>
      </w:del>
    </w:p>
    <w:p w14:paraId="793F1B94" w14:textId="0511ECB6" w:rsidR="0057790A" w:rsidRDefault="0057790A" w:rsidP="00696B23">
      <w:pPr>
        <w:pStyle w:val="ListParagraph"/>
        <w:spacing w:after="0"/>
        <w:ind w:left="1080"/>
        <w:jc w:val="both"/>
        <w:rPr>
          <w:ins w:id="1595" w:author="Ramana Pinisetty(UST,IN)" w:date="2022-09-15T11:50:00Z"/>
          <w:color w:val="000000"/>
        </w:rPr>
      </w:pPr>
    </w:p>
    <w:tbl>
      <w:tblPr>
        <w:tblW w:w="4775" w:type="pct"/>
        <w:tblInd w:w="421" w:type="dxa"/>
        <w:tblLayout w:type="fixed"/>
        <w:tblLook w:val="04A0" w:firstRow="1" w:lastRow="0" w:firstColumn="1" w:lastColumn="0" w:noHBand="0" w:noVBand="1"/>
        <w:tblPrChange w:id="1596" w:author="Ramana Pinisetty(UST,IN)" w:date="2022-09-17T12:53:00Z">
          <w:tblPr>
            <w:tblW w:w="4775" w:type="pct"/>
            <w:tblInd w:w="421" w:type="dxa"/>
            <w:tblLayout w:type="fixed"/>
            <w:tblLook w:val="04A0" w:firstRow="1" w:lastRow="0" w:firstColumn="1" w:lastColumn="0" w:noHBand="0" w:noVBand="1"/>
          </w:tblPr>
        </w:tblPrChange>
      </w:tblPr>
      <w:tblGrid>
        <w:gridCol w:w="2369"/>
        <w:gridCol w:w="3581"/>
        <w:gridCol w:w="2979"/>
        <w:tblGridChange w:id="1597">
          <w:tblGrid>
            <w:gridCol w:w="2369"/>
            <w:gridCol w:w="3581"/>
            <w:gridCol w:w="2979"/>
          </w:tblGrid>
        </w:tblGridChange>
      </w:tblGrid>
      <w:tr w:rsidR="0057790A" w:rsidRPr="00ED5256" w14:paraId="5B5A61BE" w14:textId="77777777" w:rsidTr="004E071C">
        <w:trPr>
          <w:trHeight w:val="290"/>
          <w:ins w:id="1598" w:author="Ramana Pinisetty(UST,IN)" w:date="2022-09-15T11:50:00Z"/>
          <w:trPrChange w:id="1599" w:author="Ramana Pinisetty(UST,IN)" w:date="2022-09-17T12:53:00Z">
            <w:trPr>
              <w:trHeight w:val="290"/>
            </w:trPr>
          </w:trPrChange>
        </w:trPr>
        <w:tc>
          <w:tcPr>
            <w:tcW w:w="5000" w:type="pct"/>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Change w:id="1600" w:author="Ramana Pinisetty(UST,IN)" w:date="2022-09-17T12:53:00Z">
              <w:tcPr>
                <w:tcW w:w="5000" w:type="pct"/>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tcPrChange>
          </w:tcPr>
          <w:p w14:paraId="112BE0C3" w14:textId="77777777" w:rsidR="0057790A" w:rsidRPr="00ED5256" w:rsidRDefault="0057790A" w:rsidP="0064472F">
            <w:pPr>
              <w:spacing w:after="0" w:line="240" w:lineRule="auto"/>
              <w:rPr>
                <w:ins w:id="1601" w:author="Ramana Pinisetty(UST,IN)" w:date="2022-09-15T11:50:00Z"/>
                <w:rFonts w:eastAsia="Times New Roman"/>
                <w:b/>
                <w:bCs/>
                <w:color w:val="000000"/>
                <w:sz w:val="18"/>
                <w:szCs w:val="18"/>
                <w:lang w:eastAsia="en-US"/>
              </w:rPr>
            </w:pPr>
            <w:ins w:id="1602" w:author="Ramana Pinisetty(UST,IN)" w:date="2022-09-15T11:50:00Z">
              <w:r>
                <w:rPr>
                  <w:rFonts w:eastAsia="Times New Roman"/>
                  <w:b/>
                  <w:bCs/>
                  <w:color w:val="000000"/>
                  <w:sz w:val="18"/>
                  <w:szCs w:val="18"/>
                  <w:lang w:eastAsia="en-US"/>
                </w:rPr>
                <w:t xml:space="preserve">Variables used in the project implementation – Complete </w:t>
              </w:r>
              <w:commentRangeStart w:id="1603"/>
              <w:r>
                <w:rPr>
                  <w:rFonts w:eastAsia="Times New Roman"/>
                  <w:b/>
                  <w:bCs/>
                  <w:color w:val="000000"/>
                  <w:sz w:val="18"/>
                  <w:szCs w:val="18"/>
                  <w:lang w:eastAsia="en-US"/>
                </w:rPr>
                <w:t>list</w:t>
              </w:r>
              <w:commentRangeEnd w:id="1603"/>
              <w:r>
                <w:rPr>
                  <w:rStyle w:val="CommentReference"/>
                </w:rPr>
                <w:commentReference w:id="1603"/>
              </w:r>
              <w:r>
                <w:rPr>
                  <w:rFonts w:eastAsia="Times New Roman"/>
                  <w:b/>
                  <w:bCs/>
                  <w:color w:val="000000"/>
                  <w:sz w:val="18"/>
                  <w:szCs w:val="18"/>
                  <w:lang w:eastAsia="en-US"/>
                </w:rPr>
                <w:t xml:space="preserve"> </w:t>
              </w:r>
            </w:ins>
          </w:p>
        </w:tc>
      </w:tr>
      <w:tr w:rsidR="0057790A" w:rsidRPr="00EB3F21" w14:paraId="3C11CF83" w14:textId="77777777" w:rsidTr="004E071C">
        <w:trPr>
          <w:trHeight w:val="290"/>
          <w:ins w:id="1604" w:author="Ramana Pinisetty(UST,IN)" w:date="2022-09-15T11:50:00Z"/>
          <w:trPrChange w:id="1605" w:author="Ramana Pinisetty(UST,IN)" w:date="2022-09-17T12:53:00Z">
            <w:trPr>
              <w:trHeight w:val="290"/>
            </w:trPr>
          </w:trPrChange>
        </w:trPr>
        <w:tc>
          <w:tcPr>
            <w:tcW w:w="1327" w:type="pct"/>
            <w:tcBorders>
              <w:top w:val="nil"/>
              <w:left w:val="single" w:sz="4" w:space="0" w:color="auto"/>
              <w:bottom w:val="single" w:sz="4" w:space="0" w:color="auto"/>
              <w:right w:val="single" w:sz="4" w:space="0" w:color="auto"/>
            </w:tcBorders>
            <w:shd w:val="clear" w:color="000000" w:fill="E7E6E6"/>
            <w:hideMark/>
            <w:tcPrChange w:id="1606" w:author="Ramana Pinisetty(UST,IN)" w:date="2022-09-17T12:53:00Z">
              <w:tcPr>
                <w:tcW w:w="1327" w:type="pct"/>
                <w:tcBorders>
                  <w:top w:val="nil"/>
                  <w:left w:val="single" w:sz="4" w:space="0" w:color="auto"/>
                  <w:bottom w:val="single" w:sz="4" w:space="0" w:color="auto"/>
                  <w:right w:val="single" w:sz="4" w:space="0" w:color="auto"/>
                </w:tcBorders>
                <w:shd w:val="clear" w:color="000000" w:fill="E7E6E6"/>
                <w:hideMark/>
              </w:tcPr>
            </w:tcPrChange>
          </w:tcPr>
          <w:p w14:paraId="3564AC1D" w14:textId="77777777" w:rsidR="0057790A" w:rsidRPr="00045424" w:rsidRDefault="0057790A" w:rsidP="0064472F">
            <w:pPr>
              <w:spacing w:after="0" w:line="240" w:lineRule="auto"/>
              <w:rPr>
                <w:ins w:id="1607" w:author="Ramana Pinisetty(UST,IN)" w:date="2022-09-15T11:50:00Z"/>
                <w:rFonts w:eastAsia="Times New Roman"/>
                <w:b/>
                <w:bCs/>
                <w:color w:val="000000"/>
                <w:sz w:val="16"/>
                <w:szCs w:val="16"/>
                <w:lang w:eastAsia="en-US"/>
              </w:rPr>
            </w:pPr>
            <w:ins w:id="1608" w:author="Ramana Pinisetty(UST,IN)" w:date="2022-09-15T11:50:00Z">
              <w:r w:rsidRPr="00045424">
                <w:rPr>
                  <w:rFonts w:eastAsia="Times New Roman"/>
                  <w:b/>
                  <w:bCs/>
                  <w:color w:val="000000"/>
                  <w:sz w:val="16"/>
                  <w:szCs w:val="16"/>
                  <w:lang w:eastAsia="en-US"/>
                </w:rPr>
                <w:t xml:space="preserve">KEY </w:t>
              </w:r>
            </w:ins>
          </w:p>
        </w:tc>
        <w:tc>
          <w:tcPr>
            <w:tcW w:w="2005" w:type="pct"/>
            <w:tcBorders>
              <w:top w:val="nil"/>
              <w:left w:val="nil"/>
              <w:bottom w:val="single" w:sz="4" w:space="0" w:color="auto"/>
              <w:right w:val="single" w:sz="4" w:space="0" w:color="auto"/>
            </w:tcBorders>
            <w:shd w:val="clear" w:color="000000" w:fill="E7E6E6"/>
            <w:hideMark/>
            <w:tcPrChange w:id="1609" w:author="Ramana Pinisetty(UST,IN)" w:date="2022-09-17T12:53:00Z">
              <w:tcPr>
                <w:tcW w:w="2005" w:type="pct"/>
                <w:tcBorders>
                  <w:top w:val="nil"/>
                  <w:left w:val="nil"/>
                  <w:bottom w:val="single" w:sz="4" w:space="0" w:color="auto"/>
                  <w:right w:val="single" w:sz="4" w:space="0" w:color="auto"/>
                </w:tcBorders>
                <w:shd w:val="clear" w:color="000000" w:fill="E7E6E6"/>
                <w:hideMark/>
              </w:tcPr>
            </w:tcPrChange>
          </w:tcPr>
          <w:p w14:paraId="722B9233" w14:textId="77777777" w:rsidR="0057790A" w:rsidRPr="00045424" w:rsidRDefault="0057790A" w:rsidP="0064472F">
            <w:pPr>
              <w:spacing w:after="0" w:line="240" w:lineRule="auto"/>
              <w:rPr>
                <w:ins w:id="1610" w:author="Ramana Pinisetty(UST,IN)" w:date="2022-09-15T11:50:00Z"/>
                <w:rFonts w:eastAsia="Times New Roman"/>
                <w:b/>
                <w:bCs/>
                <w:color w:val="000000"/>
                <w:sz w:val="16"/>
                <w:szCs w:val="16"/>
                <w:lang w:eastAsia="en-US"/>
              </w:rPr>
            </w:pPr>
            <w:ins w:id="1611" w:author="Ramana Pinisetty(UST,IN)" w:date="2022-09-15T11:50:00Z">
              <w:r w:rsidRPr="00045424">
                <w:rPr>
                  <w:rFonts w:eastAsia="Times New Roman"/>
                  <w:b/>
                  <w:bCs/>
                  <w:color w:val="000000"/>
                  <w:sz w:val="16"/>
                  <w:szCs w:val="16"/>
                  <w:lang w:eastAsia="en-US"/>
                </w:rPr>
                <w:t>VALUE</w:t>
              </w:r>
            </w:ins>
          </w:p>
        </w:tc>
        <w:tc>
          <w:tcPr>
            <w:tcW w:w="1668" w:type="pct"/>
            <w:tcBorders>
              <w:top w:val="nil"/>
              <w:left w:val="nil"/>
              <w:bottom w:val="single" w:sz="4" w:space="0" w:color="auto"/>
              <w:right w:val="single" w:sz="4" w:space="0" w:color="auto"/>
            </w:tcBorders>
            <w:shd w:val="clear" w:color="000000" w:fill="E7E6E6"/>
            <w:hideMark/>
            <w:tcPrChange w:id="1612" w:author="Ramana Pinisetty(UST,IN)" w:date="2022-09-17T12:53:00Z">
              <w:tcPr>
                <w:tcW w:w="1668" w:type="pct"/>
                <w:tcBorders>
                  <w:top w:val="nil"/>
                  <w:left w:val="nil"/>
                  <w:bottom w:val="single" w:sz="4" w:space="0" w:color="auto"/>
                  <w:right w:val="single" w:sz="4" w:space="0" w:color="auto"/>
                </w:tcBorders>
                <w:shd w:val="clear" w:color="000000" w:fill="E7E6E6"/>
                <w:hideMark/>
              </w:tcPr>
            </w:tcPrChange>
          </w:tcPr>
          <w:p w14:paraId="0C949B2D" w14:textId="77777777" w:rsidR="0057790A" w:rsidRPr="00045424" w:rsidRDefault="0057790A" w:rsidP="0064472F">
            <w:pPr>
              <w:spacing w:after="0" w:line="240" w:lineRule="auto"/>
              <w:rPr>
                <w:ins w:id="1613" w:author="Ramana Pinisetty(UST,IN)" w:date="2022-09-15T11:50:00Z"/>
                <w:rFonts w:eastAsia="Times New Roman"/>
                <w:b/>
                <w:bCs/>
                <w:color w:val="000000"/>
                <w:sz w:val="16"/>
                <w:szCs w:val="16"/>
                <w:lang w:eastAsia="en-US"/>
              </w:rPr>
            </w:pPr>
            <w:ins w:id="1614" w:author="Ramana Pinisetty(UST,IN)" w:date="2022-09-15T11:50:00Z">
              <w:r w:rsidRPr="00045424">
                <w:rPr>
                  <w:rFonts w:eastAsia="Times New Roman"/>
                  <w:b/>
                  <w:bCs/>
                  <w:color w:val="000000"/>
                  <w:sz w:val="16"/>
                  <w:szCs w:val="16"/>
                  <w:lang w:eastAsia="en-US"/>
                </w:rPr>
                <w:t xml:space="preserve">REMARKS </w:t>
              </w:r>
            </w:ins>
          </w:p>
        </w:tc>
      </w:tr>
      <w:tr w:rsidR="0057790A" w:rsidRPr="00EB3F21" w14:paraId="2E6C8449" w14:textId="77777777" w:rsidTr="004E071C">
        <w:trPr>
          <w:trHeight w:val="290"/>
          <w:ins w:id="1615" w:author="Ramana Pinisetty(UST,IN)" w:date="2022-09-15T11:50:00Z"/>
          <w:trPrChange w:id="1616" w:author="Ramana Pinisetty(UST,IN)" w:date="2022-09-17T12:53:00Z">
            <w:trPr>
              <w:trHeight w:val="290"/>
            </w:trPr>
          </w:trPrChange>
        </w:trPr>
        <w:tc>
          <w:tcPr>
            <w:tcW w:w="1327" w:type="pct"/>
            <w:tcBorders>
              <w:top w:val="nil"/>
              <w:left w:val="single" w:sz="4" w:space="0" w:color="auto"/>
              <w:bottom w:val="single" w:sz="4" w:space="0" w:color="auto"/>
              <w:right w:val="single" w:sz="4" w:space="0" w:color="auto"/>
            </w:tcBorders>
            <w:shd w:val="clear" w:color="auto" w:fill="auto"/>
            <w:hideMark/>
            <w:tcPrChange w:id="1617" w:author="Ramana Pinisetty(UST,IN)" w:date="2022-09-17T12:53:00Z">
              <w:tcPr>
                <w:tcW w:w="1327" w:type="pct"/>
                <w:tcBorders>
                  <w:top w:val="nil"/>
                  <w:left w:val="single" w:sz="4" w:space="0" w:color="auto"/>
                  <w:bottom w:val="single" w:sz="4" w:space="0" w:color="auto"/>
                  <w:right w:val="single" w:sz="4" w:space="0" w:color="auto"/>
                </w:tcBorders>
                <w:shd w:val="clear" w:color="auto" w:fill="auto"/>
                <w:hideMark/>
              </w:tcPr>
            </w:tcPrChange>
          </w:tcPr>
          <w:p w14:paraId="125296FB" w14:textId="77777777" w:rsidR="0057790A" w:rsidRPr="00045424" w:rsidRDefault="0057790A" w:rsidP="0064472F">
            <w:pPr>
              <w:spacing w:after="0" w:line="240" w:lineRule="auto"/>
              <w:rPr>
                <w:ins w:id="1618" w:author="Ramana Pinisetty(UST,IN)" w:date="2022-09-15T11:50:00Z"/>
                <w:rFonts w:eastAsia="Times New Roman"/>
                <w:color w:val="000000"/>
                <w:sz w:val="16"/>
                <w:szCs w:val="16"/>
                <w:lang w:eastAsia="en-US"/>
              </w:rPr>
            </w:pPr>
            <w:ins w:id="1619" w:author="Ramana Pinisetty(UST,IN)" w:date="2022-09-15T11:50:00Z">
              <w:r w:rsidRPr="00045424">
                <w:rPr>
                  <w:rFonts w:eastAsia="Times New Roman"/>
                  <w:color w:val="000000"/>
                  <w:sz w:val="16"/>
                  <w:szCs w:val="16"/>
                  <w:lang w:eastAsia="en-US"/>
                </w:rPr>
                <w:t>ARTIFACTORY_CLI</w:t>
              </w:r>
            </w:ins>
          </w:p>
        </w:tc>
        <w:tc>
          <w:tcPr>
            <w:tcW w:w="2005" w:type="pct"/>
            <w:tcBorders>
              <w:top w:val="nil"/>
              <w:left w:val="nil"/>
              <w:bottom w:val="single" w:sz="4" w:space="0" w:color="auto"/>
              <w:right w:val="single" w:sz="4" w:space="0" w:color="auto"/>
            </w:tcBorders>
            <w:shd w:val="clear" w:color="auto" w:fill="auto"/>
            <w:hideMark/>
            <w:tcPrChange w:id="1620" w:author="Ramana Pinisetty(UST,IN)" w:date="2022-09-17T12:53:00Z">
              <w:tcPr>
                <w:tcW w:w="2005" w:type="pct"/>
                <w:tcBorders>
                  <w:top w:val="nil"/>
                  <w:left w:val="nil"/>
                  <w:bottom w:val="single" w:sz="4" w:space="0" w:color="auto"/>
                  <w:right w:val="single" w:sz="4" w:space="0" w:color="auto"/>
                </w:tcBorders>
                <w:shd w:val="clear" w:color="auto" w:fill="auto"/>
                <w:hideMark/>
              </w:tcPr>
            </w:tcPrChange>
          </w:tcPr>
          <w:p w14:paraId="0576CC1E" w14:textId="77777777" w:rsidR="0057790A" w:rsidRPr="00045424" w:rsidRDefault="0057790A" w:rsidP="0064472F">
            <w:pPr>
              <w:spacing w:after="0" w:line="240" w:lineRule="auto"/>
              <w:rPr>
                <w:ins w:id="1621" w:author="Ramana Pinisetty(UST,IN)" w:date="2022-09-15T11:50:00Z"/>
                <w:rFonts w:eastAsia="Times New Roman"/>
                <w:color w:val="000000"/>
                <w:sz w:val="16"/>
                <w:szCs w:val="16"/>
                <w:lang w:eastAsia="en-US"/>
              </w:rPr>
            </w:pPr>
            <w:ins w:id="1622" w:author="Ramana Pinisetty(UST,IN)" w:date="2022-09-15T11:50:00Z">
              <w:r w:rsidRPr="00045424">
                <w:rPr>
                  <w:rFonts w:eastAsia="Times New Roman"/>
                  <w:color w:val="000000"/>
                  <w:sz w:val="16"/>
                  <w:szCs w:val="16"/>
                  <w:lang w:eastAsia="en-US"/>
                </w:rPr>
                <w:t>${ARTIFACTORY_URL}artifactory/remote-repo-jfrog-cli/v2-jf/scripts/getCli.sh</w:t>
              </w:r>
            </w:ins>
          </w:p>
        </w:tc>
        <w:tc>
          <w:tcPr>
            <w:tcW w:w="1668" w:type="pct"/>
            <w:tcBorders>
              <w:top w:val="nil"/>
              <w:left w:val="nil"/>
              <w:bottom w:val="single" w:sz="4" w:space="0" w:color="auto"/>
              <w:right w:val="single" w:sz="4" w:space="0" w:color="auto"/>
            </w:tcBorders>
            <w:shd w:val="clear" w:color="auto" w:fill="auto"/>
            <w:hideMark/>
            <w:tcPrChange w:id="1623" w:author="Ramana Pinisetty(UST,IN)" w:date="2022-09-17T12:53:00Z">
              <w:tcPr>
                <w:tcW w:w="1668" w:type="pct"/>
                <w:tcBorders>
                  <w:top w:val="nil"/>
                  <w:left w:val="nil"/>
                  <w:bottom w:val="single" w:sz="4" w:space="0" w:color="auto"/>
                  <w:right w:val="single" w:sz="4" w:space="0" w:color="auto"/>
                </w:tcBorders>
                <w:shd w:val="clear" w:color="auto" w:fill="auto"/>
                <w:hideMark/>
              </w:tcPr>
            </w:tcPrChange>
          </w:tcPr>
          <w:p w14:paraId="39813F77" w14:textId="77777777" w:rsidR="0057790A" w:rsidRPr="00045424" w:rsidRDefault="0057790A" w:rsidP="0064472F">
            <w:pPr>
              <w:spacing w:after="0" w:line="240" w:lineRule="auto"/>
              <w:rPr>
                <w:ins w:id="1624" w:author="Ramana Pinisetty(UST,IN)" w:date="2022-09-15T11:50:00Z"/>
                <w:rFonts w:eastAsia="Times New Roman"/>
                <w:color w:val="000000"/>
                <w:sz w:val="16"/>
                <w:szCs w:val="16"/>
                <w:lang w:eastAsia="en-US"/>
              </w:rPr>
            </w:pPr>
            <w:ins w:id="1625" w:author="Ramana Pinisetty(UST,IN)" w:date="2022-09-15T11:50:00Z">
              <w:r w:rsidRPr="00045424">
                <w:rPr>
                  <w:rFonts w:eastAsia="Times New Roman"/>
                  <w:color w:val="000000"/>
                  <w:sz w:val="16"/>
                  <w:szCs w:val="16"/>
                  <w:lang w:eastAsia="en-US"/>
                </w:rPr>
                <w:t xml:space="preserve">JFROG ARTIFACTORY URL </w:t>
              </w:r>
            </w:ins>
          </w:p>
        </w:tc>
      </w:tr>
      <w:tr w:rsidR="0057790A" w:rsidRPr="00EB3F21" w14:paraId="6D62017F" w14:textId="77777777" w:rsidTr="004E071C">
        <w:trPr>
          <w:trHeight w:val="290"/>
          <w:ins w:id="1626" w:author="Ramana Pinisetty(UST,IN)" w:date="2022-09-15T11:50:00Z"/>
          <w:trPrChange w:id="1627" w:author="Ramana Pinisetty(UST,IN)" w:date="2022-09-17T12:53:00Z">
            <w:trPr>
              <w:trHeight w:val="290"/>
            </w:trPr>
          </w:trPrChange>
        </w:trPr>
        <w:tc>
          <w:tcPr>
            <w:tcW w:w="1327" w:type="pct"/>
            <w:tcBorders>
              <w:top w:val="nil"/>
              <w:left w:val="single" w:sz="4" w:space="0" w:color="auto"/>
              <w:bottom w:val="single" w:sz="4" w:space="0" w:color="auto"/>
              <w:right w:val="single" w:sz="4" w:space="0" w:color="auto"/>
            </w:tcBorders>
            <w:shd w:val="clear" w:color="auto" w:fill="auto"/>
            <w:hideMark/>
            <w:tcPrChange w:id="1628" w:author="Ramana Pinisetty(UST,IN)" w:date="2022-09-17T12:53:00Z">
              <w:tcPr>
                <w:tcW w:w="1327" w:type="pct"/>
                <w:tcBorders>
                  <w:top w:val="nil"/>
                  <w:left w:val="single" w:sz="4" w:space="0" w:color="auto"/>
                  <w:bottom w:val="single" w:sz="4" w:space="0" w:color="auto"/>
                  <w:right w:val="single" w:sz="4" w:space="0" w:color="auto"/>
                </w:tcBorders>
                <w:shd w:val="clear" w:color="auto" w:fill="auto"/>
                <w:hideMark/>
              </w:tcPr>
            </w:tcPrChange>
          </w:tcPr>
          <w:p w14:paraId="141BA603" w14:textId="77777777" w:rsidR="0057790A" w:rsidRPr="00045424" w:rsidRDefault="0057790A" w:rsidP="0064472F">
            <w:pPr>
              <w:spacing w:after="0" w:line="240" w:lineRule="auto"/>
              <w:rPr>
                <w:ins w:id="1629" w:author="Ramana Pinisetty(UST,IN)" w:date="2022-09-15T11:50:00Z"/>
                <w:rFonts w:eastAsia="Times New Roman"/>
                <w:color w:val="000000"/>
                <w:sz w:val="16"/>
                <w:szCs w:val="16"/>
                <w:lang w:eastAsia="en-US"/>
              </w:rPr>
            </w:pPr>
            <w:ins w:id="1630" w:author="Ramana Pinisetty(UST,IN)" w:date="2022-09-15T11:50:00Z">
              <w:r w:rsidRPr="00045424">
                <w:rPr>
                  <w:rFonts w:eastAsia="Times New Roman"/>
                  <w:color w:val="000000"/>
                  <w:sz w:val="16"/>
                  <w:szCs w:val="16"/>
                  <w:lang w:eastAsia="en-US"/>
                </w:rPr>
                <w:t>ARTIFACTORY_PASS</w:t>
              </w:r>
            </w:ins>
          </w:p>
        </w:tc>
        <w:tc>
          <w:tcPr>
            <w:tcW w:w="2005" w:type="pct"/>
            <w:tcBorders>
              <w:top w:val="nil"/>
              <w:left w:val="nil"/>
              <w:bottom w:val="single" w:sz="4" w:space="0" w:color="auto"/>
              <w:right w:val="single" w:sz="4" w:space="0" w:color="auto"/>
            </w:tcBorders>
            <w:shd w:val="clear" w:color="auto" w:fill="auto"/>
            <w:hideMark/>
            <w:tcPrChange w:id="1631" w:author="Ramana Pinisetty(UST,IN)" w:date="2022-09-17T12:53:00Z">
              <w:tcPr>
                <w:tcW w:w="2005" w:type="pct"/>
                <w:tcBorders>
                  <w:top w:val="nil"/>
                  <w:left w:val="nil"/>
                  <w:bottom w:val="single" w:sz="4" w:space="0" w:color="auto"/>
                  <w:right w:val="single" w:sz="4" w:space="0" w:color="auto"/>
                </w:tcBorders>
                <w:shd w:val="clear" w:color="auto" w:fill="auto"/>
                <w:hideMark/>
              </w:tcPr>
            </w:tcPrChange>
          </w:tcPr>
          <w:p w14:paraId="03BC6B21" w14:textId="77777777" w:rsidR="0057790A" w:rsidRPr="00045424" w:rsidRDefault="0057790A" w:rsidP="0064472F">
            <w:pPr>
              <w:spacing w:after="0" w:line="240" w:lineRule="auto"/>
              <w:rPr>
                <w:ins w:id="1632" w:author="Ramana Pinisetty(UST,IN)" w:date="2022-09-15T11:50:00Z"/>
                <w:rFonts w:eastAsia="Times New Roman"/>
                <w:color w:val="000000"/>
                <w:sz w:val="16"/>
                <w:szCs w:val="16"/>
                <w:lang w:eastAsia="en-US"/>
              </w:rPr>
            </w:pPr>
            <w:ins w:id="1633" w:author="Ramana Pinisetty(UST,IN)" w:date="2022-09-15T11:50:00Z">
              <w:r w:rsidRPr="00045424">
                <w:rPr>
                  <w:rFonts w:eastAsia="Times New Roman"/>
                  <w:color w:val="000000"/>
                  <w:sz w:val="16"/>
                  <w:szCs w:val="16"/>
                  <w:lang w:eastAsia="en-US"/>
                </w:rPr>
                <w:t>***</w:t>
              </w:r>
            </w:ins>
          </w:p>
        </w:tc>
        <w:tc>
          <w:tcPr>
            <w:tcW w:w="1668" w:type="pct"/>
            <w:tcBorders>
              <w:top w:val="nil"/>
              <w:left w:val="nil"/>
              <w:bottom w:val="single" w:sz="4" w:space="0" w:color="auto"/>
              <w:right w:val="single" w:sz="4" w:space="0" w:color="auto"/>
            </w:tcBorders>
            <w:shd w:val="clear" w:color="auto" w:fill="auto"/>
            <w:hideMark/>
            <w:tcPrChange w:id="1634" w:author="Ramana Pinisetty(UST,IN)" w:date="2022-09-17T12:53:00Z">
              <w:tcPr>
                <w:tcW w:w="1668" w:type="pct"/>
                <w:tcBorders>
                  <w:top w:val="nil"/>
                  <w:left w:val="nil"/>
                  <w:bottom w:val="single" w:sz="4" w:space="0" w:color="auto"/>
                  <w:right w:val="single" w:sz="4" w:space="0" w:color="auto"/>
                </w:tcBorders>
                <w:shd w:val="clear" w:color="auto" w:fill="auto"/>
                <w:hideMark/>
              </w:tcPr>
            </w:tcPrChange>
          </w:tcPr>
          <w:p w14:paraId="6E6680A4" w14:textId="77777777" w:rsidR="0057790A" w:rsidRPr="00045424" w:rsidRDefault="0057790A" w:rsidP="0064472F">
            <w:pPr>
              <w:spacing w:after="0" w:line="240" w:lineRule="auto"/>
              <w:rPr>
                <w:ins w:id="1635" w:author="Ramana Pinisetty(UST,IN)" w:date="2022-09-15T11:50:00Z"/>
                <w:rFonts w:eastAsia="Times New Roman"/>
                <w:color w:val="000000"/>
                <w:sz w:val="16"/>
                <w:szCs w:val="16"/>
                <w:lang w:eastAsia="en-US"/>
              </w:rPr>
            </w:pPr>
            <w:ins w:id="1636" w:author="Ramana Pinisetty(UST,IN)" w:date="2022-09-15T11:50:00Z">
              <w:r w:rsidRPr="00045424">
                <w:rPr>
                  <w:rFonts w:eastAsia="Times New Roman"/>
                  <w:color w:val="000000"/>
                  <w:sz w:val="16"/>
                  <w:szCs w:val="16"/>
                  <w:lang w:eastAsia="en-US"/>
                </w:rPr>
                <w:t> </w:t>
              </w:r>
            </w:ins>
          </w:p>
        </w:tc>
      </w:tr>
      <w:tr w:rsidR="0057790A" w:rsidRPr="00EB3F21" w14:paraId="20A1610A" w14:textId="77777777" w:rsidTr="004E071C">
        <w:trPr>
          <w:trHeight w:val="290"/>
          <w:ins w:id="1637" w:author="Ramana Pinisetty(UST,IN)" w:date="2022-09-15T11:50:00Z"/>
          <w:trPrChange w:id="1638" w:author="Ramana Pinisetty(UST,IN)" w:date="2022-09-17T12:53:00Z">
            <w:trPr>
              <w:trHeight w:val="290"/>
            </w:trPr>
          </w:trPrChange>
        </w:trPr>
        <w:tc>
          <w:tcPr>
            <w:tcW w:w="1327" w:type="pct"/>
            <w:tcBorders>
              <w:top w:val="nil"/>
              <w:left w:val="single" w:sz="4" w:space="0" w:color="auto"/>
              <w:bottom w:val="single" w:sz="4" w:space="0" w:color="auto"/>
              <w:right w:val="single" w:sz="4" w:space="0" w:color="auto"/>
            </w:tcBorders>
            <w:shd w:val="clear" w:color="auto" w:fill="auto"/>
            <w:hideMark/>
            <w:tcPrChange w:id="1639" w:author="Ramana Pinisetty(UST,IN)" w:date="2022-09-17T12:53:00Z">
              <w:tcPr>
                <w:tcW w:w="1327" w:type="pct"/>
                <w:tcBorders>
                  <w:top w:val="nil"/>
                  <w:left w:val="single" w:sz="4" w:space="0" w:color="auto"/>
                  <w:bottom w:val="single" w:sz="4" w:space="0" w:color="auto"/>
                  <w:right w:val="single" w:sz="4" w:space="0" w:color="auto"/>
                </w:tcBorders>
                <w:shd w:val="clear" w:color="auto" w:fill="auto"/>
                <w:hideMark/>
              </w:tcPr>
            </w:tcPrChange>
          </w:tcPr>
          <w:p w14:paraId="63E050F5" w14:textId="77777777" w:rsidR="0057790A" w:rsidRPr="00045424" w:rsidRDefault="0057790A" w:rsidP="0064472F">
            <w:pPr>
              <w:spacing w:after="0" w:line="240" w:lineRule="auto"/>
              <w:rPr>
                <w:ins w:id="1640" w:author="Ramana Pinisetty(UST,IN)" w:date="2022-09-15T11:50:00Z"/>
                <w:rFonts w:eastAsia="Times New Roman"/>
                <w:color w:val="000000"/>
                <w:sz w:val="16"/>
                <w:szCs w:val="16"/>
                <w:lang w:eastAsia="en-US"/>
              </w:rPr>
            </w:pPr>
            <w:ins w:id="1641" w:author="Ramana Pinisetty(UST,IN)" w:date="2022-09-15T11:50:00Z">
              <w:r w:rsidRPr="00045424">
                <w:rPr>
                  <w:rFonts w:eastAsia="Times New Roman"/>
                  <w:color w:val="000000"/>
                  <w:sz w:val="16"/>
                  <w:szCs w:val="16"/>
                  <w:lang w:eastAsia="en-US"/>
                </w:rPr>
                <w:lastRenderedPageBreak/>
                <w:t>ARTIFACTORY_PASS_BASE64</w:t>
              </w:r>
            </w:ins>
          </w:p>
        </w:tc>
        <w:tc>
          <w:tcPr>
            <w:tcW w:w="2005" w:type="pct"/>
            <w:tcBorders>
              <w:top w:val="nil"/>
              <w:left w:val="nil"/>
              <w:bottom w:val="single" w:sz="4" w:space="0" w:color="auto"/>
              <w:right w:val="single" w:sz="4" w:space="0" w:color="auto"/>
            </w:tcBorders>
            <w:shd w:val="clear" w:color="auto" w:fill="auto"/>
            <w:hideMark/>
            <w:tcPrChange w:id="1642" w:author="Ramana Pinisetty(UST,IN)" w:date="2022-09-17T12:53:00Z">
              <w:tcPr>
                <w:tcW w:w="2005" w:type="pct"/>
                <w:tcBorders>
                  <w:top w:val="nil"/>
                  <w:left w:val="nil"/>
                  <w:bottom w:val="single" w:sz="4" w:space="0" w:color="auto"/>
                  <w:right w:val="single" w:sz="4" w:space="0" w:color="auto"/>
                </w:tcBorders>
                <w:shd w:val="clear" w:color="auto" w:fill="auto"/>
                <w:hideMark/>
              </w:tcPr>
            </w:tcPrChange>
          </w:tcPr>
          <w:p w14:paraId="2F8EAF88" w14:textId="77777777" w:rsidR="0057790A" w:rsidRPr="00045424" w:rsidRDefault="0057790A" w:rsidP="0064472F">
            <w:pPr>
              <w:spacing w:after="0" w:line="240" w:lineRule="auto"/>
              <w:rPr>
                <w:ins w:id="1643" w:author="Ramana Pinisetty(UST,IN)" w:date="2022-09-15T11:50:00Z"/>
                <w:rFonts w:eastAsia="Times New Roman"/>
                <w:color w:val="000000"/>
                <w:sz w:val="16"/>
                <w:szCs w:val="16"/>
                <w:lang w:eastAsia="en-US"/>
              </w:rPr>
            </w:pPr>
            <w:ins w:id="1644" w:author="Ramana Pinisetty(UST,IN)" w:date="2022-09-15T11:50:00Z">
              <w:r w:rsidRPr="00045424">
                <w:rPr>
                  <w:rFonts w:eastAsia="Times New Roman"/>
                  <w:color w:val="000000"/>
                  <w:sz w:val="16"/>
                  <w:szCs w:val="16"/>
                  <w:lang w:eastAsia="en-US"/>
                </w:rPr>
                <w:t>***</w:t>
              </w:r>
            </w:ins>
          </w:p>
        </w:tc>
        <w:tc>
          <w:tcPr>
            <w:tcW w:w="1668" w:type="pct"/>
            <w:tcBorders>
              <w:top w:val="nil"/>
              <w:left w:val="nil"/>
              <w:bottom w:val="single" w:sz="4" w:space="0" w:color="auto"/>
              <w:right w:val="single" w:sz="4" w:space="0" w:color="auto"/>
            </w:tcBorders>
            <w:shd w:val="clear" w:color="auto" w:fill="auto"/>
            <w:hideMark/>
            <w:tcPrChange w:id="1645" w:author="Ramana Pinisetty(UST,IN)" w:date="2022-09-17T12:53:00Z">
              <w:tcPr>
                <w:tcW w:w="1668" w:type="pct"/>
                <w:tcBorders>
                  <w:top w:val="nil"/>
                  <w:left w:val="nil"/>
                  <w:bottom w:val="single" w:sz="4" w:space="0" w:color="auto"/>
                  <w:right w:val="single" w:sz="4" w:space="0" w:color="auto"/>
                </w:tcBorders>
                <w:shd w:val="clear" w:color="auto" w:fill="auto"/>
                <w:hideMark/>
              </w:tcPr>
            </w:tcPrChange>
          </w:tcPr>
          <w:p w14:paraId="0FF0B6CC" w14:textId="77777777" w:rsidR="0057790A" w:rsidRPr="00045424" w:rsidRDefault="0057790A" w:rsidP="0064472F">
            <w:pPr>
              <w:spacing w:after="0" w:line="240" w:lineRule="auto"/>
              <w:rPr>
                <w:ins w:id="1646" w:author="Ramana Pinisetty(UST,IN)" w:date="2022-09-15T11:50:00Z"/>
                <w:rFonts w:eastAsia="Times New Roman"/>
                <w:color w:val="000000"/>
                <w:sz w:val="16"/>
                <w:szCs w:val="16"/>
                <w:lang w:eastAsia="en-US"/>
              </w:rPr>
            </w:pPr>
            <w:ins w:id="1647" w:author="Ramana Pinisetty(UST,IN)" w:date="2022-09-15T11:50:00Z">
              <w:r w:rsidRPr="00045424">
                <w:rPr>
                  <w:rFonts w:eastAsia="Times New Roman"/>
                  <w:color w:val="000000"/>
                  <w:sz w:val="16"/>
                  <w:szCs w:val="16"/>
                  <w:lang w:eastAsia="en-US"/>
                </w:rPr>
                <w:t>JFROG ARTIFACTORY USERNAME: PASSWORD Encoded Base</w:t>
              </w:r>
            </w:ins>
          </w:p>
        </w:tc>
      </w:tr>
      <w:tr w:rsidR="0057790A" w:rsidRPr="00EB3F21" w14:paraId="1F8B5B9D" w14:textId="77777777" w:rsidTr="004E071C">
        <w:trPr>
          <w:trHeight w:val="290"/>
          <w:ins w:id="1648" w:author="Ramana Pinisetty(UST,IN)" w:date="2022-09-15T11:50:00Z"/>
          <w:trPrChange w:id="1649" w:author="Ramana Pinisetty(UST,IN)" w:date="2022-09-17T12:53:00Z">
            <w:trPr>
              <w:trHeight w:val="290"/>
            </w:trPr>
          </w:trPrChange>
        </w:trPr>
        <w:tc>
          <w:tcPr>
            <w:tcW w:w="1327" w:type="pct"/>
            <w:tcBorders>
              <w:top w:val="nil"/>
              <w:left w:val="single" w:sz="4" w:space="0" w:color="auto"/>
              <w:bottom w:val="single" w:sz="4" w:space="0" w:color="auto"/>
              <w:right w:val="single" w:sz="4" w:space="0" w:color="auto"/>
            </w:tcBorders>
            <w:shd w:val="clear" w:color="auto" w:fill="auto"/>
            <w:hideMark/>
            <w:tcPrChange w:id="1650" w:author="Ramana Pinisetty(UST,IN)" w:date="2022-09-17T12:53:00Z">
              <w:tcPr>
                <w:tcW w:w="1327" w:type="pct"/>
                <w:tcBorders>
                  <w:top w:val="nil"/>
                  <w:left w:val="single" w:sz="4" w:space="0" w:color="auto"/>
                  <w:bottom w:val="single" w:sz="4" w:space="0" w:color="auto"/>
                  <w:right w:val="single" w:sz="4" w:space="0" w:color="auto"/>
                </w:tcBorders>
                <w:shd w:val="clear" w:color="auto" w:fill="auto"/>
                <w:hideMark/>
              </w:tcPr>
            </w:tcPrChange>
          </w:tcPr>
          <w:p w14:paraId="6A14878F" w14:textId="77777777" w:rsidR="0057790A" w:rsidRPr="00045424" w:rsidRDefault="0057790A" w:rsidP="0064472F">
            <w:pPr>
              <w:spacing w:after="0" w:line="240" w:lineRule="auto"/>
              <w:rPr>
                <w:ins w:id="1651" w:author="Ramana Pinisetty(UST,IN)" w:date="2022-09-15T11:50:00Z"/>
                <w:rFonts w:eastAsia="Times New Roman"/>
                <w:color w:val="000000"/>
                <w:sz w:val="16"/>
                <w:szCs w:val="16"/>
                <w:lang w:eastAsia="en-US"/>
              </w:rPr>
            </w:pPr>
            <w:ins w:id="1652" w:author="Ramana Pinisetty(UST,IN)" w:date="2022-09-15T11:50:00Z">
              <w:r w:rsidRPr="00045424">
                <w:rPr>
                  <w:rFonts w:eastAsia="Times New Roman"/>
                  <w:color w:val="000000"/>
                  <w:sz w:val="16"/>
                  <w:szCs w:val="16"/>
                  <w:lang w:eastAsia="en-US"/>
                </w:rPr>
                <w:t>ARTIFACTORY_PROJECT_KEY</w:t>
              </w:r>
            </w:ins>
          </w:p>
        </w:tc>
        <w:tc>
          <w:tcPr>
            <w:tcW w:w="2005" w:type="pct"/>
            <w:tcBorders>
              <w:top w:val="nil"/>
              <w:left w:val="nil"/>
              <w:bottom w:val="single" w:sz="4" w:space="0" w:color="auto"/>
              <w:right w:val="single" w:sz="4" w:space="0" w:color="auto"/>
            </w:tcBorders>
            <w:shd w:val="clear" w:color="auto" w:fill="auto"/>
            <w:hideMark/>
            <w:tcPrChange w:id="1653" w:author="Ramana Pinisetty(UST,IN)" w:date="2022-09-17T12:53:00Z">
              <w:tcPr>
                <w:tcW w:w="2005" w:type="pct"/>
                <w:tcBorders>
                  <w:top w:val="nil"/>
                  <w:left w:val="nil"/>
                  <w:bottom w:val="single" w:sz="4" w:space="0" w:color="auto"/>
                  <w:right w:val="single" w:sz="4" w:space="0" w:color="auto"/>
                </w:tcBorders>
                <w:shd w:val="clear" w:color="auto" w:fill="auto"/>
                <w:hideMark/>
              </w:tcPr>
            </w:tcPrChange>
          </w:tcPr>
          <w:p w14:paraId="30A16B5E" w14:textId="77777777" w:rsidR="0057790A" w:rsidRPr="00045424" w:rsidRDefault="0057790A" w:rsidP="0064472F">
            <w:pPr>
              <w:spacing w:after="0" w:line="240" w:lineRule="auto"/>
              <w:rPr>
                <w:ins w:id="1654" w:author="Ramana Pinisetty(UST,IN)" w:date="2022-09-15T11:50:00Z"/>
                <w:rFonts w:eastAsia="Times New Roman"/>
                <w:color w:val="000000"/>
                <w:sz w:val="16"/>
                <w:szCs w:val="16"/>
                <w:lang w:eastAsia="en-US"/>
              </w:rPr>
            </w:pPr>
            <w:ins w:id="1655" w:author="Ramana Pinisetty(UST,IN)" w:date="2022-09-15T11:50:00Z">
              <w:r w:rsidRPr="00045424">
                <w:rPr>
                  <w:rFonts w:eastAsia="Times New Roman"/>
                  <w:color w:val="000000"/>
                  <w:sz w:val="16"/>
                  <w:szCs w:val="16"/>
                  <w:lang w:eastAsia="en-US"/>
                </w:rPr>
                <w:t>Usthps</w:t>
              </w:r>
            </w:ins>
          </w:p>
        </w:tc>
        <w:tc>
          <w:tcPr>
            <w:tcW w:w="1668" w:type="pct"/>
            <w:tcBorders>
              <w:top w:val="nil"/>
              <w:left w:val="nil"/>
              <w:bottom w:val="single" w:sz="4" w:space="0" w:color="auto"/>
              <w:right w:val="single" w:sz="4" w:space="0" w:color="auto"/>
            </w:tcBorders>
            <w:shd w:val="clear" w:color="auto" w:fill="auto"/>
            <w:hideMark/>
            <w:tcPrChange w:id="1656" w:author="Ramana Pinisetty(UST,IN)" w:date="2022-09-17T12:53:00Z">
              <w:tcPr>
                <w:tcW w:w="1668" w:type="pct"/>
                <w:tcBorders>
                  <w:top w:val="nil"/>
                  <w:left w:val="nil"/>
                  <w:bottom w:val="single" w:sz="4" w:space="0" w:color="auto"/>
                  <w:right w:val="single" w:sz="4" w:space="0" w:color="auto"/>
                </w:tcBorders>
                <w:shd w:val="clear" w:color="auto" w:fill="auto"/>
                <w:hideMark/>
              </w:tcPr>
            </w:tcPrChange>
          </w:tcPr>
          <w:p w14:paraId="3BA0B6A3" w14:textId="77777777" w:rsidR="0057790A" w:rsidRPr="00045424" w:rsidRDefault="0057790A" w:rsidP="0064472F">
            <w:pPr>
              <w:spacing w:after="0" w:line="240" w:lineRule="auto"/>
              <w:rPr>
                <w:ins w:id="1657" w:author="Ramana Pinisetty(UST,IN)" w:date="2022-09-15T11:50:00Z"/>
                <w:rFonts w:eastAsia="Times New Roman"/>
                <w:color w:val="000000"/>
                <w:sz w:val="16"/>
                <w:szCs w:val="16"/>
                <w:lang w:eastAsia="en-US"/>
              </w:rPr>
            </w:pPr>
            <w:ins w:id="1658" w:author="Ramana Pinisetty(UST,IN)" w:date="2022-09-15T11:50:00Z">
              <w:r w:rsidRPr="00045424">
                <w:rPr>
                  <w:rFonts w:eastAsia="Times New Roman"/>
                  <w:color w:val="000000"/>
                  <w:sz w:val="16"/>
                  <w:szCs w:val="16"/>
                  <w:lang w:eastAsia="en-US"/>
                </w:rPr>
                <w:t> </w:t>
              </w:r>
              <w:r w:rsidRPr="00EB3F21">
                <w:rPr>
                  <w:rFonts w:eastAsia="Times New Roman"/>
                  <w:color w:val="000000"/>
                  <w:sz w:val="16"/>
                  <w:szCs w:val="16"/>
                  <w:lang w:eastAsia="en-US"/>
                </w:rPr>
                <w:t xml:space="preserve">JFROG PROJECT KEY </w:t>
              </w:r>
            </w:ins>
          </w:p>
        </w:tc>
      </w:tr>
      <w:tr w:rsidR="0057790A" w:rsidRPr="00EB3F21" w14:paraId="2C6070A3" w14:textId="77777777" w:rsidTr="004E071C">
        <w:trPr>
          <w:trHeight w:val="290"/>
          <w:ins w:id="1659" w:author="Ramana Pinisetty(UST,IN)" w:date="2022-09-15T11:50:00Z"/>
          <w:trPrChange w:id="1660" w:author="Ramana Pinisetty(UST,IN)" w:date="2022-09-17T12:53:00Z">
            <w:trPr>
              <w:trHeight w:val="290"/>
            </w:trPr>
          </w:trPrChange>
        </w:trPr>
        <w:tc>
          <w:tcPr>
            <w:tcW w:w="1327" w:type="pct"/>
            <w:tcBorders>
              <w:top w:val="nil"/>
              <w:left w:val="single" w:sz="4" w:space="0" w:color="auto"/>
              <w:bottom w:val="single" w:sz="4" w:space="0" w:color="auto"/>
              <w:right w:val="single" w:sz="4" w:space="0" w:color="auto"/>
            </w:tcBorders>
            <w:shd w:val="clear" w:color="auto" w:fill="auto"/>
            <w:noWrap/>
            <w:hideMark/>
            <w:tcPrChange w:id="1661" w:author="Ramana Pinisetty(UST,IN)" w:date="2022-09-17T12:53:00Z">
              <w:tcPr>
                <w:tcW w:w="1327" w:type="pct"/>
                <w:tcBorders>
                  <w:top w:val="nil"/>
                  <w:left w:val="single" w:sz="4" w:space="0" w:color="auto"/>
                  <w:bottom w:val="single" w:sz="4" w:space="0" w:color="auto"/>
                  <w:right w:val="single" w:sz="4" w:space="0" w:color="auto"/>
                </w:tcBorders>
                <w:shd w:val="clear" w:color="auto" w:fill="auto"/>
                <w:noWrap/>
                <w:hideMark/>
              </w:tcPr>
            </w:tcPrChange>
          </w:tcPr>
          <w:p w14:paraId="40466C0E" w14:textId="77777777" w:rsidR="0057790A" w:rsidRPr="00045424" w:rsidRDefault="0057790A" w:rsidP="0064472F">
            <w:pPr>
              <w:spacing w:after="0" w:line="240" w:lineRule="auto"/>
              <w:rPr>
                <w:ins w:id="1662" w:author="Ramana Pinisetty(UST,IN)" w:date="2022-09-15T11:50:00Z"/>
                <w:rFonts w:eastAsia="Times New Roman"/>
                <w:color w:val="000000"/>
                <w:sz w:val="16"/>
                <w:szCs w:val="16"/>
                <w:lang w:eastAsia="en-US"/>
              </w:rPr>
            </w:pPr>
            <w:ins w:id="1663" w:author="Ramana Pinisetty(UST,IN)" w:date="2022-09-15T11:50:00Z">
              <w:r w:rsidRPr="00045424">
                <w:rPr>
                  <w:rFonts w:eastAsia="Times New Roman"/>
                  <w:color w:val="000000"/>
                  <w:sz w:val="16"/>
                  <w:szCs w:val="16"/>
                  <w:lang w:eastAsia="en-US"/>
                </w:rPr>
                <w:t>ARTIFACTORY_SERVER</w:t>
              </w:r>
            </w:ins>
          </w:p>
        </w:tc>
        <w:tc>
          <w:tcPr>
            <w:tcW w:w="2005" w:type="pct"/>
            <w:tcBorders>
              <w:top w:val="nil"/>
              <w:left w:val="nil"/>
              <w:bottom w:val="single" w:sz="4" w:space="0" w:color="auto"/>
              <w:right w:val="single" w:sz="4" w:space="0" w:color="auto"/>
            </w:tcBorders>
            <w:shd w:val="clear" w:color="auto" w:fill="auto"/>
            <w:noWrap/>
            <w:hideMark/>
            <w:tcPrChange w:id="1664" w:author="Ramana Pinisetty(UST,IN)" w:date="2022-09-17T12:53:00Z">
              <w:tcPr>
                <w:tcW w:w="2005" w:type="pct"/>
                <w:tcBorders>
                  <w:top w:val="nil"/>
                  <w:left w:val="nil"/>
                  <w:bottom w:val="single" w:sz="4" w:space="0" w:color="auto"/>
                  <w:right w:val="single" w:sz="4" w:space="0" w:color="auto"/>
                </w:tcBorders>
                <w:shd w:val="clear" w:color="auto" w:fill="auto"/>
                <w:noWrap/>
                <w:hideMark/>
              </w:tcPr>
            </w:tcPrChange>
          </w:tcPr>
          <w:p w14:paraId="68AC1CA4" w14:textId="77777777" w:rsidR="0057790A" w:rsidRPr="00045424" w:rsidRDefault="0057790A" w:rsidP="0064472F">
            <w:pPr>
              <w:spacing w:after="0" w:line="240" w:lineRule="auto"/>
              <w:rPr>
                <w:ins w:id="1665" w:author="Ramana Pinisetty(UST,IN)" w:date="2022-09-15T11:50:00Z"/>
                <w:rFonts w:eastAsia="Times New Roman"/>
                <w:color w:val="000000"/>
                <w:sz w:val="16"/>
                <w:szCs w:val="16"/>
                <w:lang w:eastAsia="en-US"/>
              </w:rPr>
            </w:pPr>
            <w:ins w:id="1666" w:author="Ramana Pinisetty(UST,IN)" w:date="2022-09-15T11:50:00Z">
              <w:r w:rsidRPr="00045424">
                <w:rPr>
                  <w:rFonts w:eastAsia="Times New Roman"/>
                  <w:color w:val="000000"/>
                  <w:sz w:val="16"/>
                  <w:szCs w:val="16"/>
                  <w:lang w:eastAsia="en-US"/>
                </w:rPr>
                <w:t>Usthealthproof</w:t>
              </w:r>
            </w:ins>
          </w:p>
        </w:tc>
        <w:tc>
          <w:tcPr>
            <w:tcW w:w="1668" w:type="pct"/>
            <w:tcBorders>
              <w:top w:val="nil"/>
              <w:left w:val="nil"/>
              <w:bottom w:val="single" w:sz="4" w:space="0" w:color="auto"/>
              <w:right w:val="single" w:sz="4" w:space="0" w:color="auto"/>
            </w:tcBorders>
            <w:shd w:val="clear" w:color="auto" w:fill="auto"/>
            <w:noWrap/>
            <w:hideMark/>
            <w:tcPrChange w:id="1667" w:author="Ramana Pinisetty(UST,IN)" w:date="2022-09-17T12:53:00Z">
              <w:tcPr>
                <w:tcW w:w="1668" w:type="pct"/>
                <w:tcBorders>
                  <w:top w:val="nil"/>
                  <w:left w:val="nil"/>
                  <w:bottom w:val="single" w:sz="4" w:space="0" w:color="auto"/>
                  <w:right w:val="single" w:sz="4" w:space="0" w:color="auto"/>
                </w:tcBorders>
                <w:shd w:val="clear" w:color="auto" w:fill="auto"/>
                <w:noWrap/>
                <w:hideMark/>
              </w:tcPr>
            </w:tcPrChange>
          </w:tcPr>
          <w:p w14:paraId="2DD3AB54" w14:textId="77777777" w:rsidR="0057790A" w:rsidRPr="00045424" w:rsidRDefault="0057790A" w:rsidP="0064472F">
            <w:pPr>
              <w:spacing w:after="0" w:line="240" w:lineRule="auto"/>
              <w:rPr>
                <w:ins w:id="1668" w:author="Ramana Pinisetty(UST,IN)" w:date="2022-09-15T11:50:00Z"/>
                <w:rFonts w:eastAsia="Times New Roman"/>
                <w:color w:val="000000"/>
                <w:sz w:val="16"/>
                <w:szCs w:val="16"/>
                <w:lang w:eastAsia="en-US"/>
              </w:rPr>
            </w:pPr>
            <w:ins w:id="1669" w:author="Ramana Pinisetty(UST,IN)" w:date="2022-09-15T11:50:00Z">
              <w:r w:rsidRPr="00045424">
                <w:rPr>
                  <w:rFonts w:eastAsia="Times New Roman"/>
                  <w:color w:val="000000"/>
                  <w:sz w:val="16"/>
                  <w:szCs w:val="16"/>
                  <w:lang w:eastAsia="en-US"/>
                </w:rPr>
                <w:t> </w:t>
              </w:r>
              <w:r w:rsidRPr="00EB3F21">
                <w:rPr>
                  <w:rFonts w:eastAsia="Times New Roman"/>
                  <w:color w:val="000000"/>
                  <w:sz w:val="16"/>
                  <w:szCs w:val="16"/>
                  <w:lang w:eastAsia="en-US"/>
                </w:rPr>
                <w:t>JFROG ARTIFACTORY SERVER</w:t>
              </w:r>
            </w:ins>
          </w:p>
        </w:tc>
      </w:tr>
      <w:tr w:rsidR="0057790A" w:rsidRPr="00EB3F21" w14:paraId="381E07B4" w14:textId="77777777" w:rsidTr="004E071C">
        <w:trPr>
          <w:trHeight w:val="290"/>
          <w:ins w:id="1670" w:author="Ramana Pinisetty(UST,IN)" w:date="2022-09-15T11:50:00Z"/>
          <w:trPrChange w:id="1671" w:author="Ramana Pinisetty(UST,IN)" w:date="2022-09-17T12:53:00Z">
            <w:trPr>
              <w:trHeight w:val="290"/>
            </w:trPr>
          </w:trPrChange>
        </w:trPr>
        <w:tc>
          <w:tcPr>
            <w:tcW w:w="1327" w:type="pct"/>
            <w:tcBorders>
              <w:top w:val="nil"/>
              <w:left w:val="single" w:sz="4" w:space="0" w:color="auto"/>
              <w:bottom w:val="single" w:sz="4" w:space="0" w:color="auto"/>
              <w:right w:val="single" w:sz="4" w:space="0" w:color="auto"/>
            </w:tcBorders>
            <w:shd w:val="clear" w:color="auto" w:fill="auto"/>
            <w:noWrap/>
            <w:hideMark/>
            <w:tcPrChange w:id="1672" w:author="Ramana Pinisetty(UST,IN)" w:date="2022-09-17T12:53:00Z">
              <w:tcPr>
                <w:tcW w:w="1327" w:type="pct"/>
                <w:tcBorders>
                  <w:top w:val="nil"/>
                  <w:left w:val="single" w:sz="4" w:space="0" w:color="auto"/>
                  <w:bottom w:val="single" w:sz="4" w:space="0" w:color="auto"/>
                  <w:right w:val="single" w:sz="4" w:space="0" w:color="auto"/>
                </w:tcBorders>
                <w:shd w:val="clear" w:color="auto" w:fill="auto"/>
                <w:noWrap/>
                <w:hideMark/>
              </w:tcPr>
            </w:tcPrChange>
          </w:tcPr>
          <w:p w14:paraId="0ACDDCC2" w14:textId="77777777" w:rsidR="0057790A" w:rsidRPr="00045424" w:rsidRDefault="0057790A" w:rsidP="0064472F">
            <w:pPr>
              <w:spacing w:after="0" w:line="240" w:lineRule="auto"/>
              <w:rPr>
                <w:ins w:id="1673" w:author="Ramana Pinisetty(UST,IN)" w:date="2022-09-15T11:50:00Z"/>
                <w:rFonts w:eastAsia="Times New Roman"/>
                <w:color w:val="000000"/>
                <w:sz w:val="16"/>
                <w:szCs w:val="16"/>
                <w:lang w:eastAsia="en-US"/>
              </w:rPr>
            </w:pPr>
            <w:ins w:id="1674" w:author="Ramana Pinisetty(UST,IN)" w:date="2022-09-15T11:50:00Z">
              <w:r w:rsidRPr="00045424">
                <w:rPr>
                  <w:rFonts w:eastAsia="Times New Roman"/>
                  <w:color w:val="000000"/>
                  <w:sz w:val="16"/>
                  <w:szCs w:val="16"/>
                  <w:lang w:eastAsia="en-US"/>
                </w:rPr>
                <w:t>ARTIFACTORY_URL</w:t>
              </w:r>
            </w:ins>
          </w:p>
        </w:tc>
        <w:tc>
          <w:tcPr>
            <w:tcW w:w="2005" w:type="pct"/>
            <w:tcBorders>
              <w:top w:val="nil"/>
              <w:left w:val="nil"/>
              <w:bottom w:val="single" w:sz="4" w:space="0" w:color="auto"/>
              <w:right w:val="single" w:sz="4" w:space="0" w:color="auto"/>
            </w:tcBorders>
            <w:shd w:val="clear" w:color="auto" w:fill="auto"/>
            <w:noWrap/>
            <w:hideMark/>
            <w:tcPrChange w:id="1675" w:author="Ramana Pinisetty(UST,IN)" w:date="2022-09-17T12:53:00Z">
              <w:tcPr>
                <w:tcW w:w="2005" w:type="pct"/>
                <w:tcBorders>
                  <w:top w:val="nil"/>
                  <w:left w:val="nil"/>
                  <w:bottom w:val="single" w:sz="4" w:space="0" w:color="auto"/>
                  <w:right w:val="single" w:sz="4" w:space="0" w:color="auto"/>
                </w:tcBorders>
                <w:shd w:val="clear" w:color="auto" w:fill="auto"/>
                <w:noWrap/>
                <w:hideMark/>
              </w:tcPr>
            </w:tcPrChange>
          </w:tcPr>
          <w:p w14:paraId="169AB327" w14:textId="77777777" w:rsidR="0057790A" w:rsidRPr="00045424" w:rsidRDefault="0057790A" w:rsidP="0064472F">
            <w:pPr>
              <w:spacing w:after="0" w:line="240" w:lineRule="auto"/>
              <w:rPr>
                <w:ins w:id="1676" w:author="Ramana Pinisetty(UST,IN)" w:date="2022-09-15T11:50:00Z"/>
                <w:rFonts w:eastAsia="Times New Roman"/>
                <w:color w:val="000000"/>
                <w:sz w:val="16"/>
                <w:szCs w:val="16"/>
                <w:lang w:eastAsia="en-US"/>
              </w:rPr>
            </w:pPr>
            <w:ins w:id="1677" w:author="Ramana Pinisetty(UST,IN)" w:date="2022-09-15T11:50:00Z">
              <w:r w:rsidRPr="00045424">
                <w:rPr>
                  <w:rFonts w:eastAsia="Times New Roman"/>
                  <w:color w:val="000000"/>
                  <w:sz w:val="16"/>
                  <w:szCs w:val="16"/>
                  <w:lang w:eastAsia="en-US"/>
                </w:rPr>
                <w:t>https://$ARTIFACTORY_SERVER.jfrog.io/</w:t>
              </w:r>
            </w:ins>
          </w:p>
        </w:tc>
        <w:tc>
          <w:tcPr>
            <w:tcW w:w="1668" w:type="pct"/>
            <w:tcBorders>
              <w:top w:val="nil"/>
              <w:left w:val="nil"/>
              <w:bottom w:val="single" w:sz="4" w:space="0" w:color="auto"/>
              <w:right w:val="single" w:sz="4" w:space="0" w:color="auto"/>
            </w:tcBorders>
            <w:shd w:val="clear" w:color="auto" w:fill="auto"/>
            <w:noWrap/>
            <w:hideMark/>
            <w:tcPrChange w:id="1678" w:author="Ramana Pinisetty(UST,IN)" w:date="2022-09-17T12:53:00Z">
              <w:tcPr>
                <w:tcW w:w="1668" w:type="pct"/>
                <w:tcBorders>
                  <w:top w:val="nil"/>
                  <w:left w:val="nil"/>
                  <w:bottom w:val="single" w:sz="4" w:space="0" w:color="auto"/>
                  <w:right w:val="single" w:sz="4" w:space="0" w:color="auto"/>
                </w:tcBorders>
                <w:shd w:val="clear" w:color="auto" w:fill="auto"/>
                <w:noWrap/>
                <w:hideMark/>
              </w:tcPr>
            </w:tcPrChange>
          </w:tcPr>
          <w:p w14:paraId="47D7AD3E" w14:textId="77777777" w:rsidR="0057790A" w:rsidRPr="00045424" w:rsidRDefault="0057790A" w:rsidP="0064472F">
            <w:pPr>
              <w:spacing w:after="0" w:line="240" w:lineRule="auto"/>
              <w:rPr>
                <w:ins w:id="1679" w:author="Ramana Pinisetty(UST,IN)" w:date="2022-09-15T11:50:00Z"/>
                <w:rFonts w:eastAsia="Times New Roman"/>
                <w:color w:val="000000"/>
                <w:sz w:val="16"/>
                <w:szCs w:val="16"/>
                <w:lang w:eastAsia="en-US"/>
              </w:rPr>
            </w:pPr>
            <w:ins w:id="1680" w:author="Ramana Pinisetty(UST,IN)" w:date="2022-09-15T11:50:00Z">
              <w:r w:rsidRPr="00045424">
                <w:rPr>
                  <w:rFonts w:eastAsia="Times New Roman"/>
                  <w:color w:val="000000"/>
                  <w:sz w:val="16"/>
                  <w:szCs w:val="16"/>
                  <w:lang w:eastAsia="en-US"/>
                </w:rPr>
                <w:t> </w:t>
              </w:r>
              <w:r w:rsidRPr="00EB3F21">
                <w:rPr>
                  <w:rFonts w:eastAsia="Times New Roman"/>
                  <w:color w:val="000000"/>
                  <w:sz w:val="16"/>
                  <w:szCs w:val="16"/>
                  <w:lang w:eastAsia="en-US"/>
                </w:rPr>
                <w:t>JFROG ARTIFACTORY URL</w:t>
              </w:r>
            </w:ins>
          </w:p>
        </w:tc>
      </w:tr>
      <w:tr w:rsidR="0057790A" w:rsidRPr="00EB3F21" w14:paraId="26978B6B" w14:textId="77777777" w:rsidTr="004E071C">
        <w:trPr>
          <w:trHeight w:val="290"/>
          <w:ins w:id="1681" w:author="Ramana Pinisetty(UST,IN)" w:date="2022-09-15T11:50:00Z"/>
          <w:trPrChange w:id="1682" w:author="Ramana Pinisetty(UST,IN)" w:date="2022-09-17T12:53:00Z">
            <w:trPr>
              <w:trHeight w:val="290"/>
            </w:trPr>
          </w:trPrChange>
        </w:trPr>
        <w:tc>
          <w:tcPr>
            <w:tcW w:w="1327" w:type="pct"/>
            <w:tcBorders>
              <w:top w:val="nil"/>
              <w:left w:val="single" w:sz="4" w:space="0" w:color="auto"/>
              <w:bottom w:val="single" w:sz="4" w:space="0" w:color="auto"/>
              <w:right w:val="single" w:sz="4" w:space="0" w:color="auto"/>
            </w:tcBorders>
            <w:shd w:val="clear" w:color="auto" w:fill="auto"/>
            <w:noWrap/>
            <w:hideMark/>
            <w:tcPrChange w:id="1683" w:author="Ramana Pinisetty(UST,IN)" w:date="2022-09-17T12:53:00Z">
              <w:tcPr>
                <w:tcW w:w="1327" w:type="pct"/>
                <w:tcBorders>
                  <w:top w:val="nil"/>
                  <w:left w:val="single" w:sz="4" w:space="0" w:color="auto"/>
                  <w:bottom w:val="single" w:sz="4" w:space="0" w:color="auto"/>
                  <w:right w:val="single" w:sz="4" w:space="0" w:color="auto"/>
                </w:tcBorders>
                <w:shd w:val="clear" w:color="auto" w:fill="auto"/>
                <w:noWrap/>
                <w:hideMark/>
              </w:tcPr>
            </w:tcPrChange>
          </w:tcPr>
          <w:p w14:paraId="731A589B" w14:textId="77777777" w:rsidR="0057790A" w:rsidRPr="00045424" w:rsidRDefault="0057790A" w:rsidP="0064472F">
            <w:pPr>
              <w:spacing w:after="0" w:line="240" w:lineRule="auto"/>
              <w:rPr>
                <w:ins w:id="1684" w:author="Ramana Pinisetty(UST,IN)" w:date="2022-09-15T11:50:00Z"/>
                <w:rFonts w:eastAsia="Times New Roman"/>
                <w:color w:val="000000"/>
                <w:sz w:val="16"/>
                <w:szCs w:val="16"/>
                <w:lang w:eastAsia="en-US"/>
              </w:rPr>
            </w:pPr>
            <w:ins w:id="1685" w:author="Ramana Pinisetty(UST,IN)" w:date="2022-09-15T11:50:00Z">
              <w:r w:rsidRPr="00045424">
                <w:rPr>
                  <w:rFonts w:eastAsia="Times New Roman"/>
                  <w:color w:val="000000"/>
                  <w:sz w:val="16"/>
                  <w:szCs w:val="16"/>
                  <w:lang w:eastAsia="en-US"/>
                </w:rPr>
                <w:t>ARTIFACTORY_USER</w:t>
              </w:r>
            </w:ins>
          </w:p>
        </w:tc>
        <w:tc>
          <w:tcPr>
            <w:tcW w:w="2005" w:type="pct"/>
            <w:tcBorders>
              <w:top w:val="nil"/>
              <w:left w:val="nil"/>
              <w:bottom w:val="single" w:sz="4" w:space="0" w:color="auto"/>
              <w:right w:val="single" w:sz="4" w:space="0" w:color="auto"/>
            </w:tcBorders>
            <w:shd w:val="clear" w:color="auto" w:fill="auto"/>
            <w:noWrap/>
            <w:hideMark/>
            <w:tcPrChange w:id="1686" w:author="Ramana Pinisetty(UST,IN)" w:date="2022-09-17T12:53:00Z">
              <w:tcPr>
                <w:tcW w:w="2005" w:type="pct"/>
                <w:tcBorders>
                  <w:top w:val="nil"/>
                  <w:left w:val="nil"/>
                  <w:bottom w:val="single" w:sz="4" w:space="0" w:color="auto"/>
                  <w:right w:val="single" w:sz="4" w:space="0" w:color="auto"/>
                </w:tcBorders>
                <w:shd w:val="clear" w:color="auto" w:fill="auto"/>
                <w:noWrap/>
                <w:hideMark/>
              </w:tcPr>
            </w:tcPrChange>
          </w:tcPr>
          <w:p w14:paraId="54C638CE" w14:textId="77777777" w:rsidR="0057790A" w:rsidRPr="00045424" w:rsidRDefault="0057790A" w:rsidP="0064472F">
            <w:pPr>
              <w:spacing w:after="0" w:line="240" w:lineRule="auto"/>
              <w:rPr>
                <w:ins w:id="1687" w:author="Ramana Pinisetty(UST,IN)" w:date="2022-09-15T11:50:00Z"/>
                <w:rFonts w:eastAsia="Times New Roman"/>
                <w:color w:val="000000"/>
                <w:sz w:val="16"/>
                <w:szCs w:val="16"/>
                <w:lang w:eastAsia="en-US"/>
              </w:rPr>
            </w:pPr>
            <w:ins w:id="1688" w:author="Ramana Pinisetty(UST,IN)" w:date="2022-09-15T11:50:00Z">
              <w:r w:rsidRPr="00045424">
                <w:rPr>
                  <w:rFonts w:eastAsia="Times New Roman"/>
                  <w:color w:val="000000"/>
                  <w:sz w:val="16"/>
                  <w:szCs w:val="16"/>
                  <w:lang w:eastAsia="en-US"/>
                </w:rPr>
                <w:t>usthps_intplus_cicd_user</w:t>
              </w:r>
            </w:ins>
          </w:p>
        </w:tc>
        <w:tc>
          <w:tcPr>
            <w:tcW w:w="1668" w:type="pct"/>
            <w:tcBorders>
              <w:top w:val="nil"/>
              <w:left w:val="nil"/>
              <w:bottom w:val="single" w:sz="4" w:space="0" w:color="auto"/>
              <w:right w:val="single" w:sz="4" w:space="0" w:color="auto"/>
            </w:tcBorders>
            <w:shd w:val="clear" w:color="auto" w:fill="auto"/>
            <w:noWrap/>
            <w:hideMark/>
            <w:tcPrChange w:id="1689" w:author="Ramana Pinisetty(UST,IN)" w:date="2022-09-17T12:53:00Z">
              <w:tcPr>
                <w:tcW w:w="1668" w:type="pct"/>
                <w:tcBorders>
                  <w:top w:val="nil"/>
                  <w:left w:val="nil"/>
                  <w:bottom w:val="single" w:sz="4" w:space="0" w:color="auto"/>
                  <w:right w:val="single" w:sz="4" w:space="0" w:color="auto"/>
                </w:tcBorders>
                <w:shd w:val="clear" w:color="auto" w:fill="auto"/>
                <w:noWrap/>
                <w:hideMark/>
              </w:tcPr>
            </w:tcPrChange>
          </w:tcPr>
          <w:p w14:paraId="537E1279" w14:textId="77777777" w:rsidR="0057790A" w:rsidRPr="00045424" w:rsidRDefault="0057790A" w:rsidP="0064472F">
            <w:pPr>
              <w:spacing w:after="0" w:line="240" w:lineRule="auto"/>
              <w:rPr>
                <w:ins w:id="1690" w:author="Ramana Pinisetty(UST,IN)" w:date="2022-09-15T11:50:00Z"/>
                <w:rFonts w:eastAsia="Times New Roman"/>
                <w:color w:val="000000"/>
                <w:sz w:val="16"/>
                <w:szCs w:val="16"/>
                <w:lang w:eastAsia="en-US"/>
              </w:rPr>
            </w:pPr>
            <w:ins w:id="1691" w:author="Ramana Pinisetty(UST,IN)" w:date="2022-09-15T11:50:00Z">
              <w:r w:rsidRPr="00045424">
                <w:rPr>
                  <w:rFonts w:eastAsia="Times New Roman"/>
                  <w:color w:val="000000"/>
                  <w:sz w:val="16"/>
                  <w:szCs w:val="16"/>
                  <w:lang w:eastAsia="en-US"/>
                </w:rPr>
                <w:t> </w:t>
              </w:r>
              <w:r w:rsidRPr="00EB3F21">
                <w:rPr>
                  <w:rFonts w:eastAsia="Times New Roman"/>
                  <w:color w:val="000000"/>
                  <w:sz w:val="16"/>
                  <w:szCs w:val="16"/>
                  <w:lang w:eastAsia="en-US"/>
                </w:rPr>
                <w:t>JFROG ARTIFACTORY USER</w:t>
              </w:r>
            </w:ins>
          </w:p>
        </w:tc>
      </w:tr>
      <w:tr w:rsidR="0057790A" w:rsidRPr="00EB3F21" w14:paraId="497CB6EB" w14:textId="77777777" w:rsidTr="004E071C">
        <w:trPr>
          <w:trHeight w:val="290"/>
          <w:ins w:id="1692" w:author="Ramana Pinisetty(UST,IN)" w:date="2022-09-15T11:50:00Z"/>
          <w:trPrChange w:id="1693" w:author="Ramana Pinisetty(UST,IN)" w:date="2022-09-17T12:53:00Z">
            <w:trPr>
              <w:trHeight w:val="290"/>
            </w:trPr>
          </w:trPrChange>
        </w:trPr>
        <w:tc>
          <w:tcPr>
            <w:tcW w:w="1327" w:type="pct"/>
            <w:tcBorders>
              <w:top w:val="nil"/>
              <w:left w:val="single" w:sz="4" w:space="0" w:color="auto"/>
              <w:bottom w:val="single" w:sz="4" w:space="0" w:color="auto"/>
              <w:right w:val="single" w:sz="4" w:space="0" w:color="auto"/>
            </w:tcBorders>
            <w:shd w:val="clear" w:color="auto" w:fill="auto"/>
            <w:noWrap/>
            <w:hideMark/>
            <w:tcPrChange w:id="1694" w:author="Ramana Pinisetty(UST,IN)" w:date="2022-09-17T12:53:00Z">
              <w:tcPr>
                <w:tcW w:w="1327" w:type="pct"/>
                <w:tcBorders>
                  <w:top w:val="nil"/>
                  <w:left w:val="single" w:sz="4" w:space="0" w:color="auto"/>
                  <w:bottom w:val="single" w:sz="4" w:space="0" w:color="auto"/>
                  <w:right w:val="single" w:sz="4" w:space="0" w:color="auto"/>
                </w:tcBorders>
                <w:shd w:val="clear" w:color="auto" w:fill="auto"/>
                <w:noWrap/>
                <w:hideMark/>
              </w:tcPr>
            </w:tcPrChange>
          </w:tcPr>
          <w:p w14:paraId="1ECC4B16" w14:textId="77777777" w:rsidR="0057790A" w:rsidRPr="00045424" w:rsidRDefault="0057790A" w:rsidP="0064472F">
            <w:pPr>
              <w:spacing w:after="0" w:line="240" w:lineRule="auto"/>
              <w:rPr>
                <w:ins w:id="1695" w:author="Ramana Pinisetty(UST,IN)" w:date="2022-09-15T11:50:00Z"/>
                <w:rFonts w:eastAsia="Times New Roman"/>
                <w:color w:val="000000"/>
                <w:sz w:val="16"/>
                <w:szCs w:val="16"/>
                <w:lang w:eastAsia="en-US"/>
              </w:rPr>
            </w:pPr>
            <w:ins w:id="1696" w:author="Ramana Pinisetty(UST,IN)" w:date="2022-09-15T11:50:00Z">
              <w:r w:rsidRPr="00045424">
                <w:rPr>
                  <w:rFonts w:eastAsia="Times New Roman"/>
                  <w:color w:val="000000"/>
                  <w:sz w:val="16"/>
                  <w:szCs w:val="16"/>
                  <w:lang w:eastAsia="en-US"/>
                </w:rPr>
                <w:t>AWS_ACCESS_KEY_ID</w:t>
              </w:r>
            </w:ins>
          </w:p>
        </w:tc>
        <w:tc>
          <w:tcPr>
            <w:tcW w:w="2005" w:type="pct"/>
            <w:tcBorders>
              <w:top w:val="nil"/>
              <w:left w:val="nil"/>
              <w:bottom w:val="single" w:sz="4" w:space="0" w:color="auto"/>
              <w:right w:val="single" w:sz="4" w:space="0" w:color="auto"/>
            </w:tcBorders>
            <w:shd w:val="clear" w:color="auto" w:fill="auto"/>
            <w:noWrap/>
            <w:hideMark/>
            <w:tcPrChange w:id="1697" w:author="Ramana Pinisetty(UST,IN)" w:date="2022-09-17T12:53:00Z">
              <w:tcPr>
                <w:tcW w:w="2005" w:type="pct"/>
                <w:tcBorders>
                  <w:top w:val="nil"/>
                  <w:left w:val="nil"/>
                  <w:bottom w:val="single" w:sz="4" w:space="0" w:color="auto"/>
                  <w:right w:val="single" w:sz="4" w:space="0" w:color="auto"/>
                </w:tcBorders>
                <w:shd w:val="clear" w:color="auto" w:fill="auto"/>
                <w:noWrap/>
                <w:hideMark/>
              </w:tcPr>
            </w:tcPrChange>
          </w:tcPr>
          <w:p w14:paraId="1E693BD9" w14:textId="77777777" w:rsidR="0057790A" w:rsidRPr="00045424" w:rsidRDefault="0057790A" w:rsidP="0064472F">
            <w:pPr>
              <w:spacing w:after="0" w:line="240" w:lineRule="auto"/>
              <w:rPr>
                <w:ins w:id="1698" w:author="Ramana Pinisetty(UST,IN)" w:date="2022-09-15T11:50:00Z"/>
                <w:rFonts w:eastAsia="Times New Roman"/>
                <w:color w:val="000000"/>
                <w:sz w:val="16"/>
                <w:szCs w:val="16"/>
                <w:lang w:eastAsia="en-US"/>
              </w:rPr>
            </w:pPr>
            <w:ins w:id="1699" w:author="Ramana Pinisetty(UST,IN)" w:date="2022-09-15T11:50:00Z">
              <w:r w:rsidRPr="00045424">
                <w:rPr>
                  <w:rFonts w:eastAsia="Times New Roman"/>
                  <w:color w:val="000000"/>
                  <w:sz w:val="16"/>
                  <w:szCs w:val="16"/>
                  <w:lang w:eastAsia="en-US"/>
                </w:rPr>
                <w:t>***</w:t>
              </w:r>
            </w:ins>
          </w:p>
        </w:tc>
        <w:tc>
          <w:tcPr>
            <w:tcW w:w="1668" w:type="pct"/>
            <w:tcBorders>
              <w:top w:val="nil"/>
              <w:left w:val="nil"/>
              <w:bottom w:val="single" w:sz="4" w:space="0" w:color="auto"/>
              <w:right w:val="single" w:sz="4" w:space="0" w:color="auto"/>
            </w:tcBorders>
            <w:shd w:val="clear" w:color="auto" w:fill="auto"/>
            <w:noWrap/>
            <w:hideMark/>
            <w:tcPrChange w:id="1700" w:author="Ramana Pinisetty(UST,IN)" w:date="2022-09-17T12:53:00Z">
              <w:tcPr>
                <w:tcW w:w="1668" w:type="pct"/>
                <w:tcBorders>
                  <w:top w:val="nil"/>
                  <w:left w:val="nil"/>
                  <w:bottom w:val="single" w:sz="4" w:space="0" w:color="auto"/>
                  <w:right w:val="single" w:sz="4" w:space="0" w:color="auto"/>
                </w:tcBorders>
                <w:shd w:val="clear" w:color="auto" w:fill="auto"/>
                <w:noWrap/>
                <w:hideMark/>
              </w:tcPr>
            </w:tcPrChange>
          </w:tcPr>
          <w:p w14:paraId="4629B7CB" w14:textId="77777777" w:rsidR="0057790A" w:rsidRPr="00045424" w:rsidRDefault="0057790A" w:rsidP="0064472F">
            <w:pPr>
              <w:spacing w:after="0" w:line="240" w:lineRule="auto"/>
              <w:rPr>
                <w:ins w:id="1701" w:author="Ramana Pinisetty(UST,IN)" w:date="2022-09-15T11:50:00Z"/>
                <w:rFonts w:eastAsia="Times New Roman"/>
                <w:color w:val="000000"/>
                <w:sz w:val="16"/>
                <w:szCs w:val="16"/>
                <w:lang w:eastAsia="en-US"/>
              </w:rPr>
            </w:pPr>
            <w:ins w:id="1702" w:author="Ramana Pinisetty(UST,IN)" w:date="2022-09-15T11:50:00Z">
              <w:r w:rsidRPr="00045424">
                <w:rPr>
                  <w:rFonts w:eastAsia="Times New Roman"/>
                  <w:color w:val="000000"/>
                  <w:sz w:val="16"/>
                  <w:szCs w:val="16"/>
                  <w:lang w:eastAsia="en-US"/>
                </w:rPr>
                <w:t> </w:t>
              </w:r>
              <w:r w:rsidRPr="00EB3F21">
                <w:rPr>
                  <w:rFonts w:eastAsia="Times New Roman"/>
                  <w:color w:val="000000"/>
                  <w:sz w:val="16"/>
                  <w:szCs w:val="16"/>
                  <w:lang w:eastAsia="en-US"/>
                </w:rPr>
                <w:t>AWS ACCESS KEY ID FOR CICD USER</w:t>
              </w:r>
            </w:ins>
          </w:p>
        </w:tc>
      </w:tr>
      <w:tr w:rsidR="0057790A" w:rsidRPr="00EB3F21" w14:paraId="675D5C8E" w14:textId="77777777" w:rsidTr="004E071C">
        <w:trPr>
          <w:trHeight w:val="290"/>
          <w:ins w:id="1703" w:author="Ramana Pinisetty(UST,IN)" w:date="2022-09-15T11:50:00Z"/>
          <w:trPrChange w:id="1704" w:author="Ramana Pinisetty(UST,IN)" w:date="2022-09-17T12:53:00Z">
            <w:trPr>
              <w:trHeight w:val="290"/>
            </w:trPr>
          </w:trPrChange>
        </w:trPr>
        <w:tc>
          <w:tcPr>
            <w:tcW w:w="1327" w:type="pct"/>
            <w:tcBorders>
              <w:top w:val="nil"/>
              <w:left w:val="single" w:sz="4" w:space="0" w:color="auto"/>
              <w:bottom w:val="single" w:sz="4" w:space="0" w:color="auto"/>
              <w:right w:val="single" w:sz="4" w:space="0" w:color="auto"/>
            </w:tcBorders>
            <w:shd w:val="clear" w:color="auto" w:fill="auto"/>
            <w:noWrap/>
            <w:hideMark/>
            <w:tcPrChange w:id="1705" w:author="Ramana Pinisetty(UST,IN)" w:date="2022-09-17T12:53:00Z">
              <w:tcPr>
                <w:tcW w:w="1327" w:type="pct"/>
                <w:tcBorders>
                  <w:top w:val="nil"/>
                  <w:left w:val="single" w:sz="4" w:space="0" w:color="auto"/>
                  <w:bottom w:val="single" w:sz="4" w:space="0" w:color="auto"/>
                  <w:right w:val="single" w:sz="4" w:space="0" w:color="auto"/>
                </w:tcBorders>
                <w:shd w:val="clear" w:color="auto" w:fill="auto"/>
                <w:noWrap/>
                <w:hideMark/>
              </w:tcPr>
            </w:tcPrChange>
          </w:tcPr>
          <w:p w14:paraId="50823CD9" w14:textId="77777777" w:rsidR="0057790A" w:rsidRPr="00045424" w:rsidRDefault="0057790A" w:rsidP="0064472F">
            <w:pPr>
              <w:spacing w:after="0" w:line="240" w:lineRule="auto"/>
              <w:rPr>
                <w:ins w:id="1706" w:author="Ramana Pinisetty(UST,IN)" w:date="2022-09-15T11:50:00Z"/>
                <w:rFonts w:eastAsia="Times New Roman"/>
                <w:color w:val="000000"/>
                <w:sz w:val="16"/>
                <w:szCs w:val="16"/>
                <w:lang w:eastAsia="en-US"/>
              </w:rPr>
            </w:pPr>
            <w:ins w:id="1707" w:author="Ramana Pinisetty(UST,IN)" w:date="2022-09-15T11:50:00Z">
              <w:r w:rsidRPr="00045424">
                <w:rPr>
                  <w:rFonts w:eastAsia="Times New Roman"/>
                  <w:color w:val="000000"/>
                  <w:sz w:val="16"/>
                  <w:szCs w:val="16"/>
                  <w:lang w:eastAsia="en-US"/>
                </w:rPr>
                <w:t>AWS_DEFAULT_REGION</w:t>
              </w:r>
            </w:ins>
          </w:p>
        </w:tc>
        <w:tc>
          <w:tcPr>
            <w:tcW w:w="2005" w:type="pct"/>
            <w:tcBorders>
              <w:top w:val="nil"/>
              <w:left w:val="nil"/>
              <w:bottom w:val="single" w:sz="4" w:space="0" w:color="auto"/>
              <w:right w:val="single" w:sz="4" w:space="0" w:color="auto"/>
            </w:tcBorders>
            <w:shd w:val="clear" w:color="auto" w:fill="auto"/>
            <w:noWrap/>
            <w:hideMark/>
            <w:tcPrChange w:id="1708" w:author="Ramana Pinisetty(UST,IN)" w:date="2022-09-17T12:53:00Z">
              <w:tcPr>
                <w:tcW w:w="2005" w:type="pct"/>
                <w:tcBorders>
                  <w:top w:val="nil"/>
                  <w:left w:val="nil"/>
                  <w:bottom w:val="single" w:sz="4" w:space="0" w:color="auto"/>
                  <w:right w:val="single" w:sz="4" w:space="0" w:color="auto"/>
                </w:tcBorders>
                <w:shd w:val="clear" w:color="auto" w:fill="auto"/>
                <w:noWrap/>
                <w:hideMark/>
              </w:tcPr>
            </w:tcPrChange>
          </w:tcPr>
          <w:p w14:paraId="2F6524C1" w14:textId="77777777" w:rsidR="0057790A" w:rsidRPr="00045424" w:rsidRDefault="0057790A" w:rsidP="0064472F">
            <w:pPr>
              <w:spacing w:after="0" w:line="240" w:lineRule="auto"/>
              <w:rPr>
                <w:ins w:id="1709" w:author="Ramana Pinisetty(UST,IN)" w:date="2022-09-15T11:50:00Z"/>
                <w:rFonts w:eastAsia="Times New Roman"/>
                <w:color w:val="000000"/>
                <w:sz w:val="16"/>
                <w:szCs w:val="16"/>
                <w:lang w:eastAsia="en-US"/>
              </w:rPr>
            </w:pPr>
            <w:ins w:id="1710" w:author="Ramana Pinisetty(UST,IN)" w:date="2022-09-15T11:50:00Z">
              <w:r w:rsidRPr="00045424">
                <w:rPr>
                  <w:rFonts w:eastAsia="Times New Roman"/>
                  <w:color w:val="000000"/>
                  <w:sz w:val="16"/>
                  <w:szCs w:val="16"/>
                  <w:lang w:eastAsia="en-US"/>
                </w:rPr>
                <w:t>us-east-2</w:t>
              </w:r>
            </w:ins>
          </w:p>
        </w:tc>
        <w:tc>
          <w:tcPr>
            <w:tcW w:w="1668" w:type="pct"/>
            <w:tcBorders>
              <w:top w:val="nil"/>
              <w:left w:val="nil"/>
              <w:bottom w:val="single" w:sz="4" w:space="0" w:color="auto"/>
              <w:right w:val="single" w:sz="4" w:space="0" w:color="auto"/>
            </w:tcBorders>
            <w:shd w:val="clear" w:color="auto" w:fill="auto"/>
            <w:noWrap/>
            <w:hideMark/>
            <w:tcPrChange w:id="1711" w:author="Ramana Pinisetty(UST,IN)" w:date="2022-09-17T12:53:00Z">
              <w:tcPr>
                <w:tcW w:w="1668" w:type="pct"/>
                <w:tcBorders>
                  <w:top w:val="nil"/>
                  <w:left w:val="nil"/>
                  <w:bottom w:val="single" w:sz="4" w:space="0" w:color="auto"/>
                  <w:right w:val="single" w:sz="4" w:space="0" w:color="auto"/>
                </w:tcBorders>
                <w:shd w:val="clear" w:color="auto" w:fill="auto"/>
                <w:noWrap/>
                <w:hideMark/>
              </w:tcPr>
            </w:tcPrChange>
          </w:tcPr>
          <w:p w14:paraId="563FC45F" w14:textId="77777777" w:rsidR="0057790A" w:rsidRPr="00045424" w:rsidRDefault="0057790A" w:rsidP="0064472F">
            <w:pPr>
              <w:spacing w:after="0" w:line="240" w:lineRule="auto"/>
              <w:rPr>
                <w:ins w:id="1712" w:author="Ramana Pinisetty(UST,IN)" w:date="2022-09-15T11:50:00Z"/>
                <w:rFonts w:eastAsia="Times New Roman"/>
                <w:color w:val="000000"/>
                <w:sz w:val="16"/>
                <w:szCs w:val="16"/>
                <w:lang w:eastAsia="en-US"/>
              </w:rPr>
            </w:pPr>
            <w:ins w:id="1713" w:author="Ramana Pinisetty(UST,IN)" w:date="2022-09-15T11:50:00Z">
              <w:r w:rsidRPr="00045424">
                <w:rPr>
                  <w:rFonts w:eastAsia="Times New Roman"/>
                  <w:color w:val="000000"/>
                  <w:sz w:val="16"/>
                  <w:szCs w:val="16"/>
                  <w:lang w:eastAsia="en-US"/>
                </w:rPr>
                <w:t> </w:t>
              </w:r>
              <w:r w:rsidRPr="00EB3F21">
                <w:rPr>
                  <w:rFonts w:eastAsia="Times New Roman"/>
                  <w:color w:val="000000"/>
                  <w:sz w:val="16"/>
                  <w:szCs w:val="16"/>
                  <w:lang w:eastAsia="en-US"/>
                </w:rPr>
                <w:t xml:space="preserve">AWS DEFAULT REGION </w:t>
              </w:r>
            </w:ins>
          </w:p>
        </w:tc>
      </w:tr>
      <w:tr w:rsidR="0057790A" w:rsidRPr="00EB3F21" w14:paraId="3F54A6D7" w14:textId="77777777" w:rsidTr="004E071C">
        <w:trPr>
          <w:trHeight w:val="290"/>
          <w:ins w:id="1714" w:author="Ramana Pinisetty(UST,IN)" w:date="2022-09-15T11:50:00Z"/>
          <w:trPrChange w:id="1715" w:author="Ramana Pinisetty(UST,IN)" w:date="2022-09-17T12:53:00Z">
            <w:trPr>
              <w:trHeight w:val="290"/>
            </w:trPr>
          </w:trPrChange>
        </w:trPr>
        <w:tc>
          <w:tcPr>
            <w:tcW w:w="1327" w:type="pct"/>
            <w:tcBorders>
              <w:top w:val="nil"/>
              <w:left w:val="single" w:sz="4" w:space="0" w:color="auto"/>
              <w:bottom w:val="single" w:sz="4" w:space="0" w:color="auto"/>
              <w:right w:val="single" w:sz="4" w:space="0" w:color="auto"/>
            </w:tcBorders>
            <w:shd w:val="clear" w:color="auto" w:fill="auto"/>
            <w:noWrap/>
            <w:hideMark/>
            <w:tcPrChange w:id="1716" w:author="Ramana Pinisetty(UST,IN)" w:date="2022-09-17T12:53:00Z">
              <w:tcPr>
                <w:tcW w:w="1327" w:type="pct"/>
                <w:tcBorders>
                  <w:top w:val="nil"/>
                  <w:left w:val="single" w:sz="4" w:space="0" w:color="auto"/>
                  <w:bottom w:val="single" w:sz="4" w:space="0" w:color="auto"/>
                  <w:right w:val="single" w:sz="4" w:space="0" w:color="auto"/>
                </w:tcBorders>
                <w:shd w:val="clear" w:color="auto" w:fill="auto"/>
                <w:noWrap/>
                <w:hideMark/>
              </w:tcPr>
            </w:tcPrChange>
          </w:tcPr>
          <w:p w14:paraId="03B4B0F2" w14:textId="77777777" w:rsidR="0057790A" w:rsidRPr="00045424" w:rsidRDefault="0057790A" w:rsidP="0064472F">
            <w:pPr>
              <w:spacing w:after="0" w:line="240" w:lineRule="auto"/>
              <w:rPr>
                <w:ins w:id="1717" w:author="Ramana Pinisetty(UST,IN)" w:date="2022-09-15T11:50:00Z"/>
                <w:rFonts w:eastAsia="Times New Roman"/>
                <w:color w:val="000000"/>
                <w:sz w:val="16"/>
                <w:szCs w:val="16"/>
                <w:lang w:eastAsia="en-US"/>
              </w:rPr>
            </w:pPr>
            <w:ins w:id="1718" w:author="Ramana Pinisetty(UST,IN)" w:date="2022-09-15T11:50:00Z">
              <w:r w:rsidRPr="00045424">
                <w:rPr>
                  <w:rFonts w:eastAsia="Times New Roman"/>
                  <w:color w:val="000000"/>
                  <w:sz w:val="16"/>
                  <w:szCs w:val="16"/>
                  <w:lang w:eastAsia="en-US"/>
                </w:rPr>
                <w:t>AWS_ECR_REGISRTY</w:t>
              </w:r>
            </w:ins>
          </w:p>
        </w:tc>
        <w:tc>
          <w:tcPr>
            <w:tcW w:w="2005" w:type="pct"/>
            <w:tcBorders>
              <w:top w:val="nil"/>
              <w:left w:val="nil"/>
              <w:bottom w:val="single" w:sz="4" w:space="0" w:color="auto"/>
              <w:right w:val="single" w:sz="4" w:space="0" w:color="auto"/>
            </w:tcBorders>
            <w:shd w:val="clear" w:color="auto" w:fill="auto"/>
            <w:noWrap/>
            <w:hideMark/>
            <w:tcPrChange w:id="1719" w:author="Ramana Pinisetty(UST,IN)" w:date="2022-09-17T12:53:00Z">
              <w:tcPr>
                <w:tcW w:w="2005" w:type="pct"/>
                <w:tcBorders>
                  <w:top w:val="nil"/>
                  <w:left w:val="nil"/>
                  <w:bottom w:val="single" w:sz="4" w:space="0" w:color="auto"/>
                  <w:right w:val="single" w:sz="4" w:space="0" w:color="auto"/>
                </w:tcBorders>
                <w:shd w:val="clear" w:color="auto" w:fill="auto"/>
                <w:noWrap/>
                <w:hideMark/>
              </w:tcPr>
            </w:tcPrChange>
          </w:tcPr>
          <w:p w14:paraId="45F4E2F8" w14:textId="77777777" w:rsidR="0057790A" w:rsidRPr="00045424" w:rsidRDefault="0057790A" w:rsidP="0064472F">
            <w:pPr>
              <w:spacing w:after="0" w:line="240" w:lineRule="auto"/>
              <w:rPr>
                <w:ins w:id="1720" w:author="Ramana Pinisetty(UST,IN)" w:date="2022-09-15T11:50:00Z"/>
                <w:rFonts w:eastAsia="Times New Roman"/>
                <w:color w:val="000000"/>
                <w:sz w:val="16"/>
                <w:szCs w:val="16"/>
                <w:lang w:eastAsia="en-US"/>
              </w:rPr>
            </w:pPr>
            <w:ins w:id="1721" w:author="Ramana Pinisetty(UST,IN)" w:date="2022-09-15T11:50:00Z">
              <w:r w:rsidRPr="00045424">
                <w:rPr>
                  <w:rFonts w:eastAsia="Times New Roman"/>
                  <w:color w:val="000000"/>
                  <w:sz w:val="16"/>
                  <w:szCs w:val="16"/>
                  <w:lang w:eastAsia="en-US"/>
                </w:rPr>
                <w:t>581303157279.dkr.ecr.$AWS_DEFAULT_REGION.amazonaws.com</w:t>
              </w:r>
            </w:ins>
          </w:p>
        </w:tc>
        <w:tc>
          <w:tcPr>
            <w:tcW w:w="1668" w:type="pct"/>
            <w:tcBorders>
              <w:top w:val="nil"/>
              <w:left w:val="nil"/>
              <w:bottom w:val="single" w:sz="4" w:space="0" w:color="auto"/>
              <w:right w:val="single" w:sz="4" w:space="0" w:color="auto"/>
            </w:tcBorders>
            <w:shd w:val="clear" w:color="auto" w:fill="auto"/>
            <w:noWrap/>
            <w:hideMark/>
            <w:tcPrChange w:id="1722" w:author="Ramana Pinisetty(UST,IN)" w:date="2022-09-17T12:53:00Z">
              <w:tcPr>
                <w:tcW w:w="1668" w:type="pct"/>
                <w:tcBorders>
                  <w:top w:val="nil"/>
                  <w:left w:val="nil"/>
                  <w:bottom w:val="single" w:sz="4" w:space="0" w:color="auto"/>
                  <w:right w:val="single" w:sz="4" w:space="0" w:color="auto"/>
                </w:tcBorders>
                <w:shd w:val="clear" w:color="auto" w:fill="auto"/>
                <w:noWrap/>
                <w:hideMark/>
              </w:tcPr>
            </w:tcPrChange>
          </w:tcPr>
          <w:p w14:paraId="5EB420A1" w14:textId="77777777" w:rsidR="0057790A" w:rsidRPr="00045424" w:rsidRDefault="0057790A" w:rsidP="0064472F">
            <w:pPr>
              <w:spacing w:after="0" w:line="240" w:lineRule="auto"/>
              <w:rPr>
                <w:ins w:id="1723" w:author="Ramana Pinisetty(UST,IN)" w:date="2022-09-15T11:50:00Z"/>
                <w:rFonts w:eastAsia="Times New Roman"/>
                <w:color w:val="000000"/>
                <w:sz w:val="16"/>
                <w:szCs w:val="16"/>
                <w:lang w:eastAsia="en-US"/>
              </w:rPr>
            </w:pPr>
            <w:ins w:id="1724" w:author="Ramana Pinisetty(UST,IN)" w:date="2022-09-15T11:50:00Z">
              <w:r w:rsidRPr="00045424">
                <w:rPr>
                  <w:rFonts w:eastAsia="Times New Roman"/>
                  <w:color w:val="000000"/>
                  <w:sz w:val="16"/>
                  <w:szCs w:val="16"/>
                  <w:lang w:eastAsia="en-US"/>
                </w:rPr>
                <w:t> </w:t>
              </w:r>
              <w:r w:rsidRPr="00EB3F21">
                <w:rPr>
                  <w:rFonts w:eastAsia="Times New Roman"/>
                  <w:color w:val="000000"/>
                  <w:sz w:val="16"/>
                  <w:szCs w:val="16"/>
                  <w:lang w:eastAsia="en-US"/>
                </w:rPr>
                <w:t>AWS ECR REGISTRY</w:t>
              </w:r>
            </w:ins>
          </w:p>
        </w:tc>
      </w:tr>
      <w:tr w:rsidR="0057790A" w:rsidRPr="00EB3F21" w14:paraId="05EA97E7" w14:textId="77777777" w:rsidTr="004E071C">
        <w:trPr>
          <w:trHeight w:val="290"/>
          <w:ins w:id="1725" w:author="Ramana Pinisetty(UST,IN)" w:date="2022-09-15T11:50:00Z"/>
          <w:trPrChange w:id="1726" w:author="Ramana Pinisetty(UST,IN)" w:date="2022-09-17T12:53:00Z">
            <w:trPr>
              <w:trHeight w:val="290"/>
            </w:trPr>
          </w:trPrChange>
        </w:trPr>
        <w:tc>
          <w:tcPr>
            <w:tcW w:w="1327" w:type="pct"/>
            <w:tcBorders>
              <w:top w:val="nil"/>
              <w:left w:val="single" w:sz="4" w:space="0" w:color="auto"/>
              <w:bottom w:val="single" w:sz="4" w:space="0" w:color="auto"/>
              <w:right w:val="single" w:sz="4" w:space="0" w:color="auto"/>
            </w:tcBorders>
            <w:shd w:val="clear" w:color="auto" w:fill="auto"/>
            <w:noWrap/>
            <w:hideMark/>
            <w:tcPrChange w:id="1727" w:author="Ramana Pinisetty(UST,IN)" w:date="2022-09-17T12:53:00Z">
              <w:tcPr>
                <w:tcW w:w="1327" w:type="pct"/>
                <w:tcBorders>
                  <w:top w:val="nil"/>
                  <w:left w:val="single" w:sz="4" w:space="0" w:color="auto"/>
                  <w:bottom w:val="single" w:sz="4" w:space="0" w:color="auto"/>
                  <w:right w:val="single" w:sz="4" w:space="0" w:color="auto"/>
                </w:tcBorders>
                <w:shd w:val="clear" w:color="auto" w:fill="auto"/>
                <w:noWrap/>
                <w:hideMark/>
              </w:tcPr>
            </w:tcPrChange>
          </w:tcPr>
          <w:p w14:paraId="2D916497" w14:textId="77777777" w:rsidR="0057790A" w:rsidRPr="00045424" w:rsidRDefault="0057790A" w:rsidP="0064472F">
            <w:pPr>
              <w:spacing w:after="0" w:line="240" w:lineRule="auto"/>
              <w:rPr>
                <w:ins w:id="1728" w:author="Ramana Pinisetty(UST,IN)" w:date="2022-09-15T11:50:00Z"/>
                <w:rFonts w:eastAsia="Times New Roman"/>
                <w:color w:val="000000"/>
                <w:sz w:val="16"/>
                <w:szCs w:val="16"/>
                <w:lang w:eastAsia="en-US"/>
              </w:rPr>
            </w:pPr>
            <w:ins w:id="1729" w:author="Ramana Pinisetty(UST,IN)" w:date="2022-09-15T11:50:00Z">
              <w:r w:rsidRPr="00045424">
                <w:rPr>
                  <w:rFonts w:eastAsia="Times New Roman"/>
                  <w:color w:val="000000"/>
                  <w:sz w:val="16"/>
                  <w:szCs w:val="16"/>
                  <w:lang w:eastAsia="en-US"/>
                </w:rPr>
                <w:t>AWS_SECRET_ACCESS_KEY</w:t>
              </w:r>
            </w:ins>
          </w:p>
        </w:tc>
        <w:tc>
          <w:tcPr>
            <w:tcW w:w="2005" w:type="pct"/>
            <w:tcBorders>
              <w:top w:val="nil"/>
              <w:left w:val="nil"/>
              <w:bottom w:val="single" w:sz="4" w:space="0" w:color="auto"/>
              <w:right w:val="single" w:sz="4" w:space="0" w:color="auto"/>
            </w:tcBorders>
            <w:shd w:val="clear" w:color="auto" w:fill="auto"/>
            <w:noWrap/>
            <w:hideMark/>
            <w:tcPrChange w:id="1730" w:author="Ramana Pinisetty(UST,IN)" w:date="2022-09-17T12:53:00Z">
              <w:tcPr>
                <w:tcW w:w="2005" w:type="pct"/>
                <w:tcBorders>
                  <w:top w:val="nil"/>
                  <w:left w:val="nil"/>
                  <w:bottom w:val="single" w:sz="4" w:space="0" w:color="auto"/>
                  <w:right w:val="single" w:sz="4" w:space="0" w:color="auto"/>
                </w:tcBorders>
                <w:shd w:val="clear" w:color="auto" w:fill="auto"/>
                <w:noWrap/>
                <w:hideMark/>
              </w:tcPr>
            </w:tcPrChange>
          </w:tcPr>
          <w:p w14:paraId="3DCCD091" w14:textId="77777777" w:rsidR="0057790A" w:rsidRPr="00045424" w:rsidRDefault="0057790A" w:rsidP="0064472F">
            <w:pPr>
              <w:spacing w:after="0" w:line="240" w:lineRule="auto"/>
              <w:rPr>
                <w:ins w:id="1731" w:author="Ramana Pinisetty(UST,IN)" w:date="2022-09-15T11:50:00Z"/>
                <w:rFonts w:eastAsia="Times New Roman"/>
                <w:color w:val="000000"/>
                <w:sz w:val="16"/>
                <w:szCs w:val="16"/>
                <w:lang w:eastAsia="en-US"/>
              </w:rPr>
            </w:pPr>
            <w:ins w:id="1732" w:author="Ramana Pinisetty(UST,IN)" w:date="2022-09-15T11:50:00Z">
              <w:r w:rsidRPr="00045424">
                <w:rPr>
                  <w:rFonts w:eastAsia="Times New Roman"/>
                  <w:color w:val="000000"/>
                  <w:sz w:val="16"/>
                  <w:szCs w:val="16"/>
                  <w:lang w:eastAsia="en-US"/>
                </w:rPr>
                <w:t>***</w:t>
              </w:r>
            </w:ins>
          </w:p>
        </w:tc>
        <w:tc>
          <w:tcPr>
            <w:tcW w:w="1668" w:type="pct"/>
            <w:tcBorders>
              <w:top w:val="nil"/>
              <w:left w:val="nil"/>
              <w:bottom w:val="single" w:sz="4" w:space="0" w:color="auto"/>
              <w:right w:val="single" w:sz="4" w:space="0" w:color="auto"/>
            </w:tcBorders>
            <w:shd w:val="clear" w:color="auto" w:fill="auto"/>
            <w:noWrap/>
            <w:hideMark/>
            <w:tcPrChange w:id="1733" w:author="Ramana Pinisetty(UST,IN)" w:date="2022-09-17T12:53:00Z">
              <w:tcPr>
                <w:tcW w:w="1668" w:type="pct"/>
                <w:tcBorders>
                  <w:top w:val="nil"/>
                  <w:left w:val="nil"/>
                  <w:bottom w:val="single" w:sz="4" w:space="0" w:color="auto"/>
                  <w:right w:val="single" w:sz="4" w:space="0" w:color="auto"/>
                </w:tcBorders>
                <w:shd w:val="clear" w:color="auto" w:fill="auto"/>
                <w:noWrap/>
                <w:hideMark/>
              </w:tcPr>
            </w:tcPrChange>
          </w:tcPr>
          <w:p w14:paraId="756A311A" w14:textId="77777777" w:rsidR="0057790A" w:rsidRPr="00045424" w:rsidRDefault="0057790A" w:rsidP="0064472F">
            <w:pPr>
              <w:spacing w:after="0" w:line="240" w:lineRule="auto"/>
              <w:rPr>
                <w:ins w:id="1734" w:author="Ramana Pinisetty(UST,IN)" w:date="2022-09-15T11:50:00Z"/>
                <w:rFonts w:eastAsia="Times New Roman"/>
                <w:color w:val="000000"/>
                <w:sz w:val="16"/>
                <w:szCs w:val="16"/>
                <w:lang w:eastAsia="en-US"/>
              </w:rPr>
            </w:pPr>
            <w:ins w:id="1735" w:author="Ramana Pinisetty(UST,IN)" w:date="2022-09-15T11:50:00Z">
              <w:r w:rsidRPr="00045424">
                <w:rPr>
                  <w:rFonts w:eastAsia="Times New Roman"/>
                  <w:color w:val="000000"/>
                  <w:sz w:val="16"/>
                  <w:szCs w:val="16"/>
                  <w:lang w:eastAsia="en-US"/>
                </w:rPr>
                <w:t> </w:t>
              </w:r>
              <w:r w:rsidRPr="00EB3F21">
                <w:rPr>
                  <w:rFonts w:eastAsia="Times New Roman"/>
                  <w:color w:val="000000"/>
                  <w:sz w:val="16"/>
                  <w:szCs w:val="16"/>
                  <w:lang w:eastAsia="en-US"/>
                </w:rPr>
                <w:t>AWS SECRET ACCESS KEY</w:t>
              </w:r>
            </w:ins>
          </w:p>
        </w:tc>
      </w:tr>
      <w:tr w:rsidR="0057790A" w:rsidRPr="00EB3F21" w14:paraId="62DD3BE5" w14:textId="77777777" w:rsidTr="004E071C">
        <w:trPr>
          <w:trHeight w:val="1088"/>
          <w:ins w:id="1736" w:author="Ramana Pinisetty(UST,IN)" w:date="2022-09-15T11:50:00Z"/>
          <w:trPrChange w:id="1737" w:author="Ramana Pinisetty(UST,IN)" w:date="2022-09-17T12:53:00Z">
            <w:trPr>
              <w:trHeight w:val="1088"/>
            </w:trPr>
          </w:trPrChange>
        </w:trPr>
        <w:tc>
          <w:tcPr>
            <w:tcW w:w="1327" w:type="pct"/>
            <w:tcBorders>
              <w:top w:val="nil"/>
              <w:left w:val="single" w:sz="4" w:space="0" w:color="auto"/>
              <w:bottom w:val="single" w:sz="4" w:space="0" w:color="auto"/>
              <w:right w:val="single" w:sz="4" w:space="0" w:color="auto"/>
            </w:tcBorders>
            <w:shd w:val="clear" w:color="auto" w:fill="auto"/>
            <w:noWrap/>
            <w:hideMark/>
            <w:tcPrChange w:id="1738" w:author="Ramana Pinisetty(UST,IN)" w:date="2022-09-17T12:53:00Z">
              <w:tcPr>
                <w:tcW w:w="1327" w:type="pct"/>
                <w:tcBorders>
                  <w:top w:val="nil"/>
                  <w:left w:val="single" w:sz="4" w:space="0" w:color="auto"/>
                  <w:bottom w:val="single" w:sz="4" w:space="0" w:color="auto"/>
                  <w:right w:val="single" w:sz="4" w:space="0" w:color="auto"/>
                </w:tcBorders>
                <w:shd w:val="clear" w:color="auto" w:fill="auto"/>
                <w:noWrap/>
                <w:hideMark/>
              </w:tcPr>
            </w:tcPrChange>
          </w:tcPr>
          <w:p w14:paraId="13D22A4C" w14:textId="77777777" w:rsidR="0057790A" w:rsidRPr="00045424" w:rsidRDefault="0057790A" w:rsidP="0064472F">
            <w:pPr>
              <w:spacing w:after="0" w:line="240" w:lineRule="auto"/>
              <w:rPr>
                <w:ins w:id="1739" w:author="Ramana Pinisetty(UST,IN)" w:date="2022-09-15T11:50:00Z"/>
                <w:rFonts w:eastAsia="Times New Roman"/>
                <w:color w:val="000000"/>
                <w:sz w:val="16"/>
                <w:szCs w:val="16"/>
                <w:lang w:eastAsia="en-US"/>
              </w:rPr>
            </w:pPr>
            <w:ins w:id="1740" w:author="Ramana Pinisetty(UST,IN)" w:date="2022-09-15T11:50:00Z">
              <w:r w:rsidRPr="00045424">
                <w:rPr>
                  <w:rFonts w:eastAsia="Times New Roman"/>
                  <w:color w:val="000000"/>
                  <w:sz w:val="16"/>
                  <w:szCs w:val="16"/>
                  <w:lang w:eastAsia="en-US"/>
                </w:rPr>
                <w:t>DOCKER_AUTH_CONFIG</w:t>
              </w:r>
            </w:ins>
          </w:p>
        </w:tc>
        <w:tc>
          <w:tcPr>
            <w:tcW w:w="2005" w:type="pct"/>
            <w:tcBorders>
              <w:top w:val="nil"/>
              <w:left w:val="nil"/>
              <w:bottom w:val="single" w:sz="4" w:space="0" w:color="auto"/>
              <w:right w:val="single" w:sz="4" w:space="0" w:color="auto"/>
            </w:tcBorders>
            <w:shd w:val="clear" w:color="auto" w:fill="auto"/>
            <w:hideMark/>
            <w:tcPrChange w:id="1741" w:author="Ramana Pinisetty(UST,IN)" w:date="2022-09-17T12:53:00Z">
              <w:tcPr>
                <w:tcW w:w="2005" w:type="pct"/>
                <w:tcBorders>
                  <w:top w:val="nil"/>
                  <w:left w:val="nil"/>
                  <w:bottom w:val="single" w:sz="4" w:space="0" w:color="auto"/>
                  <w:right w:val="single" w:sz="4" w:space="0" w:color="auto"/>
                </w:tcBorders>
                <w:shd w:val="clear" w:color="auto" w:fill="auto"/>
                <w:hideMark/>
              </w:tcPr>
            </w:tcPrChange>
          </w:tcPr>
          <w:p w14:paraId="00AD73FD" w14:textId="77777777" w:rsidR="0057790A" w:rsidRPr="00045424" w:rsidRDefault="0057790A" w:rsidP="0064472F">
            <w:pPr>
              <w:spacing w:after="0" w:line="240" w:lineRule="auto"/>
              <w:rPr>
                <w:ins w:id="1742" w:author="Ramana Pinisetty(UST,IN)" w:date="2022-09-15T11:50:00Z"/>
                <w:rFonts w:eastAsia="Times New Roman"/>
                <w:color w:val="000000"/>
                <w:sz w:val="16"/>
                <w:szCs w:val="16"/>
                <w:lang w:eastAsia="en-US"/>
              </w:rPr>
            </w:pPr>
            <w:ins w:id="1743" w:author="Ramana Pinisetty(UST,IN)" w:date="2022-09-15T11:50:00Z">
              <w:r w:rsidRPr="00045424">
                <w:rPr>
                  <w:rFonts w:eastAsia="Times New Roman"/>
                  <w:color w:val="000000"/>
                  <w:sz w:val="16"/>
                  <w:szCs w:val="16"/>
                  <w:lang w:eastAsia="en-US"/>
                </w:rPr>
                <w:t>{</w:t>
              </w:r>
              <w:r w:rsidRPr="00045424">
                <w:rPr>
                  <w:rFonts w:eastAsia="Times New Roman"/>
                  <w:color w:val="000000"/>
                  <w:sz w:val="16"/>
                  <w:szCs w:val="16"/>
                  <w:lang w:eastAsia="en-US"/>
                </w:rPr>
                <w:br/>
                <w:t xml:space="preserve">    "auths": {</w:t>
              </w:r>
              <w:r w:rsidRPr="00045424">
                <w:rPr>
                  <w:rFonts w:eastAsia="Times New Roman"/>
                  <w:color w:val="000000"/>
                  <w:sz w:val="16"/>
                  <w:szCs w:val="16"/>
                  <w:lang w:eastAsia="en-US"/>
                </w:rPr>
                <w:br/>
                <w:t xml:space="preserve">        "$ARTIFACTORY_SERVER.jfrog.io": {</w:t>
              </w:r>
              <w:r w:rsidRPr="00045424">
                <w:rPr>
                  <w:rFonts w:eastAsia="Times New Roman"/>
                  <w:color w:val="000000"/>
                  <w:sz w:val="16"/>
                  <w:szCs w:val="16"/>
                  <w:lang w:eastAsia="en-US"/>
                </w:rPr>
                <w:br/>
                <w:t xml:space="preserve">            "auth": "$ARTIFACTORY_PASS_BASE64"</w:t>
              </w:r>
              <w:r w:rsidRPr="00045424">
                <w:rPr>
                  <w:rFonts w:eastAsia="Times New Roman"/>
                  <w:color w:val="000000"/>
                  <w:sz w:val="16"/>
                  <w:szCs w:val="16"/>
                  <w:lang w:eastAsia="en-US"/>
                </w:rPr>
                <w:br/>
                <w:t xml:space="preserve">        }</w:t>
              </w:r>
              <w:r w:rsidRPr="00045424">
                <w:rPr>
                  <w:rFonts w:eastAsia="Times New Roman"/>
                  <w:color w:val="000000"/>
                  <w:sz w:val="16"/>
                  <w:szCs w:val="16"/>
                  <w:lang w:eastAsia="en-US"/>
                </w:rPr>
                <w:br/>
                <w:t xml:space="preserve">    }</w:t>
              </w:r>
              <w:r w:rsidRPr="00045424">
                <w:rPr>
                  <w:rFonts w:eastAsia="Times New Roman"/>
                  <w:color w:val="000000"/>
                  <w:sz w:val="16"/>
                  <w:szCs w:val="16"/>
                  <w:lang w:eastAsia="en-US"/>
                </w:rPr>
                <w:br/>
                <w:t>}</w:t>
              </w:r>
            </w:ins>
          </w:p>
        </w:tc>
        <w:tc>
          <w:tcPr>
            <w:tcW w:w="1668" w:type="pct"/>
            <w:tcBorders>
              <w:top w:val="nil"/>
              <w:left w:val="nil"/>
              <w:bottom w:val="single" w:sz="4" w:space="0" w:color="auto"/>
              <w:right w:val="single" w:sz="4" w:space="0" w:color="auto"/>
            </w:tcBorders>
            <w:shd w:val="clear" w:color="auto" w:fill="auto"/>
            <w:noWrap/>
            <w:hideMark/>
            <w:tcPrChange w:id="1744" w:author="Ramana Pinisetty(UST,IN)" w:date="2022-09-17T12:53:00Z">
              <w:tcPr>
                <w:tcW w:w="1668" w:type="pct"/>
                <w:tcBorders>
                  <w:top w:val="nil"/>
                  <w:left w:val="nil"/>
                  <w:bottom w:val="single" w:sz="4" w:space="0" w:color="auto"/>
                  <w:right w:val="single" w:sz="4" w:space="0" w:color="auto"/>
                </w:tcBorders>
                <w:shd w:val="clear" w:color="auto" w:fill="auto"/>
                <w:noWrap/>
                <w:hideMark/>
              </w:tcPr>
            </w:tcPrChange>
          </w:tcPr>
          <w:p w14:paraId="1947643D" w14:textId="77777777" w:rsidR="0057790A" w:rsidRPr="00045424" w:rsidRDefault="0057790A" w:rsidP="0064472F">
            <w:pPr>
              <w:spacing w:after="0" w:line="240" w:lineRule="auto"/>
              <w:rPr>
                <w:ins w:id="1745" w:author="Ramana Pinisetty(UST,IN)" w:date="2022-09-15T11:50:00Z"/>
                <w:rFonts w:eastAsia="Times New Roman"/>
                <w:color w:val="000000"/>
                <w:sz w:val="16"/>
                <w:szCs w:val="16"/>
                <w:lang w:eastAsia="en-US"/>
              </w:rPr>
            </w:pPr>
            <w:ins w:id="1746" w:author="Ramana Pinisetty(UST,IN)" w:date="2022-09-15T11:50:00Z">
              <w:r w:rsidRPr="00EB3F21">
                <w:rPr>
                  <w:rFonts w:eastAsia="Times New Roman"/>
                  <w:color w:val="000000"/>
                  <w:sz w:val="16"/>
                  <w:szCs w:val="16"/>
                  <w:lang w:eastAsia="en-US"/>
                </w:rPr>
                <w:t>AUTHENTICATION FOR DOCKER PRIVATE REGISTRY</w:t>
              </w:r>
            </w:ins>
          </w:p>
        </w:tc>
      </w:tr>
      <w:tr w:rsidR="0057790A" w:rsidRPr="00EB3F21" w14:paraId="710F5EFD" w14:textId="77777777" w:rsidTr="004E071C">
        <w:trPr>
          <w:trHeight w:val="1150"/>
          <w:ins w:id="1747" w:author="Ramana Pinisetty(UST,IN)" w:date="2022-09-15T11:50:00Z"/>
          <w:trPrChange w:id="1748" w:author="Ramana Pinisetty(UST,IN)" w:date="2022-09-17T12:53:00Z">
            <w:trPr>
              <w:trHeight w:val="1150"/>
            </w:trPr>
          </w:trPrChange>
        </w:trPr>
        <w:tc>
          <w:tcPr>
            <w:tcW w:w="1327" w:type="pct"/>
            <w:tcBorders>
              <w:top w:val="nil"/>
              <w:left w:val="single" w:sz="4" w:space="0" w:color="auto"/>
              <w:bottom w:val="single" w:sz="4" w:space="0" w:color="auto"/>
              <w:right w:val="single" w:sz="4" w:space="0" w:color="auto"/>
            </w:tcBorders>
            <w:shd w:val="clear" w:color="auto" w:fill="auto"/>
            <w:noWrap/>
            <w:hideMark/>
            <w:tcPrChange w:id="1749" w:author="Ramana Pinisetty(UST,IN)" w:date="2022-09-17T12:53:00Z">
              <w:tcPr>
                <w:tcW w:w="1327" w:type="pct"/>
                <w:tcBorders>
                  <w:top w:val="nil"/>
                  <w:left w:val="single" w:sz="4" w:space="0" w:color="auto"/>
                  <w:bottom w:val="single" w:sz="4" w:space="0" w:color="auto"/>
                  <w:right w:val="single" w:sz="4" w:space="0" w:color="auto"/>
                </w:tcBorders>
                <w:shd w:val="clear" w:color="auto" w:fill="auto"/>
                <w:noWrap/>
                <w:hideMark/>
              </w:tcPr>
            </w:tcPrChange>
          </w:tcPr>
          <w:p w14:paraId="5C4FAD53" w14:textId="77777777" w:rsidR="0057790A" w:rsidRPr="00045424" w:rsidRDefault="0057790A" w:rsidP="0064472F">
            <w:pPr>
              <w:spacing w:after="0" w:line="240" w:lineRule="auto"/>
              <w:rPr>
                <w:ins w:id="1750" w:author="Ramana Pinisetty(UST,IN)" w:date="2022-09-15T11:50:00Z"/>
                <w:rFonts w:eastAsia="Times New Roman"/>
                <w:color w:val="000000"/>
                <w:sz w:val="16"/>
                <w:szCs w:val="16"/>
                <w:lang w:eastAsia="en-US"/>
              </w:rPr>
            </w:pPr>
            <w:ins w:id="1751" w:author="Ramana Pinisetty(UST,IN)" w:date="2022-09-15T11:50:00Z">
              <w:r w:rsidRPr="00045424">
                <w:rPr>
                  <w:rFonts w:eastAsia="Times New Roman"/>
                  <w:color w:val="000000"/>
                  <w:sz w:val="16"/>
                  <w:szCs w:val="16"/>
                  <w:lang w:eastAsia="en-US"/>
                </w:rPr>
                <w:t>DOCKER_FILE</w:t>
              </w:r>
            </w:ins>
          </w:p>
        </w:tc>
        <w:tc>
          <w:tcPr>
            <w:tcW w:w="2005" w:type="pct"/>
            <w:tcBorders>
              <w:top w:val="nil"/>
              <w:left w:val="nil"/>
              <w:bottom w:val="single" w:sz="4" w:space="0" w:color="auto"/>
              <w:right w:val="single" w:sz="4" w:space="0" w:color="auto"/>
            </w:tcBorders>
            <w:shd w:val="clear" w:color="auto" w:fill="auto"/>
            <w:hideMark/>
            <w:tcPrChange w:id="1752" w:author="Ramana Pinisetty(UST,IN)" w:date="2022-09-17T12:53:00Z">
              <w:tcPr>
                <w:tcW w:w="2005" w:type="pct"/>
                <w:tcBorders>
                  <w:top w:val="nil"/>
                  <w:left w:val="nil"/>
                  <w:bottom w:val="single" w:sz="4" w:space="0" w:color="auto"/>
                  <w:right w:val="single" w:sz="4" w:space="0" w:color="auto"/>
                </w:tcBorders>
                <w:shd w:val="clear" w:color="auto" w:fill="auto"/>
                <w:hideMark/>
              </w:tcPr>
            </w:tcPrChange>
          </w:tcPr>
          <w:p w14:paraId="77B92550" w14:textId="77777777" w:rsidR="0057790A" w:rsidRPr="00045424" w:rsidRDefault="0057790A" w:rsidP="0064472F">
            <w:pPr>
              <w:spacing w:after="0" w:line="240" w:lineRule="auto"/>
              <w:rPr>
                <w:ins w:id="1753" w:author="Ramana Pinisetty(UST,IN)" w:date="2022-09-15T11:50:00Z"/>
                <w:rFonts w:eastAsia="Times New Roman"/>
                <w:color w:val="000000"/>
                <w:sz w:val="16"/>
                <w:szCs w:val="16"/>
                <w:lang w:eastAsia="en-US"/>
              </w:rPr>
            </w:pPr>
            <w:ins w:id="1754" w:author="Ramana Pinisetty(UST,IN)" w:date="2022-09-15T11:50:00Z">
              <w:r w:rsidRPr="00045424">
                <w:rPr>
                  <w:rFonts w:eastAsia="Times New Roman"/>
                  <w:color w:val="000000"/>
                  <w:sz w:val="16"/>
                  <w:szCs w:val="16"/>
                  <w:lang w:eastAsia="en-US"/>
                </w:rPr>
                <w:t>FROM eclipse-temurin:11.0.16_8-jre</w:t>
              </w:r>
              <w:r w:rsidRPr="00045424">
                <w:rPr>
                  <w:rFonts w:eastAsia="Times New Roman"/>
                  <w:color w:val="000000"/>
                  <w:sz w:val="16"/>
                  <w:szCs w:val="16"/>
                  <w:lang w:eastAsia="en-US"/>
                </w:rPr>
                <w:br/>
                <w:t>MAINTAINER UST HealthProof</w:t>
              </w:r>
              <w:r w:rsidRPr="00045424">
                <w:rPr>
                  <w:rFonts w:eastAsia="Times New Roman"/>
                  <w:color w:val="000000"/>
                  <w:sz w:val="16"/>
                  <w:szCs w:val="16"/>
                  <w:lang w:eastAsia="en-US"/>
                </w:rPr>
                <w:br/>
                <w:t>COPY target/*.jar /app/app.jar</w:t>
              </w:r>
              <w:r w:rsidRPr="00045424">
                <w:rPr>
                  <w:rFonts w:eastAsia="Times New Roman"/>
                  <w:color w:val="000000"/>
                  <w:sz w:val="16"/>
                  <w:szCs w:val="16"/>
                  <w:lang w:eastAsia="en-US"/>
                </w:rPr>
                <w:br/>
                <w:t>VOLUME /app/vols</w:t>
              </w:r>
              <w:r w:rsidRPr="00045424">
                <w:rPr>
                  <w:rFonts w:eastAsia="Times New Roman"/>
                  <w:color w:val="000000"/>
                  <w:sz w:val="16"/>
                  <w:szCs w:val="16"/>
                  <w:lang w:eastAsia="en-US"/>
                </w:rPr>
                <w:br/>
                <w:t>WORKDIR /app</w:t>
              </w:r>
              <w:r w:rsidRPr="00045424">
                <w:rPr>
                  <w:rFonts w:eastAsia="Times New Roman"/>
                  <w:color w:val="000000"/>
                  <w:sz w:val="16"/>
                  <w:szCs w:val="16"/>
                  <w:lang w:eastAsia="en-US"/>
                </w:rPr>
                <w:br/>
                <w:t>ENTRYPOINT ["sh", "-c", "java $JAVA_OPTS -jar app.jar"]</w:t>
              </w:r>
            </w:ins>
          </w:p>
        </w:tc>
        <w:tc>
          <w:tcPr>
            <w:tcW w:w="1668" w:type="pct"/>
            <w:tcBorders>
              <w:top w:val="nil"/>
              <w:left w:val="nil"/>
              <w:bottom w:val="single" w:sz="4" w:space="0" w:color="auto"/>
              <w:right w:val="single" w:sz="4" w:space="0" w:color="auto"/>
            </w:tcBorders>
            <w:shd w:val="clear" w:color="auto" w:fill="auto"/>
            <w:noWrap/>
            <w:hideMark/>
            <w:tcPrChange w:id="1755" w:author="Ramana Pinisetty(UST,IN)" w:date="2022-09-17T12:53:00Z">
              <w:tcPr>
                <w:tcW w:w="1668" w:type="pct"/>
                <w:tcBorders>
                  <w:top w:val="nil"/>
                  <w:left w:val="nil"/>
                  <w:bottom w:val="single" w:sz="4" w:space="0" w:color="auto"/>
                  <w:right w:val="single" w:sz="4" w:space="0" w:color="auto"/>
                </w:tcBorders>
                <w:shd w:val="clear" w:color="auto" w:fill="auto"/>
                <w:noWrap/>
                <w:hideMark/>
              </w:tcPr>
            </w:tcPrChange>
          </w:tcPr>
          <w:p w14:paraId="14D957F0" w14:textId="77777777" w:rsidR="0057790A" w:rsidRPr="00045424" w:rsidRDefault="0057790A" w:rsidP="0064472F">
            <w:pPr>
              <w:spacing w:after="0" w:line="240" w:lineRule="auto"/>
              <w:rPr>
                <w:ins w:id="1756" w:author="Ramana Pinisetty(UST,IN)" w:date="2022-09-15T11:50:00Z"/>
                <w:rFonts w:eastAsia="Times New Roman"/>
                <w:color w:val="000000"/>
                <w:sz w:val="16"/>
                <w:szCs w:val="16"/>
                <w:lang w:eastAsia="en-US"/>
              </w:rPr>
            </w:pPr>
            <w:ins w:id="1757" w:author="Ramana Pinisetty(UST,IN)" w:date="2022-09-15T11:50:00Z">
              <w:r w:rsidRPr="00045424">
                <w:rPr>
                  <w:rFonts w:eastAsia="Times New Roman"/>
                  <w:color w:val="000000"/>
                  <w:sz w:val="16"/>
                  <w:szCs w:val="16"/>
                  <w:lang w:eastAsia="en-US"/>
                </w:rPr>
                <w:t> </w:t>
              </w:r>
              <w:r>
                <w:rPr>
                  <w:rFonts w:eastAsia="Times New Roman"/>
                  <w:color w:val="000000"/>
                  <w:sz w:val="16"/>
                  <w:szCs w:val="16"/>
                  <w:lang w:eastAsia="en-US"/>
                </w:rPr>
                <w:t>COMMON DOCKER FILE</w:t>
              </w:r>
            </w:ins>
          </w:p>
        </w:tc>
      </w:tr>
      <w:tr w:rsidR="0057790A" w:rsidRPr="00EB3F21" w14:paraId="4D72CF14" w14:textId="77777777" w:rsidTr="004E071C">
        <w:trPr>
          <w:trHeight w:val="290"/>
          <w:ins w:id="1758" w:author="Ramana Pinisetty(UST,IN)" w:date="2022-09-15T11:50:00Z"/>
          <w:trPrChange w:id="1759" w:author="Ramana Pinisetty(UST,IN)" w:date="2022-09-17T12:53:00Z">
            <w:trPr>
              <w:trHeight w:val="290"/>
            </w:trPr>
          </w:trPrChange>
        </w:trPr>
        <w:tc>
          <w:tcPr>
            <w:tcW w:w="1327" w:type="pct"/>
            <w:tcBorders>
              <w:top w:val="nil"/>
              <w:left w:val="single" w:sz="4" w:space="0" w:color="auto"/>
              <w:bottom w:val="single" w:sz="4" w:space="0" w:color="auto"/>
              <w:right w:val="single" w:sz="4" w:space="0" w:color="auto"/>
            </w:tcBorders>
            <w:shd w:val="clear" w:color="auto" w:fill="auto"/>
            <w:noWrap/>
            <w:hideMark/>
            <w:tcPrChange w:id="1760" w:author="Ramana Pinisetty(UST,IN)" w:date="2022-09-17T12:53:00Z">
              <w:tcPr>
                <w:tcW w:w="1327" w:type="pct"/>
                <w:tcBorders>
                  <w:top w:val="nil"/>
                  <w:left w:val="single" w:sz="4" w:space="0" w:color="auto"/>
                  <w:bottom w:val="single" w:sz="4" w:space="0" w:color="auto"/>
                  <w:right w:val="single" w:sz="4" w:space="0" w:color="auto"/>
                </w:tcBorders>
                <w:shd w:val="clear" w:color="auto" w:fill="auto"/>
                <w:noWrap/>
                <w:hideMark/>
              </w:tcPr>
            </w:tcPrChange>
          </w:tcPr>
          <w:p w14:paraId="75BBF0B7" w14:textId="77777777" w:rsidR="0057790A" w:rsidRPr="00045424" w:rsidRDefault="0057790A" w:rsidP="0064472F">
            <w:pPr>
              <w:spacing w:after="0" w:line="240" w:lineRule="auto"/>
              <w:rPr>
                <w:ins w:id="1761" w:author="Ramana Pinisetty(UST,IN)" w:date="2022-09-15T11:50:00Z"/>
                <w:rFonts w:eastAsia="Times New Roman"/>
                <w:color w:val="000000"/>
                <w:sz w:val="16"/>
                <w:szCs w:val="16"/>
                <w:lang w:eastAsia="en-US"/>
              </w:rPr>
            </w:pPr>
            <w:ins w:id="1762" w:author="Ramana Pinisetty(UST,IN)" w:date="2022-09-15T11:50:00Z">
              <w:r w:rsidRPr="00045424">
                <w:rPr>
                  <w:rFonts w:eastAsia="Times New Roman"/>
                  <w:color w:val="000000"/>
                  <w:sz w:val="16"/>
                  <w:szCs w:val="16"/>
                  <w:lang w:eastAsia="en-US"/>
                </w:rPr>
                <w:t>DOCKER_IMAGE_TAG</w:t>
              </w:r>
            </w:ins>
          </w:p>
        </w:tc>
        <w:tc>
          <w:tcPr>
            <w:tcW w:w="2005" w:type="pct"/>
            <w:tcBorders>
              <w:top w:val="nil"/>
              <w:left w:val="nil"/>
              <w:bottom w:val="single" w:sz="4" w:space="0" w:color="auto"/>
              <w:right w:val="single" w:sz="4" w:space="0" w:color="auto"/>
            </w:tcBorders>
            <w:shd w:val="clear" w:color="auto" w:fill="auto"/>
            <w:noWrap/>
            <w:hideMark/>
            <w:tcPrChange w:id="1763" w:author="Ramana Pinisetty(UST,IN)" w:date="2022-09-17T12:53:00Z">
              <w:tcPr>
                <w:tcW w:w="2005" w:type="pct"/>
                <w:tcBorders>
                  <w:top w:val="nil"/>
                  <w:left w:val="nil"/>
                  <w:bottom w:val="single" w:sz="4" w:space="0" w:color="auto"/>
                  <w:right w:val="single" w:sz="4" w:space="0" w:color="auto"/>
                </w:tcBorders>
                <w:shd w:val="clear" w:color="auto" w:fill="auto"/>
                <w:noWrap/>
                <w:hideMark/>
              </w:tcPr>
            </w:tcPrChange>
          </w:tcPr>
          <w:p w14:paraId="460E9065" w14:textId="77777777" w:rsidR="0057790A" w:rsidRPr="00045424" w:rsidRDefault="0057790A" w:rsidP="0064472F">
            <w:pPr>
              <w:spacing w:after="0" w:line="240" w:lineRule="auto"/>
              <w:rPr>
                <w:ins w:id="1764" w:author="Ramana Pinisetty(UST,IN)" w:date="2022-09-15T11:50:00Z"/>
                <w:rFonts w:eastAsia="Times New Roman"/>
                <w:color w:val="000000"/>
                <w:sz w:val="16"/>
                <w:szCs w:val="16"/>
                <w:lang w:eastAsia="en-US"/>
              </w:rPr>
            </w:pPr>
            <w:ins w:id="1765" w:author="Ramana Pinisetty(UST,IN)" w:date="2022-09-15T11:50:00Z">
              <w:r w:rsidRPr="00045424">
                <w:rPr>
                  <w:rFonts w:eastAsia="Times New Roman"/>
                  <w:color w:val="000000"/>
                  <w:sz w:val="16"/>
                  <w:szCs w:val="16"/>
                  <w:lang w:eastAsia="en-US"/>
                </w:rPr>
                <w:t>docker:latest</w:t>
              </w:r>
            </w:ins>
          </w:p>
        </w:tc>
        <w:tc>
          <w:tcPr>
            <w:tcW w:w="1668" w:type="pct"/>
            <w:tcBorders>
              <w:top w:val="nil"/>
              <w:left w:val="nil"/>
              <w:bottom w:val="single" w:sz="4" w:space="0" w:color="auto"/>
              <w:right w:val="single" w:sz="4" w:space="0" w:color="auto"/>
            </w:tcBorders>
            <w:shd w:val="clear" w:color="auto" w:fill="auto"/>
            <w:noWrap/>
            <w:hideMark/>
            <w:tcPrChange w:id="1766" w:author="Ramana Pinisetty(UST,IN)" w:date="2022-09-17T12:53:00Z">
              <w:tcPr>
                <w:tcW w:w="1668" w:type="pct"/>
                <w:tcBorders>
                  <w:top w:val="nil"/>
                  <w:left w:val="nil"/>
                  <w:bottom w:val="single" w:sz="4" w:space="0" w:color="auto"/>
                  <w:right w:val="single" w:sz="4" w:space="0" w:color="auto"/>
                </w:tcBorders>
                <w:shd w:val="clear" w:color="auto" w:fill="auto"/>
                <w:noWrap/>
                <w:hideMark/>
              </w:tcPr>
            </w:tcPrChange>
          </w:tcPr>
          <w:p w14:paraId="37C64C88" w14:textId="77777777" w:rsidR="0057790A" w:rsidRPr="00045424" w:rsidRDefault="0057790A" w:rsidP="0064472F">
            <w:pPr>
              <w:spacing w:after="0" w:line="240" w:lineRule="auto"/>
              <w:rPr>
                <w:ins w:id="1767" w:author="Ramana Pinisetty(UST,IN)" w:date="2022-09-15T11:50:00Z"/>
                <w:rFonts w:eastAsia="Times New Roman"/>
                <w:color w:val="000000"/>
                <w:sz w:val="16"/>
                <w:szCs w:val="16"/>
                <w:lang w:eastAsia="en-US"/>
              </w:rPr>
            </w:pPr>
            <w:ins w:id="1768" w:author="Ramana Pinisetty(UST,IN)" w:date="2022-09-15T11:50:00Z">
              <w:r w:rsidRPr="00045424">
                <w:rPr>
                  <w:rFonts w:eastAsia="Times New Roman"/>
                  <w:color w:val="000000"/>
                  <w:sz w:val="16"/>
                  <w:szCs w:val="16"/>
                  <w:lang w:eastAsia="en-US"/>
                </w:rPr>
                <w:t> </w:t>
              </w:r>
              <w:r>
                <w:rPr>
                  <w:rFonts w:eastAsia="Times New Roman"/>
                  <w:color w:val="000000"/>
                  <w:sz w:val="16"/>
                  <w:szCs w:val="16"/>
                  <w:lang w:eastAsia="en-US"/>
                </w:rPr>
                <w:t>DOCKER IMAGE TAG</w:t>
              </w:r>
            </w:ins>
          </w:p>
        </w:tc>
      </w:tr>
      <w:tr w:rsidR="0057790A" w:rsidRPr="00EB3F21" w14:paraId="2C94AEEA" w14:textId="77777777" w:rsidTr="004E071C">
        <w:trPr>
          <w:trHeight w:val="290"/>
          <w:ins w:id="1769" w:author="Ramana Pinisetty(UST,IN)" w:date="2022-09-15T11:50:00Z"/>
          <w:trPrChange w:id="1770" w:author="Ramana Pinisetty(UST,IN)" w:date="2022-09-17T12:53:00Z">
            <w:trPr>
              <w:trHeight w:val="290"/>
            </w:trPr>
          </w:trPrChange>
        </w:trPr>
        <w:tc>
          <w:tcPr>
            <w:tcW w:w="1327" w:type="pct"/>
            <w:tcBorders>
              <w:top w:val="nil"/>
              <w:left w:val="single" w:sz="4" w:space="0" w:color="auto"/>
              <w:bottom w:val="single" w:sz="4" w:space="0" w:color="auto"/>
              <w:right w:val="single" w:sz="4" w:space="0" w:color="auto"/>
            </w:tcBorders>
            <w:shd w:val="clear" w:color="auto" w:fill="auto"/>
            <w:noWrap/>
            <w:hideMark/>
            <w:tcPrChange w:id="1771" w:author="Ramana Pinisetty(UST,IN)" w:date="2022-09-17T12:53:00Z">
              <w:tcPr>
                <w:tcW w:w="1327" w:type="pct"/>
                <w:tcBorders>
                  <w:top w:val="nil"/>
                  <w:left w:val="single" w:sz="4" w:space="0" w:color="auto"/>
                  <w:bottom w:val="single" w:sz="4" w:space="0" w:color="auto"/>
                  <w:right w:val="single" w:sz="4" w:space="0" w:color="auto"/>
                </w:tcBorders>
                <w:shd w:val="clear" w:color="auto" w:fill="auto"/>
                <w:noWrap/>
                <w:hideMark/>
              </w:tcPr>
            </w:tcPrChange>
          </w:tcPr>
          <w:p w14:paraId="487F0BA8" w14:textId="77777777" w:rsidR="0057790A" w:rsidRPr="00045424" w:rsidRDefault="0057790A" w:rsidP="0064472F">
            <w:pPr>
              <w:spacing w:after="0" w:line="240" w:lineRule="auto"/>
              <w:rPr>
                <w:ins w:id="1772" w:author="Ramana Pinisetty(UST,IN)" w:date="2022-09-15T11:50:00Z"/>
                <w:rFonts w:eastAsia="Times New Roman"/>
                <w:color w:val="000000"/>
                <w:sz w:val="16"/>
                <w:szCs w:val="16"/>
                <w:lang w:eastAsia="en-US"/>
              </w:rPr>
            </w:pPr>
            <w:ins w:id="1773" w:author="Ramana Pinisetty(UST,IN)" w:date="2022-09-15T11:50:00Z">
              <w:r w:rsidRPr="00045424">
                <w:rPr>
                  <w:rFonts w:eastAsia="Times New Roman"/>
                  <w:color w:val="000000"/>
                  <w:sz w:val="16"/>
                  <w:szCs w:val="16"/>
                  <w:lang w:eastAsia="en-US"/>
                </w:rPr>
                <w:t>DOCKER_NONPROD_REPO</w:t>
              </w:r>
            </w:ins>
          </w:p>
        </w:tc>
        <w:tc>
          <w:tcPr>
            <w:tcW w:w="2005" w:type="pct"/>
            <w:tcBorders>
              <w:top w:val="nil"/>
              <w:left w:val="nil"/>
              <w:bottom w:val="single" w:sz="4" w:space="0" w:color="auto"/>
              <w:right w:val="single" w:sz="4" w:space="0" w:color="auto"/>
            </w:tcBorders>
            <w:shd w:val="clear" w:color="auto" w:fill="auto"/>
            <w:noWrap/>
            <w:hideMark/>
            <w:tcPrChange w:id="1774" w:author="Ramana Pinisetty(UST,IN)" w:date="2022-09-17T12:53:00Z">
              <w:tcPr>
                <w:tcW w:w="2005" w:type="pct"/>
                <w:tcBorders>
                  <w:top w:val="nil"/>
                  <w:left w:val="nil"/>
                  <w:bottom w:val="single" w:sz="4" w:space="0" w:color="auto"/>
                  <w:right w:val="single" w:sz="4" w:space="0" w:color="auto"/>
                </w:tcBorders>
                <w:shd w:val="clear" w:color="auto" w:fill="auto"/>
                <w:noWrap/>
                <w:hideMark/>
              </w:tcPr>
            </w:tcPrChange>
          </w:tcPr>
          <w:p w14:paraId="4CEEFA42" w14:textId="77777777" w:rsidR="0057790A" w:rsidRPr="00045424" w:rsidRDefault="0057790A" w:rsidP="0064472F">
            <w:pPr>
              <w:spacing w:after="0" w:line="240" w:lineRule="auto"/>
              <w:rPr>
                <w:ins w:id="1775" w:author="Ramana Pinisetty(UST,IN)" w:date="2022-09-15T11:50:00Z"/>
                <w:rFonts w:eastAsia="Times New Roman"/>
                <w:color w:val="000000"/>
                <w:sz w:val="16"/>
                <w:szCs w:val="16"/>
                <w:lang w:eastAsia="en-US"/>
              </w:rPr>
            </w:pPr>
            <w:ins w:id="1776" w:author="Ramana Pinisetty(UST,IN)" w:date="2022-09-15T11:50:00Z">
              <w:r w:rsidRPr="00045424">
                <w:rPr>
                  <w:rFonts w:eastAsia="Times New Roman"/>
                  <w:color w:val="000000"/>
                  <w:sz w:val="16"/>
                  <w:szCs w:val="16"/>
                  <w:lang w:eastAsia="en-US"/>
                </w:rPr>
                <w:t>usthps-intplus-nonprod-docker-vr</w:t>
              </w:r>
            </w:ins>
          </w:p>
        </w:tc>
        <w:tc>
          <w:tcPr>
            <w:tcW w:w="1668" w:type="pct"/>
            <w:tcBorders>
              <w:top w:val="nil"/>
              <w:left w:val="nil"/>
              <w:bottom w:val="single" w:sz="4" w:space="0" w:color="auto"/>
              <w:right w:val="single" w:sz="4" w:space="0" w:color="auto"/>
            </w:tcBorders>
            <w:shd w:val="clear" w:color="auto" w:fill="auto"/>
            <w:noWrap/>
            <w:hideMark/>
            <w:tcPrChange w:id="1777" w:author="Ramana Pinisetty(UST,IN)" w:date="2022-09-17T12:53:00Z">
              <w:tcPr>
                <w:tcW w:w="1668" w:type="pct"/>
                <w:tcBorders>
                  <w:top w:val="nil"/>
                  <w:left w:val="nil"/>
                  <w:bottom w:val="single" w:sz="4" w:space="0" w:color="auto"/>
                  <w:right w:val="single" w:sz="4" w:space="0" w:color="auto"/>
                </w:tcBorders>
                <w:shd w:val="clear" w:color="auto" w:fill="auto"/>
                <w:noWrap/>
                <w:hideMark/>
              </w:tcPr>
            </w:tcPrChange>
          </w:tcPr>
          <w:p w14:paraId="070381BC" w14:textId="77777777" w:rsidR="0057790A" w:rsidRPr="00045424" w:rsidRDefault="0057790A" w:rsidP="0064472F">
            <w:pPr>
              <w:spacing w:after="0" w:line="240" w:lineRule="auto"/>
              <w:rPr>
                <w:ins w:id="1778" w:author="Ramana Pinisetty(UST,IN)" w:date="2022-09-15T11:50:00Z"/>
                <w:rFonts w:eastAsia="Times New Roman"/>
                <w:color w:val="000000"/>
                <w:sz w:val="16"/>
                <w:szCs w:val="16"/>
                <w:lang w:eastAsia="en-US"/>
              </w:rPr>
            </w:pPr>
            <w:ins w:id="1779" w:author="Ramana Pinisetty(UST,IN)" w:date="2022-09-15T11:50:00Z">
              <w:r w:rsidRPr="00045424">
                <w:rPr>
                  <w:rFonts w:eastAsia="Times New Roman"/>
                  <w:color w:val="000000"/>
                  <w:sz w:val="16"/>
                  <w:szCs w:val="16"/>
                  <w:lang w:eastAsia="en-US"/>
                </w:rPr>
                <w:t> </w:t>
              </w:r>
              <w:r>
                <w:rPr>
                  <w:rFonts w:eastAsia="Times New Roman"/>
                  <w:color w:val="000000"/>
                  <w:sz w:val="16"/>
                  <w:szCs w:val="16"/>
                  <w:lang w:eastAsia="en-US"/>
                </w:rPr>
                <w:t>DOCKER  NONPROD REPO(VIRTUAL)</w:t>
              </w:r>
            </w:ins>
          </w:p>
        </w:tc>
      </w:tr>
      <w:tr w:rsidR="0057790A" w:rsidRPr="00EB3F21" w14:paraId="1F3A7316" w14:textId="77777777" w:rsidTr="004E071C">
        <w:trPr>
          <w:trHeight w:val="290"/>
          <w:ins w:id="1780" w:author="Ramana Pinisetty(UST,IN)" w:date="2022-09-15T11:50:00Z"/>
          <w:trPrChange w:id="1781" w:author="Ramana Pinisetty(UST,IN)" w:date="2022-09-17T12:53:00Z">
            <w:trPr>
              <w:trHeight w:val="290"/>
            </w:trPr>
          </w:trPrChange>
        </w:trPr>
        <w:tc>
          <w:tcPr>
            <w:tcW w:w="1327" w:type="pct"/>
            <w:tcBorders>
              <w:top w:val="nil"/>
              <w:left w:val="single" w:sz="4" w:space="0" w:color="auto"/>
              <w:bottom w:val="single" w:sz="4" w:space="0" w:color="auto"/>
              <w:right w:val="single" w:sz="4" w:space="0" w:color="auto"/>
            </w:tcBorders>
            <w:shd w:val="clear" w:color="auto" w:fill="auto"/>
            <w:noWrap/>
            <w:hideMark/>
            <w:tcPrChange w:id="1782" w:author="Ramana Pinisetty(UST,IN)" w:date="2022-09-17T12:53:00Z">
              <w:tcPr>
                <w:tcW w:w="1327" w:type="pct"/>
                <w:tcBorders>
                  <w:top w:val="nil"/>
                  <w:left w:val="single" w:sz="4" w:space="0" w:color="auto"/>
                  <w:bottom w:val="single" w:sz="4" w:space="0" w:color="auto"/>
                  <w:right w:val="single" w:sz="4" w:space="0" w:color="auto"/>
                </w:tcBorders>
                <w:shd w:val="clear" w:color="auto" w:fill="auto"/>
                <w:noWrap/>
                <w:hideMark/>
              </w:tcPr>
            </w:tcPrChange>
          </w:tcPr>
          <w:p w14:paraId="5F070186" w14:textId="77777777" w:rsidR="0057790A" w:rsidRPr="00045424" w:rsidRDefault="0057790A" w:rsidP="0064472F">
            <w:pPr>
              <w:spacing w:after="0" w:line="240" w:lineRule="auto"/>
              <w:rPr>
                <w:ins w:id="1783" w:author="Ramana Pinisetty(UST,IN)" w:date="2022-09-15T11:50:00Z"/>
                <w:rFonts w:eastAsia="Times New Roman"/>
                <w:color w:val="000000"/>
                <w:sz w:val="16"/>
                <w:szCs w:val="16"/>
                <w:lang w:eastAsia="en-US"/>
              </w:rPr>
            </w:pPr>
            <w:ins w:id="1784" w:author="Ramana Pinisetty(UST,IN)" w:date="2022-09-15T11:50:00Z">
              <w:r w:rsidRPr="00045424">
                <w:rPr>
                  <w:rFonts w:eastAsia="Times New Roman"/>
                  <w:color w:val="000000"/>
                  <w:sz w:val="16"/>
                  <w:szCs w:val="16"/>
                  <w:lang w:eastAsia="en-US"/>
                </w:rPr>
                <w:t>DOCKER_PROD_REPO</w:t>
              </w:r>
            </w:ins>
          </w:p>
        </w:tc>
        <w:tc>
          <w:tcPr>
            <w:tcW w:w="2005" w:type="pct"/>
            <w:tcBorders>
              <w:top w:val="nil"/>
              <w:left w:val="nil"/>
              <w:bottom w:val="single" w:sz="4" w:space="0" w:color="auto"/>
              <w:right w:val="single" w:sz="4" w:space="0" w:color="auto"/>
            </w:tcBorders>
            <w:shd w:val="clear" w:color="auto" w:fill="auto"/>
            <w:noWrap/>
            <w:hideMark/>
            <w:tcPrChange w:id="1785" w:author="Ramana Pinisetty(UST,IN)" w:date="2022-09-17T12:53:00Z">
              <w:tcPr>
                <w:tcW w:w="2005" w:type="pct"/>
                <w:tcBorders>
                  <w:top w:val="nil"/>
                  <w:left w:val="nil"/>
                  <w:bottom w:val="single" w:sz="4" w:space="0" w:color="auto"/>
                  <w:right w:val="single" w:sz="4" w:space="0" w:color="auto"/>
                </w:tcBorders>
                <w:shd w:val="clear" w:color="auto" w:fill="auto"/>
                <w:noWrap/>
                <w:hideMark/>
              </w:tcPr>
            </w:tcPrChange>
          </w:tcPr>
          <w:p w14:paraId="2AD26C90" w14:textId="77777777" w:rsidR="0057790A" w:rsidRPr="00045424" w:rsidRDefault="0057790A" w:rsidP="0064472F">
            <w:pPr>
              <w:spacing w:after="0" w:line="240" w:lineRule="auto"/>
              <w:rPr>
                <w:ins w:id="1786" w:author="Ramana Pinisetty(UST,IN)" w:date="2022-09-15T11:50:00Z"/>
                <w:rFonts w:eastAsia="Times New Roman"/>
                <w:color w:val="000000"/>
                <w:sz w:val="16"/>
                <w:szCs w:val="16"/>
                <w:lang w:eastAsia="en-US"/>
              </w:rPr>
            </w:pPr>
            <w:ins w:id="1787" w:author="Ramana Pinisetty(UST,IN)" w:date="2022-09-15T11:50:00Z">
              <w:r w:rsidRPr="00045424">
                <w:rPr>
                  <w:rFonts w:eastAsia="Times New Roman"/>
                  <w:color w:val="000000"/>
                  <w:sz w:val="16"/>
                  <w:szCs w:val="16"/>
                  <w:lang w:eastAsia="en-US"/>
                </w:rPr>
                <w:t>usthps-intplus-prod-docker-vr</w:t>
              </w:r>
            </w:ins>
          </w:p>
        </w:tc>
        <w:tc>
          <w:tcPr>
            <w:tcW w:w="1668" w:type="pct"/>
            <w:tcBorders>
              <w:top w:val="nil"/>
              <w:left w:val="nil"/>
              <w:bottom w:val="single" w:sz="4" w:space="0" w:color="auto"/>
              <w:right w:val="single" w:sz="4" w:space="0" w:color="auto"/>
            </w:tcBorders>
            <w:shd w:val="clear" w:color="auto" w:fill="auto"/>
            <w:noWrap/>
            <w:hideMark/>
            <w:tcPrChange w:id="1788" w:author="Ramana Pinisetty(UST,IN)" w:date="2022-09-17T12:53:00Z">
              <w:tcPr>
                <w:tcW w:w="1668" w:type="pct"/>
                <w:tcBorders>
                  <w:top w:val="nil"/>
                  <w:left w:val="nil"/>
                  <w:bottom w:val="single" w:sz="4" w:space="0" w:color="auto"/>
                  <w:right w:val="single" w:sz="4" w:space="0" w:color="auto"/>
                </w:tcBorders>
                <w:shd w:val="clear" w:color="auto" w:fill="auto"/>
                <w:noWrap/>
                <w:hideMark/>
              </w:tcPr>
            </w:tcPrChange>
          </w:tcPr>
          <w:p w14:paraId="659BA5F4" w14:textId="77777777" w:rsidR="0057790A" w:rsidRPr="00045424" w:rsidRDefault="0057790A" w:rsidP="0064472F">
            <w:pPr>
              <w:spacing w:after="0" w:line="240" w:lineRule="auto"/>
              <w:rPr>
                <w:ins w:id="1789" w:author="Ramana Pinisetty(UST,IN)" w:date="2022-09-15T11:50:00Z"/>
                <w:rFonts w:eastAsia="Times New Roman"/>
                <w:color w:val="000000"/>
                <w:sz w:val="16"/>
                <w:szCs w:val="16"/>
                <w:lang w:eastAsia="en-US"/>
              </w:rPr>
            </w:pPr>
            <w:ins w:id="1790" w:author="Ramana Pinisetty(UST,IN)" w:date="2022-09-15T11:50:00Z">
              <w:r w:rsidRPr="00045424">
                <w:rPr>
                  <w:rFonts w:eastAsia="Times New Roman"/>
                  <w:color w:val="000000"/>
                  <w:sz w:val="16"/>
                  <w:szCs w:val="16"/>
                  <w:lang w:eastAsia="en-US"/>
                </w:rPr>
                <w:t> </w:t>
              </w:r>
              <w:r>
                <w:rPr>
                  <w:rFonts w:eastAsia="Times New Roman"/>
                  <w:color w:val="000000"/>
                  <w:sz w:val="16"/>
                  <w:szCs w:val="16"/>
                  <w:lang w:eastAsia="en-US"/>
                </w:rPr>
                <w:t>DOCKER PROD REPO(VIRTUAL)</w:t>
              </w:r>
            </w:ins>
          </w:p>
        </w:tc>
      </w:tr>
      <w:tr w:rsidR="0057790A" w:rsidRPr="00EB3F21" w14:paraId="76907C59" w14:textId="77777777" w:rsidTr="004E071C">
        <w:trPr>
          <w:trHeight w:val="290"/>
          <w:ins w:id="1791" w:author="Ramana Pinisetty(UST,IN)" w:date="2022-09-15T11:50:00Z"/>
          <w:trPrChange w:id="1792" w:author="Ramana Pinisetty(UST,IN)" w:date="2022-09-17T12:53:00Z">
            <w:trPr>
              <w:trHeight w:val="290"/>
            </w:trPr>
          </w:trPrChange>
        </w:trPr>
        <w:tc>
          <w:tcPr>
            <w:tcW w:w="1327" w:type="pct"/>
            <w:tcBorders>
              <w:top w:val="nil"/>
              <w:left w:val="single" w:sz="4" w:space="0" w:color="auto"/>
              <w:bottom w:val="single" w:sz="4" w:space="0" w:color="auto"/>
              <w:right w:val="single" w:sz="4" w:space="0" w:color="auto"/>
            </w:tcBorders>
            <w:shd w:val="clear" w:color="auto" w:fill="auto"/>
            <w:noWrap/>
            <w:hideMark/>
            <w:tcPrChange w:id="1793" w:author="Ramana Pinisetty(UST,IN)" w:date="2022-09-17T12:53:00Z">
              <w:tcPr>
                <w:tcW w:w="1327" w:type="pct"/>
                <w:tcBorders>
                  <w:top w:val="nil"/>
                  <w:left w:val="single" w:sz="4" w:space="0" w:color="auto"/>
                  <w:bottom w:val="single" w:sz="4" w:space="0" w:color="auto"/>
                  <w:right w:val="single" w:sz="4" w:space="0" w:color="auto"/>
                </w:tcBorders>
                <w:shd w:val="clear" w:color="auto" w:fill="auto"/>
                <w:noWrap/>
                <w:hideMark/>
              </w:tcPr>
            </w:tcPrChange>
          </w:tcPr>
          <w:p w14:paraId="205DC69F" w14:textId="77777777" w:rsidR="0057790A" w:rsidRPr="00045424" w:rsidRDefault="0057790A" w:rsidP="0064472F">
            <w:pPr>
              <w:spacing w:after="0" w:line="240" w:lineRule="auto"/>
              <w:rPr>
                <w:ins w:id="1794" w:author="Ramana Pinisetty(UST,IN)" w:date="2022-09-15T11:50:00Z"/>
                <w:rFonts w:eastAsia="Times New Roman"/>
                <w:color w:val="000000"/>
                <w:sz w:val="16"/>
                <w:szCs w:val="16"/>
                <w:lang w:eastAsia="en-US"/>
              </w:rPr>
            </w:pPr>
            <w:ins w:id="1795" w:author="Ramana Pinisetty(UST,IN)" w:date="2022-09-15T11:50:00Z">
              <w:r w:rsidRPr="00045424">
                <w:rPr>
                  <w:rFonts w:eastAsia="Times New Roman"/>
                  <w:color w:val="000000"/>
                  <w:sz w:val="16"/>
                  <w:szCs w:val="16"/>
                  <w:lang w:eastAsia="en-US"/>
                </w:rPr>
                <w:t>DOCKER_REGISTRY</w:t>
              </w:r>
            </w:ins>
          </w:p>
        </w:tc>
        <w:tc>
          <w:tcPr>
            <w:tcW w:w="2005" w:type="pct"/>
            <w:tcBorders>
              <w:top w:val="nil"/>
              <w:left w:val="nil"/>
              <w:bottom w:val="single" w:sz="4" w:space="0" w:color="auto"/>
              <w:right w:val="single" w:sz="4" w:space="0" w:color="auto"/>
            </w:tcBorders>
            <w:shd w:val="clear" w:color="auto" w:fill="auto"/>
            <w:noWrap/>
            <w:hideMark/>
            <w:tcPrChange w:id="1796" w:author="Ramana Pinisetty(UST,IN)" w:date="2022-09-17T12:53:00Z">
              <w:tcPr>
                <w:tcW w:w="2005" w:type="pct"/>
                <w:tcBorders>
                  <w:top w:val="nil"/>
                  <w:left w:val="nil"/>
                  <w:bottom w:val="single" w:sz="4" w:space="0" w:color="auto"/>
                  <w:right w:val="single" w:sz="4" w:space="0" w:color="auto"/>
                </w:tcBorders>
                <w:shd w:val="clear" w:color="auto" w:fill="auto"/>
                <w:noWrap/>
                <w:hideMark/>
              </w:tcPr>
            </w:tcPrChange>
          </w:tcPr>
          <w:p w14:paraId="48997B02" w14:textId="77777777" w:rsidR="0057790A" w:rsidRPr="00045424" w:rsidRDefault="0057790A" w:rsidP="0064472F">
            <w:pPr>
              <w:spacing w:after="0" w:line="240" w:lineRule="auto"/>
              <w:rPr>
                <w:ins w:id="1797" w:author="Ramana Pinisetty(UST,IN)" w:date="2022-09-15T11:50:00Z"/>
                <w:rFonts w:eastAsia="Times New Roman"/>
                <w:color w:val="000000"/>
                <w:sz w:val="16"/>
                <w:szCs w:val="16"/>
                <w:lang w:eastAsia="en-US"/>
              </w:rPr>
            </w:pPr>
            <w:ins w:id="1798" w:author="Ramana Pinisetty(UST,IN)" w:date="2022-09-15T11:50:00Z">
              <w:r w:rsidRPr="00045424">
                <w:rPr>
                  <w:rFonts w:eastAsia="Times New Roman"/>
                  <w:color w:val="000000"/>
                  <w:sz w:val="16"/>
                  <w:szCs w:val="16"/>
                  <w:lang w:eastAsia="en-US"/>
                </w:rPr>
                <w:t>$ARTIFACTORY_SERVER.jfrog.io</w:t>
              </w:r>
            </w:ins>
          </w:p>
        </w:tc>
        <w:tc>
          <w:tcPr>
            <w:tcW w:w="1668" w:type="pct"/>
            <w:tcBorders>
              <w:top w:val="nil"/>
              <w:left w:val="nil"/>
              <w:bottom w:val="single" w:sz="4" w:space="0" w:color="auto"/>
              <w:right w:val="single" w:sz="4" w:space="0" w:color="auto"/>
            </w:tcBorders>
            <w:shd w:val="clear" w:color="auto" w:fill="auto"/>
            <w:noWrap/>
            <w:hideMark/>
            <w:tcPrChange w:id="1799" w:author="Ramana Pinisetty(UST,IN)" w:date="2022-09-17T12:53:00Z">
              <w:tcPr>
                <w:tcW w:w="1668" w:type="pct"/>
                <w:tcBorders>
                  <w:top w:val="nil"/>
                  <w:left w:val="nil"/>
                  <w:bottom w:val="single" w:sz="4" w:space="0" w:color="auto"/>
                  <w:right w:val="single" w:sz="4" w:space="0" w:color="auto"/>
                </w:tcBorders>
                <w:shd w:val="clear" w:color="auto" w:fill="auto"/>
                <w:noWrap/>
                <w:hideMark/>
              </w:tcPr>
            </w:tcPrChange>
          </w:tcPr>
          <w:p w14:paraId="4310CCE0" w14:textId="77777777" w:rsidR="0057790A" w:rsidRPr="00045424" w:rsidRDefault="0057790A" w:rsidP="0064472F">
            <w:pPr>
              <w:spacing w:after="0" w:line="240" w:lineRule="auto"/>
              <w:rPr>
                <w:ins w:id="1800" w:author="Ramana Pinisetty(UST,IN)" w:date="2022-09-15T11:50:00Z"/>
                <w:rFonts w:eastAsia="Times New Roman"/>
                <w:color w:val="000000"/>
                <w:sz w:val="16"/>
                <w:szCs w:val="16"/>
                <w:lang w:eastAsia="en-US"/>
              </w:rPr>
            </w:pPr>
            <w:ins w:id="1801" w:author="Ramana Pinisetty(UST,IN)" w:date="2022-09-15T11:50:00Z">
              <w:r w:rsidRPr="00045424">
                <w:rPr>
                  <w:rFonts w:eastAsia="Times New Roman"/>
                  <w:color w:val="000000"/>
                  <w:sz w:val="16"/>
                  <w:szCs w:val="16"/>
                  <w:lang w:eastAsia="en-US"/>
                </w:rPr>
                <w:t> </w:t>
              </w:r>
              <w:r>
                <w:rPr>
                  <w:rFonts w:eastAsia="Times New Roman"/>
                  <w:color w:val="000000"/>
                  <w:sz w:val="16"/>
                  <w:szCs w:val="16"/>
                  <w:lang w:eastAsia="en-US"/>
                </w:rPr>
                <w:t>JFROG DOCKER REGISTRY (PRIVATE)</w:t>
              </w:r>
            </w:ins>
          </w:p>
        </w:tc>
      </w:tr>
      <w:tr w:rsidR="0057790A" w:rsidRPr="00EB3F21" w14:paraId="6A4640FC" w14:textId="77777777" w:rsidTr="004E071C">
        <w:trPr>
          <w:trHeight w:val="290"/>
          <w:ins w:id="1802" w:author="Ramana Pinisetty(UST,IN)" w:date="2022-09-15T11:50:00Z"/>
          <w:trPrChange w:id="1803" w:author="Ramana Pinisetty(UST,IN)" w:date="2022-09-17T12:53:00Z">
            <w:trPr>
              <w:trHeight w:val="290"/>
            </w:trPr>
          </w:trPrChange>
        </w:trPr>
        <w:tc>
          <w:tcPr>
            <w:tcW w:w="1327" w:type="pct"/>
            <w:tcBorders>
              <w:top w:val="nil"/>
              <w:left w:val="single" w:sz="4" w:space="0" w:color="auto"/>
              <w:bottom w:val="single" w:sz="4" w:space="0" w:color="auto"/>
              <w:right w:val="single" w:sz="4" w:space="0" w:color="auto"/>
            </w:tcBorders>
            <w:shd w:val="clear" w:color="auto" w:fill="auto"/>
            <w:noWrap/>
            <w:hideMark/>
            <w:tcPrChange w:id="1804" w:author="Ramana Pinisetty(UST,IN)" w:date="2022-09-17T12:53:00Z">
              <w:tcPr>
                <w:tcW w:w="1327" w:type="pct"/>
                <w:tcBorders>
                  <w:top w:val="nil"/>
                  <w:left w:val="single" w:sz="4" w:space="0" w:color="auto"/>
                  <w:bottom w:val="single" w:sz="4" w:space="0" w:color="auto"/>
                  <w:right w:val="single" w:sz="4" w:space="0" w:color="auto"/>
                </w:tcBorders>
                <w:shd w:val="clear" w:color="auto" w:fill="auto"/>
                <w:noWrap/>
                <w:hideMark/>
              </w:tcPr>
            </w:tcPrChange>
          </w:tcPr>
          <w:p w14:paraId="1FFF4D68" w14:textId="77777777" w:rsidR="0057790A" w:rsidRPr="00045424" w:rsidRDefault="0057790A" w:rsidP="0064472F">
            <w:pPr>
              <w:spacing w:after="0" w:line="240" w:lineRule="auto"/>
              <w:rPr>
                <w:ins w:id="1805" w:author="Ramana Pinisetty(UST,IN)" w:date="2022-09-15T11:50:00Z"/>
                <w:rFonts w:eastAsia="Times New Roman"/>
                <w:color w:val="000000"/>
                <w:sz w:val="16"/>
                <w:szCs w:val="16"/>
                <w:lang w:eastAsia="en-US"/>
              </w:rPr>
            </w:pPr>
            <w:ins w:id="1806" w:author="Ramana Pinisetty(UST,IN)" w:date="2022-09-15T11:50:00Z">
              <w:r w:rsidRPr="00045424">
                <w:rPr>
                  <w:rFonts w:eastAsia="Times New Roman"/>
                  <w:color w:val="000000"/>
                  <w:sz w:val="16"/>
                  <w:szCs w:val="16"/>
                  <w:lang w:eastAsia="en-US"/>
                </w:rPr>
                <w:t>MAVEN_IMAGE_TAG</w:t>
              </w:r>
            </w:ins>
          </w:p>
        </w:tc>
        <w:tc>
          <w:tcPr>
            <w:tcW w:w="2005" w:type="pct"/>
            <w:tcBorders>
              <w:top w:val="nil"/>
              <w:left w:val="nil"/>
              <w:bottom w:val="single" w:sz="4" w:space="0" w:color="auto"/>
              <w:right w:val="single" w:sz="4" w:space="0" w:color="auto"/>
            </w:tcBorders>
            <w:shd w:val="clear" w:color="auto" w:fill="auto"/>
            <w:noWrap/>
            <w:hideMark/>
            <w:tcPrChange w:id="1807" w:author="Ramana Pinisetty(UST,IN)" w:date="2022-09-17T12:53:00Z">
              <w:tcPr>
                <w:tcW w:w="2005" w:type="pct"/>
                <w:tcBorders>
                  <w:top w:val="nil"/>
                  <w:left w:val="nil"/>
                  <w:bottom w:val="single" w:sz="4" w:space="0" w:color="auto"/>
                  <w:right w:val="single" w:sz="4" w:space="0" w:color="auto"/>
                </w:tcBorders>
                <w:shd w:val="clear" w:color="auto" w:fill="auto"/>
                <w:noWrap/>
                <w:hideMark/>
              </w:tcPr>
            </w:tcPrChange>
          </w:tcPr>
          <w:p w14:paraId="204957FD" w14:textId="77777777" w:rsidR="0057790A" w:rsidRPr="00045424" w:rsidRDefault="0057790A" w:rsidP="0064472F">
            <w:pPr>
              <w:spacing w:after="0" w:line="240" w:lineRule="auto"/>
              <w:rPr>
                <w:ins w:id="1808" w:author="Ramana Pinisetty(UST,IN)" w:date="2022-09-15T11:50:00Z"/>
                <w:rFonts w:eastAsia="Times New Roman"/>
                <w:color w:val="000000"/>
                <w:sz w:val="16"/>
                <w:szCs w:val="16"/>
                <w:lang w:eastAsia="en-US"/>
              </w:rPr>
            </w:pPr>
            <w:ins w:id="1809" w:author="Ramana Pinisetty(UST,IN)" w:date="2022-09-15T11:50:00Z">
              <w:r w:rsidRPr="00045424">
                <w:rPr>
                  <w:rFonts w:eastAsia="Times New Roman"/>
                  <w:color w:val="000000"/>
                  <w:sz w:val="16"/>
                  <w:szCs w:val="16"/>
                  <w:lang w:eastAsia="en-US"/>
                </w:rPr>
                <w:t>maven:3.8.6-eclipse-temurin-11-alpine</w:t>
              </w:r>
            </w:ins>
          </w:p>
        </w:tc>
        <w:tc>
          <w:tcPr>
            <w:tcW w:w="1668" w:type="pct"/>
            <w:tcBorders>
              <w:top w:val="nil"/>
              <w:left w:val="nil"/>
              <w:bottom w:val="single" w:sz="4" w:space="0" w:color="auto"/>
              <w:right w:val="single" w:sz="4" w:space="0" w:color="auto"/>
            </w:tcBorders>
            <w:shd w:val="clear" w:color="auto" w:fill="auto"/>
            <w:noWrap/>
            <w:hideMark/>
            <w:tcPrChange w:id="1810" w:author="Ramana Pinisetty(UST,IN)" w:date="2022-09-17T12:53:00Z">
              <w:tcPr>
                <w:tcW w:w="1668" w:type="pct"/>
                <w:tcBorders>
                  <w:top w:val="nil"/>
                  <w:left w:val="nil"/>
                  <w:bottom w:val="single" w:sz="4" w:space="0" w:color="auto"/>
                  <w:right w:val="single" w:sz="4" w:space="0" w:color="auto"/>
                </w:tcBorders>
                <w:shd w:val="clear" w:color="auto" w:fill="auto"/>
                <w:noWrap/>
                <w:hideMark/>
              </w:tcPr>
            </w:tcPrChange>
          </w:tcPr>
          <w:p w14:paraId="38C14A25" w14:textId="77777777" w:rsidR="0057790A" w:rsidRPr="00045424" w:rsidRDefault="0057790A" w:rsidP="0064472F">
            <w:pPr>
              <w:spacing w:after="0" w:line="240" w:lineRule="auto"/>
              <w:rPr>
                <w:ins w:id="1811" w:author="Ramana Pinisetty(UST,IN)" w:date="2022-09-15T11:50:00Z"/>
                <w:rFonts w:eastAsia="Times New Roman"/>
                <w:color w:val="000000"/>
                <w:sz w:val="16"/>
                <w:szCs w:val="16"/>
                <w:lang w:eastAsia="en-US"/>
              </w:rPr>
            </w:pPr>
            <w:ins w:id="1812" w:author="Ramana Pinisetty(UST,IN)" w:date="2022-09-15T11:50:00Z">
              <w:r w:rsidRPr="00045424">
                <w:rPr>
                  <w:rFonts w:eastAsia="Times New Roman"/>
                  <w:color w:val="000000"/>
                  <w:sz w:val="16"/>
                  <w:szCs w:val="16"/>
                  <w:lang w:eastAsia="en-US"/>
                </w:rPr>
                <w:t> </w:t>
              </w:r>
              <w:r>
                <w:rPr>
                  <w:rFonts w:eastAsia="Times New Roman"/>
                  <w:color w:val="000000"/>
                  <w:sz w:val="16"/>
                  <w:szCs w:val="16"/>
                  <w:lang w:eastAsia="en-US"/>
                </w:rPr>
                <w:t>MAVEN IMAGE TAG</w:t>
              </w:r>
            </w:ins>
          </w:p>
        </w:tc>
      </w:tr>
      <w:tr w:rsidR="0057790A" w:rsidRPr="00EB3F21" w14:paraId="4A9BCD7C" w14:textId="77777777" w:rsidTr="004E071C">
        <w:trPr>
          <w:trHeight w:val="290"/>
          <w:ins w:id="1813" w:author="Ramana Pinisetty(UST,IN)" w:date="2022-09-15T11:50:00Z"/>
          <w:trPrChange w:id="1814" w:author="Ramana Pinisetty(UST,IN)" w:date="2022-09-17T12:53:00Z">
            <w:trPr>
              <w:trHeight w:val="290"/>
            </w:trPr>
          </w:trPrChange>
        </w:trPr>
        <w:tc>
          <w:tcPr>
            <w:tcW w:w="1327" w:type="pct"/>
            <w:tcBorders>
              <w:top w:val="nil"/>
              <w:left w:val="single" w:sz="4" w:space="0" w:color="auto"/>
              <w:bottom w:val="single" w:sz="4" w:space="0" w:color="auto"/>
              <w:right w:val="single" w:sz="4" w:space="0" w:color="auto"/>
            </w:tcBorders>
            <w:shd w:val="clear" w:color="auto" w:fill="auto"/>
            <w:noWrap/>
            <w:hideMark/>
            <w:tcPrChange w:id="1815" w:author="Ramana Pinisetty(UST,IN)" w:date="2022-09-17T12:53:00Z">
              <w:tcPr>
                <w:tcW w:w="1327" w:type="pct"/>
                <w:tcBorders>
                  <w:top w:val="nil"/>
                  <w:left w:val="single" w:sz="4" w:space="0" w:color="auto"/>
                  <w:bottom w:val="single" w:sz="4" w:space="0" w:color="auto"/>
                  <w:right w:val="single" w:sz="4" w:space="0" w:color="auto"/>
                </w:tcBorders>
                <w:shd w:val="clear" w:color="auto" w:fill="auto"/>
                <w:noWrap/>
                <w:hideMark/>
              </w:tcPr>
            </w:tcPrChange>
          </w:tcPr>
          <w:p w14:paraId="2437F1B2" w14:textId="77777777" w:rsidR="0057790A" w:rsidRPr="00045424" w:rsidRDefault="0057790A" w:rsidP="0064472F">
            <w:pPr>
              <w:spacing w:after="0" w:line="240" w:lineRule="auto"/>
              <w:rPr>
                <w:ins w:id="1816" w:author="Ramana Pinisetty(UST,IN)" w:date="2022-09-15T11:50:00Z"/>
                <w:rFonts w:eastAsia="Times New Roman"/>
                <w:color w:val="000000"/>
                <w:sz w:val="16"/>
                <w:szCs w:val="16"/>
                <w:lang w:eastAsia="en-US"/>
              </w:rPr>
            </w:pPr>
            <w:ins w:id="1817" w:author="Ramana Pinisetty(UST,IN)" w:date="2022-09-15T11:50:00Z">
              <w:r w:rsidRPr="00045424">
                <w:rPr>
                  <w:rFonts w:eastAsia="Times New Roman"/>
                  <w:color w:val="000000"/>
                  <w:sz w:val="16"/>
                  <w:szCs w:val="16"/>
                  <w:lang w:eastAsia="en-US"/>
                </w:rPr>
                <w:t>MAVEN_NONPROD_REPO</w:t>
              </w:r>
            </w:ins>
          </w:p>
        </w:tc>
        <w:tc>
          <w:tcPr>
            <w:tcW w:w="2005" w:type="pct"/>
            <w:tcBorders>
              <w:top w:val="nil"/>
              <w:left w:val="nil"/>
              <w:bottom w:val="single" w:sz="4" w:space="0" w:color="auto"/>
              <w:right w:val="single" w:sz="4" w:space="0" w:color="auto"/>
            </w:tcBorders>
            <w:shd w:val="clear" w:color="auto" w:fill="auto"/>
            <w:noWrap/>
            <w:hideMark/>
            <w:tcPrChange w:id="1818" w:author="Ramana Pinisetty(UST,IN)" w:date="2022-09-17T12:53:00Z">
              <w:tcPr>
                <w:tcW w:w="2005" w:type="pct"/>
                <w:tcBorders>
                  <w:top w:val="nil"/>
                  <w:left w:val="nil"/>
                  <w:bottom w:val="single" w:sz="4" w:space="0" w:color="auto"/>
                  <w:right w:val="single" w:sz="4" w:space="0" w:color="auto"/>
                </w:tcBorders>
                <w:shd w:val="clear" w:color="auto" w:fill="auto"/>
                <w:noWrap/>
                <w:hideMark/>
              </w:tcPr>
            </w:tcPrChange>
          </w:tcPr>
          <w:p w14:paraId="113FED98" w14:textId="77777777" w:rsidR="0057790A" w:rsidRPr="00045424" w:rsidRDefault="0057790A" w:rsidP="0064472F">
            <w:pPr>
              <w:spacing w:after="0" w:line="240" w:lineRule="auto"/>
              <w:rPr>
                <w:ins w:id="1819" w:author="Ramana Pinisetty(UST,IN)" w:date="2022-09-15T11:50:00Z"/>
                <w:rFonts w:eastAsia="Times New Roman"/>
                <w:color w:val="000000"/>
                <w:sz w:val="16"/>
                <w:szCs w:val="16"/>
                <w:lang w:eastAsia="en-US"/>
              </w:rPr>
            </w:pPr>
            <w:ins w:id="1820" w:author="Ramana Pinisetty(UST,IN)" w:date="2022-09-15T11:50:00Z">
              <w:r w:rsidRPr="00045424">
                <w:rPr>
                  <w:rFonts w:eastAsia="Times New Roman"/>
                  <w:color w:val="000000"/>
                  <w:sz w:val="16"/>
                  <w:szCs w:val="16"/>
                  <w:lang w:eastAsia="en-US"/>
                </w:rPr>
                <w:t>usthps-intplus-nonprod-maven2-vr</w:t>
              </w:r>
            </w:ins>
          </w:p>
        </w:tc>
        <w:tc>
          <w:tcPr>
            <w:tcW w:w="1668" w:type="pct"/>
            <w:tcBorders>
              <w:top w:val="nil"/>
              <w:left w:val="nil"/>
              <w:bottom w:val="single" w:sz="4" w:space="0" w:color="auto"/>
              <w:right w:val="single" w:sz="4" w:space="0" w:color="auto"/>
            </w:tcBorders>
            <w:shd w:val="clear" w:color="auto" w:fill="auto"/>
            <w:noWrap/>
            <w:hideMark/>
            <w:tcPrChange w:id="1821" w:author="Ramana Pinisetty(UST,IN)" w:date="2022-09-17T12:53:00Z">
              <w:tcPr>
                <w:tcW w:w="1668" w:type="pct"/>
                <w:tcBorders>
                  <w:top w:val="nil"/>
                  <w:left w:val="nil"/>
                  <w:bottom w:val="single" w:sz="4" w:space="0" w:color="auto"/>
                  <w:right w:val="single" w:sz="4" w:space="0" w:color="auto"/>
                </w:tcBorders>
                <w:shd w:val="clear" w:color="auto" w:fill="auto"/>
                <w:noWrap/>
                <w:hideMark/>
              </w:tcPr>
            </w:tcPrChange>
          </w:tcPr>
          <w:p w14:paraId="5C8A8EF9" w14:textId="77777777" w:rsidR="0057790A" w:rsidRPr="00045424" w:rsidRDefault="0057790A" w:rsidP="0064472F">
            <w:pPr>
              <w:spacing w:after="0" w:line="240" w:lineRule="auto"/>
              <w:rPr>
                <w:ins w:id="1822" w:author="Ramana Pinisetty(UST,IN)" w:date="2022-09-15T11:50:00Z"/>
                <w:rFonts w:eastAsia="Times New Roman"/>
                <w:color w:val="000000"/>
                <w:sz w:val="16"/>
                <w:szCs w:val="16"/>
                <w:lang w:eastAsia="en-US"/>
              </w:rPr>
            </w:pPr>
            <w:ins w:id="1823" w:author="Ramana Pinisetty(UST,IN)" w:date="2022-09-15T11:50:00Z">
              <w:r w:rsidRPr="00045424">
                <w:rPr>
                  <w:rFonts w:eastAsia="Times New Roman"/>
                  <w:color w:val="000000"/>
                  <w:sz w:val="16"/>
                  <w:szCs w:val="16"/>
                  <w:lang w:eastAsia="en-US"/>
                </w:rPr>
                <w:t> </w:t>
              </w:r>
              <w:r>
                <w:rPr>
                  <w:rFonts w:eastAsia="Times New Roman"/>
                  <w:color w:val="000000"/>
                  <w:sz w:val="16"/>
                  <w:szCs w:val="16"/>
                  <w:lang w:eastAsia="en-US"/>
                </w:rPr>
                <w:t>MAVEN NONPROD REPO(VIRTUAL)</w:t>
              </w:r>
            </w:ins>
          </w:p>
        </w:tc>
      </w:tr>
      <w:tr w:rsidR="0057790A" w:rsidRPr="00EB3F21" w14:paraId="11EEF1B1" w14:textId="77777777" w:rsidTr="004E071C">
        <w:trPr>
          <w:trHeight w:val="290"/>
          <w:ins w:id="1824" w:author="Ramana Pinisetty(UST,IN)" w:date="2022-09-15T11:50:00Z"/>
          <w:trPrChange w:id="1825" w:author="Ramana Pinisetty(UST,IN)" w:date="2022-09-17T12:53:00Z">
            <w:trPr>
              <w:trHeight w:val="290"/>
            </w:trPr>
          </w:trPrChange>
        </w:trPr>
        <w:tc>
          <w:tcPr>
            <w:tcW w:w="1327" w:type="pct"/>
            <w:tcBorders>
              <w:top w:val="nil"/>
              <w:left w:val="single" w:sz="4" w:space="0" w:color="auto"/>
              <w:bottom w:val="single" w:sz="4" w:space="0" w:color="auto"/>
              <w:right w:val="single" w:sz="4" w:space="0" w:color="auto"/>
            </w:tcBorders>
            <w:shd w:val="clear" w:color="auto" w:fill="auto"/>
            <w:noWrap/>
            <w:hideMark/>
            <w:tcPrChange w:id="1826" w:author="Ramana Pinisetty(UST,IN)" w:date="2022-09-17T12:53:00Z">
              <w:tcPr>
                <w:tcW w:w="1327" w:type="pct"/>
                <w:tcBorders>
                  <w:top w:val="nil"/>
                  <w:left w:val="single" w:sz="4" w:space="0" w:color="auto"/>
                  <w:bottom w:val="single" w:sz="4" w:space="0" w:color="auto"/>
                  <w:right w:val="single" w:sz="4" w:space="0" w:color="auto"/>
                </w:tcBorders>
                <w:shd w:val="clear" w:color="auto" w:fill="auto"/>
                <w:noWrap/>
                <w:hideMark/>
              </w:tcPr>
            </w:tcPrChange>
          </w:tcPr>
          <w:p w14:paraId="5626DE85" w14:textId="77777777" w:rsidR="0057790A" w:rsidRPr="00045424" w:rsidRDefault="0057790A" w:rsidP="0064472F">
            <w:pPr>
              <w:spacing w:after="0" w:line="240" w:lineRule="auto"/>
              <w:rPr>
                <w:ins w:id="1827" w:author="Ramana Pinisetty(UST,IN)" w:date="2022-09-15T11:50:00Z"/>
                <w:rFonts w:eastAsia="Times New Roman"/>
                <w:color w:val="000000"/>
                <w:sz w:val="16"/>
                <w:szCs w:val="16"/>
                <w:lang w:eastAsia="en-US"/>
              </w:rPr>
            </w:pPr>
            <w:ins w:id="1828" w:author="Ramana Pinisetty(UST,IN)" w:date="2022-09-15T11:50:00Z">
              <w:r w:rsidRPr="00045424">
                <w:rPr>
                  <w:rFonts w:eastAsia="Times New Roman"/>
                  <w:color w:val="000000"/>
                  <w:sz w:val="16"/>
                  <w:szCs w:val="16"/>
                  <w:lang w:eastAsia="en-US"/>
                </w:rPr>
                <w:t>MAVEN_PROD_REPO</w:t>
              </w:r>
            </w:ins>
          </w:p>
        </w:tc>
        <w:tc>
          <w:tcPr>
            <w:tcW w:w="2005" w:type="pct"/>
            <w:tcBorders>
              <w:top w:val="nil"/>
              <w:left w:val="nil"/>
              <w:bottom w:val="single" w:sz="4" w:space="0" w:color="auto"/>
              <w:right w:val="single" w:sz="4" w:space="0" w:color="auto"/>
            </w:tcBorders>
            <w:shd w:val="clear" w:color="auto" w:fill="auto"/>
            <w:noWrap/>
            <w:hideMark/>
            <w:tcPrChange w:id="1829" w:author="Ramana Pinisetty(UST,IN)" w:date="2022-09-17T12:53:00Z">
              <w:tcPr>
                <w:tcW w:w="2005" w:type="pct"/>
                <w:tcBorders>
                  <w:top w:val="nil"/>
                  <w:left w:val="nil"/>
                  <w:bottom w:val="single" w:sz="4" w:space="0" w:color="auto"/>
                  <w:right w:val="single" w:sz="4" w:space="0" w:color="auto"/>
                </w:tcBorders>
                <w:shd w:val="clear" w:color="auto" w:fill="auto"/>
                <w:noWrap/>
                <w:hideMark/>
              </w:tcPr>
            </w:tcPrChange>
          </w:tcPr>
          <w:p w14:paraId="2C33714E" w14:textId="77777777" w:rsidR="0057790A" w:rsidRPr="00045424" w:rsidRDefault="0057790A" w:rsidP="0064472F">
            <w:pPr>
              <w:spacing w:after="0" w:line="240" w:lineRule="auto"/>
              <w:rPr>
                <w:ins w:id="1830" w:author="Ramana Pinisetty(UST,IN)" w:date="2022-09-15T11:50:00Z"/>
                <w:rFonts w:eastAsia="Times New Roman"/>
                <w:color w:val="000000"/>
                <w:sz w:val="16"/>
                <w:szCs w:val="16"/>
                <w:lang w:eastAsia="en-US"/>
              </w:rPr>
            </w:pPr>
            <w:ins w:id="1831" w:author="Ramana Pinisetty(UST,IN)" w:date="2022-09-15T11:50:00Z">
              <w:r w:rsidRPr="00045424">
                <w:rPr>
                  <w:rFonts w:eastAsia="Times New Roman"/>
                  <w:color w:val="000000"/>
                  <w:sz w:val="16"/>
                  <w:szCs w:val="16"/>
                  <w:lang w:eastAsia="en-US"/>
                </w:rPr>
                <w:t>usthps-intplus-prod-maven2-vr</w:t>
              </w:r>
            </w:ins>
          </w:p>
        </w:tc>
        <w:tc>
          <w:tcPr>
            <w:tcW w:w="1668" w:type="pct"/>
            <w:tcBorders>
              <w:top w:val="nil"/>
              <w:left w:val="nil"/>
              <w:bottom w:val="single" w:sz="4" w:space="0" w:color="auto"/>
              <w:right w:val="single" w:sz="4" w:space="0" w:color="auto"/>
            </w:tcBorders>
            <w:shd w:val="clear" w:color="auto" w:fill="auto"/>
            <w:noWrap/>
            <w:hideMark/>
            <w:tcPrChange w:id="1832" w:author="Ramana Pinisetty(UST,IN)" w:date="2022-09-17T12:53:00Z">
              <w:tcPr>
                <w:tcW w:w="1668" w:type="pct"/>
                <w:tcBorders>
                  <w:top w:val="nil"/>
                  <w:left w:val="nil"/>
                  <w:bottom w:val="single" w:sz="4" w:space="0" w:color="auto"/>
                  <w:right w:val="single" w:sz="4" w:space="0" w:color="auto"/>
                </w:tcBorders>
                <w:shd w:val="clear" w:color="auto" w:fill="auto"/>
                <w:noWrap/>
                <w:hideMark/>
              </w:tcPr>
            </w:tcPrChange>
          </w:tcPr>
          <w:p w14:paraId="4C8E80C5" w14:textId="77777777" w:rsidR="0057790A" w:rsidRPr="00045424" w:rsidRDefault="0057790A" w:rsidP="0064472F">
            <w:pPr>
              <w:spacing w:after="0" w:line="240" w:lineRule="auto"/>
              <w:rPr>
                <w:ins w:id="1833" w:author="Ramana Pinisetty(UST,IN)" w:date="2022-09-15T11:50:00Z"/>
                <w:rFonts w:eastAsia="Times New Roman"/>
                <w:color w:val="000000"/>
                <w:sz w:val="16"/>
                <w:szCs w:val="16"/>
                <w:lang w:eastAsia="en-US"/>
              </w:rPr>
            </w:pPr>
            <w:ins w:id="1834" w:author="Ramana Pinisetty(UST,IN)" w:date="2022-09-15T11:50:00Z">
              <w:r w:rsidRPr="00045424">
                <w:rPr>
                  <w:rFonts w:eastAsia="Times New Roman"/>
                  <w:color w:val="000000"/>
                  <w:sz w:val="16"/>
                  <w:szCs w:val="16"/>
                  <w:lang w:eastAsia="en-US"/>
                </w:rPr>
                <w:t> </w:t>
              </w:r>
              <w:r>
                <w:rPr>
                  <w:rFonts w:eastAsia="Times New Roman"/>
                  <w:color w:val="000000"/>
                  <w:sz w:val="16"/>
                  <w:szCs w:val="16"/>
                  <w:lang w:eastAsia="en-US"/>
                </w:rPr>
                <w:t>MAVEN PROD REPO(VIRTUAL)</w:t>
              </w:r>
            </w:ins>
          </w:p>
        </w:tc>
      </w:tr>
      <w:tr w:rsidR="0057790A" w:rsidRPr="00EB3F21" w14:paraId="1288D0A4" w14:textId="77777777" w:rsidTr="004E071C">
        <w:trPr>
          <w:trHeight w:val="290"/>
          <w:ins w:id="1835" w:author="Ramana Pinisetty(UST,IN)" w:date="2022-09-15T11:50:00Z"/>
          <w:trPrChange w:id="1836" w:author="Ramana Pinisetty(UST,IN)" w:date="2022-09-17T12:53:00Z">
            <w:trPr>
              <w:trHeight w:val="290"/>
            </w:trPr>
          </w:trPrChange>
        </w:trPr>
        <w:tc>
          <w:tcPr>
            <w:tcW w:w="1327" w:type="pct"/>
            <w:tcBorders>
              <w:top w:val="nil"/>
              <w:left w:val="single" w:sz="4" w:space="0" w:color="auto"/>
              <w:bottom w:val="single" w:sz="4" w:space="0" w:color="auto"/>
              <w:right w:val="single" w:sz="4" w:space="0" w:color="auto"/>
            </w:tcBorders>
            <w:shd w:val="clear" w:color="auto" w:fill="auto"/>
            <w:noWrap/>
            <w:hideMark/>
            <w:tcPrChange w:id="1837" w:author="Ramana Pinisetty(UST,IN)" w:date="2022-09-17T12:53:00Z">
              <w:tcPr>
                <w:tcW w:w="1327" w:type="pct"/>
                <w:tcBorders>
                  <w:top w:val="nil"/>
                  <w:left w:val="single" w:sz="4" w:space="0" w:color="auto"/>
                  <w:bottom w:val="single" w:sz="4" w:space="0" w:color="auto"/>
                  <w:right w:val="single" w:sz="4" w:space="0" w:color="auto"/>
                </w:tcBorders>
                <w:shd w:val="clear" w:color="auto" w:fill="auto"/>
                <w:noWrap/>
                <w:hideMark/>
              </w:tcPr>
            </w:tcPrChange>
          </w:tcPr>
          <w:p w14:paraId="16BACAE7" w14:textId="77777777" w:rsidR="0057790A" w:rsidRPr="00045424" w:rsidRDefault="0057790A" w:rsidP="0064472F">
            <w:pPr>
              <w:spacing w:after="0" w:line="240" w:lineRule="auto"/>
              <w:rPr>
                <w:ins w:id="1838" w:author="Ramana Pinisetty(UST,IN)" w:date="2022-09-15T11:50:00Z"/>
                <w:rFonts w:eastAsia="Times New Roman"/>
                <w:color w:val="000000"/>
                <w:sz w:val="16"/>
                <w:szCs w:val="16"/>
                <w:lang w:eastAsia="en-US"/>
              </w:rPr>
            </w:pPr>
            <w:ins w:id="1839" w:author="Ramana Pinisetty(UST,IN)" w:date="2022-09-15T11:50:00Z">
              <w:r w:rsidRPr="00045424">
                <w:rPr>
                  <w:rFonts w:eastAsia="Times New Roman"/>
                  <w:color w:val="000000"/>
                  <w:sz w:val="16"/>
                  <w:szCs w:val="16"/>
                  <w:lang w:eastAsia="en-US"/>
                </w:rPr>
                <w:t>SONAR_HOST_URL</w:t>
              </w:r>
            </w:ins>
          </w:p>
        </w:tc>
        <w:tc>
          <w:tcPr>
            <w:tcW w:w="2005" w:type="pct"/>
            <w:tcBorders>
              <w:top w:val="nil"/>
              <w:left w:val="nil"/>
              <w:bottom w:val="single" w:sz="4" w:space="0" w:color="auto"/>
              <w:right w:val="single" w:sz="4" w:space="0" w:color="auto"/>
            </w:tcBorders>
            <w:shd w:val="clear" w:color="auto" w:fill="auto"/>
            <w:noWrap/>
            <w:hideMark/>
            <w:tcPrChange w:id="1840" w:author="Ramana Pinisetty(UST,IN)" w:date="2022-09-17T12:53:00Z">
              <w:tcPr>
                <w:tcW w:w="2005" w:type="pct"/>
                <w:tcBorders>
                  <w:top w:val="nil"/>
                  <w:left w:val="nil"/>
                  <w:bottom w:val="single" w:sz="4" w:space="0" w:color="auto"/>
                  <w:right w:val="single" w:sz="4" w:space="0" w:color="auto"/>
                </w:tcBorders>
                <w:shd w:val="clear" w:color="auto" w:fill="auto"/>
                <w:noWrap/>
                <w:hideMark/>
              </w:tcPr>
            </w:tcPrChange>
          </w:tcPr>
          <w:p w14:paraId="1706AADB" w14:textId="77777777" w:rsidR="0057790A" w:rsidRPr="00045424" w:rsidRDefault="0057790A" w:rsidP="0064472F">
            <w:pPr>
              <w:spacing w:after="0" w:line="240" w:lineRule="auto"/>
              <w:rPr>
                <w:ins w:id="1841" w:author="Ramana Pinisetty(UST,IN)" w:date="2022-09-15T11:50:00Z"/>
                <w:rFonts w:eastAsia="Times New Roman"/>
                <w:color w:val="0563C1"/>
                <w:sz w:val="16"/>
                <w:szCs w:val="16"/>
                <w:u w:val="single"/>
                <w:lang w:eastAsia="en-US"/>
              </w:rPr>
            </w:pPr>
            <w:ins w:id="1842" w:author="Ramana Pinisetty(UST,IN)" w:date="2022-09-15T11:50:00Z">
              <w:r>
                <w:fldChar w:fldCharType="begin"/>
              </w:r>
              <w:r>
                <w:instrText xml:space="preserve"> HYPERLINK "https://sonarcloud.io/" </w:instrText>
              </w:r>
              <w:r>
                <w:fldChar w:fldCharType="separate"/>
              </w:r>
              <w:r w:rsidRPr="00045424">
                <w:rPr>
                  <w:rFonts w:eastAsia="Times New Roman"/>
                  <w:color w:val="0563C1"/>
                  <w:sz w:val="16"/>
                  <w:szCs w:val="16"/>
                  <w:u w:val="single"/>
                  <w:lang w:eastAsia="en-US"/>
                </w:rPr>
                <w:t xml:space="preserve">https://sonarcloud.io </w:t>
              </w:r>
              <w:r>
                <w:rPr>
                  <w:rFonts w:eastAsia="Times New Roman"/>
                  <w:color w:val="0563C1"/>
                  <w:sz w:val="16"/>
                  <w:szCs w:val="16"/>
                  <w:u w:val="single"/>
                  <w:lang w:eastAsia="en-US"/>
                </w:rPr>
                <w:fldChar w:fldCharType="end"/>
              </w:r>
            </w:ins>
          </w:p>
        </w:tc>
        <w:tc>
          <w:tcPr>
            <w:tcW w:w="1668" w:type="pct"/>
            <w:tcBorders>
              <w:top w:val="nil"/>
              <w:left w:val="nil"/>
              <w:bottom w:val="single" w:sz="4" w:space="0" w:color="auto"/>
              <w:right w:val="single" w:sz="4" w:space="0" w:color="auto"/>
            </w:tcBorders>
            <w:shd w:val="clear" w:color="auto" w:fill="auto"/>
            <w:noWrap/>
            <w:hideMark/>
            <w:tcPrChange w:id="1843" w:author="Ramana Pinisetty(UST,IN)" w:date="2022-09-17T12:53:00Z">
              <w:tcPr>
                <w:tcW w:w="1668" w:type="pct"/>
                <w:tcBorders>
                  <w:top w:val="nil"/>
                  <w:left w:val="nil"/>
                  <w:bottom w:val="single" w:sz="4" w:space="0" w:color="auto"/>
                  <w:right w:val="single" w:sz="4" w:space="0" w:color="auto"/>
                </w:tcBorders>
                <w:shd w:val="clear" w:color="auto" w:fill="auto"/>
                <w:noWrap/>
                <w:hideMark/>
              </w:tcPr>
            </w:tcPrChange>
          </w:tcPr>
          <w:p w14:paraId="75D54A1A" w14:textId="77777777" w:rsidR="0057790A" w:rsidRPr="00045424" w:rsidRDefault="0057790A" w:rsidP="0064472F">
            <w:pPr>
              <w:spacing w:after="0" w:line="240" w:lineRule="auto"/>
              <w:rPr>
                <w:ins w:id="1844" w:author="Ramana Pinisetty(UST,IN)" w:date="2022-09-15T11:50:00Z"/>
                <w:rFonts w:eastAsia="Times New Roman"/>
                <w:color w:val="000000"/>
                <w:sz w:val="16"/>
                <w:szCs w:val="16"/>
                <w:lang w:eastAsia="en-US"/>
              </w:rPr>
            </w:pPr>
            <w:ins w:id="1845" w:author="Ramana Pinisetty(UST,IN)" w:date="2022-09-15T11:50:00Z">
              <w:r w:rsidRPr="00045424">
                <w:rPr>
                  <w:rFonts w:eastAsia="Times New Roman"/>
                  <w:color w:val="000000"/>
                  <w:sz w:val="16"/>
                  <w:szCs w:val="16"/>
                  <w:lang w:eastAsia="en-US"/>
                </w:rPr>
                <w:t> </w:t>
              </w:r>
              <w:r w:rsidRPr="00EB3F21">
                <w:rPr>
                  <w:rFonts w:eastAsia="Times New Roman"/>
                  <w:color w:val="000000"/>
                  <w:sz w:val="16"/>
                  <w:szCs w:val="16"/>
                  <w:lang w:eastAsia="en-US"/>
                </w:rPr>
                <w:t>SONAR URL</w:t>
              </w:r>
            </w:ins>
          </w:p>
        </w:tc>
      </w:tr>
      <w:tr w:rsidR="0057790A" w:rsidRPr="00EB3F21" w14:paraId="40C45BB4" w14:textId="77777777" w:rsidTr="004E071C">
        <w:trPr>
          <w:trHeight w:val="290"/>
          <w:ins w:id="1846" w:author="Ramana Pinisetty(UST,IN)" w:date="2022-09-15T11:50:00Z"/>
          <w:trPrChange w:id="1847" w:author="Ramana Pinisetty(UST,IN)" w:date="2022-09-17T12:53:00Z">
            <w:trPr>
              <w:trHeight w:val="290"/>
            </w:trPr>
          </w:trPrChange>
        </w:trPr>
        <w:tc>
          <w:tcPr>
            <w:tcW w:w="1327" w:type="pct"/>
            <w:tcBorders>
              <w:top w:val="nil"/>
              <w:left w:val="single" w:sz="4" w:space="0" w:color="auto"/>
              <w:bottom w:val="single" w:sz="4" w:space="0" w:color="auto"/>
              <w:right w:val="single" w:sz="4" w:space="0" w:color="auto"/>
            </w:tcBorders>
            <w:shd w:val="clear" w:color="auto" w:fill="auto"/>
            <w:noWrap/>
            <w:hideMark/>
            <w:tcPrChange w:id="1848" w:author="Ramana Pinisetty(UST,IN)" w:date="2022-09-17T12:53:00Z">
              <w:tcPr>
                <w:tcW w:w="1327" w:type="pct"/>
                <w:tcBorders>
                  <w:top w:val="nil"/>
                  <w:left w:val="single" w:sz="4" w:space="0" w:color="auto"/>
                  <w:bottom w:val="single" w:sz="4" w:space="0" w:color="auto"/>
                  <w:right w:val="single" w:sz="4" w:space="0" w:color="auto"/>
                </w:tcBorders>
                <w:shd w:val="clear" w:color="auto" w:fill="auto"/>
                <w:noWrap/>
                <w:hideMark/>
              </w:tcPr>
            </w:tcPrChange>
          </w:tcPr>
          <w:p w14:paraId="25B8ED89" w14:textId="77777777" w:rsidR="0057790A" w:rsidRPr="00045424" w:rsidRDefault="0057790A" w:rsidP="0064472F">
            <w:pPr>
              <w:spacing w:after="0" w:line="240" w:lineRule="auto"/>
              <w:rPr>
                <w:ins w:id="1849" w:author="Ramana Pinisetty(UST,IN)" w:date="2022-09-15T11:50:00Z"/>
                <w:rFonts w:eastAsia="Times New Roman"/>
                <w:color w:val="000000"/>
                <w:sz w:val="16"/>
                <w:szCs w:val="16"/>
                <w:lang w:eastAsia="en-US"/>
              </w:rPr>
            </w:pPr>
            <w:ins w:id="1850" w:author="Ramana Pinisetty(UST,IN)" w:date="2022-09-15T11:50:00Z">
              <w:r w:rsidRPr="00045424">
                <w:rPr>
                  <w:rFonts w:eastAsia="Times New Roman"/>
                  <w:color w:val="000000"/>
                  <w:sz w:val="16"/>
                  <w:szCs w:val="16"/>
                  <w:lang w:eastAsia="en-US"/>
                </w:rPr>
                <w:t>SONAR_TOKEN</w:t>
              </w:r>
            </w:ins>
          </w:p>
        </w:tc>
        <w:tc>
          <w:tcPr>
            <w:tcW w:w="2005" w:type="pct"/>
            <w:tcBorders>
              <w:top w:val="nil"/>
              <w:left w:val="nil"/>
              <w:bottom w:val="single" w:sz="4" w:space="0" w:color="auto"/>
              <w:right w:val="single" w:sz="4" w:space="0" w:color="auto"/>
            </w:tcBorders>
            <w:shd w:val="clear" w:color="auto" w:fill="auto"/>
            <w:noWrap/>
            <w:hideMark/>
            <w:tcPrChange w:id="1851" w:author="Ramana Pinisetty(UST,IN)" w:date="2022-09-17T12:53:00Z">
              <w:tcPr>
                <w:tcW w:w="2005" w:type="pct"/>
                <w:tcBorders>
                  <w:top w:val="nil"/>
                  <w:left w:val="nil"/>
                  <w:bottom w:val="single" w:sz="4" w:space="0" w:color="auto"/>
                  <w:right w:val="single" w:sz="4" w:space="0" w:color="auto"/>
                </w:tcBorders>
                <w:shd w:val="clear" w:color="auto" w:fill="auto"/>
                <w:noWrap/>
                <w:hideMark/>
              </w:tcPr>
            </w:tcPrChange>
          </w:tcPr>
          <w:p w14:paraId="427D5EF6" w14:textId="77777777" w:rsidR="0057790A" w:rsidRPr="00045424" w:rsidRDefault="0057790A" w:rsidP="0064472F">
            <w:pPr>
              <w:spacing w:after="0" w:line="240" w:lineRule="auto"/>
              <w:rPr>
                <w:ins w:id="1852" w:author="Ramana Pinisetty(UST,IN)" w:date="2022-09-15T11:50:00Z"/>
                <w:rFonts w:eastAsia="Times New Roman"/>
                <w:color w:val="000000"/>
                <w:sz w:val="16"/>
                <w:szCs w:val="16"/>
                <w:lang w:eastAsia="en-US"/>
              </w:rPr>
            </w:pPr>
            <w:ins w:id="1853" w:author="Ramana Pinisetty(UST,IN)" w:date="2022-09-15T11:50:00Z">
              <w:r w:rsidRPr="00045424">
                <w:rPr>
                  <w:rFonts w:eastAsia="Times New Roman"/>
                  <w:color w:val="000000"/>
                  <w:sz w:val="16"/>
                  <w:szCs w:val="16"/>
                  <w:lang w:eastAsia="en-US"/>
                </w:rPr>
                <w:t>***</w:t>
              </w:r>
            </w:ins>
          </w:p>
        </w:tc>
        <w:tc>
          <w:tcPr>
            <w:tcW w:w="1668" w:type="pct"/>
            <w:tcBorders>
              <w:top w:val="nil"/>
              <w:left w:val="nil"/>
              <w:bottom w:val="single" w:sz="4" w:space="0" w:color="auto"/>
              <w:right w:val="single" w:sz="4" w:space="0" w:color="auto"/>
            </w:tcBorders>
            <w:shd w:val="clear" w:color="auto" w:fill="auto"/>
            <w:noWrap/>
            <w:hideMark/>
            <w:tcPrChange w:id="1854" w:author="Ramana Pinisetty(UST,IN)" w:date="2022-09-17T12:53:00Z">
              <w:tcPr>
                <w:tcW w:w="1668" w:type="pct"/>
                <w:tcBorders>
                  <w:top w:val="nil"/>
                  <w:left w:val="nil"/>
                  <w:bottom w:val="single" w:sz="4" w:space="0" w:color="auto"/>
                  <w:right w:val="single" w:sz="4" w:space="0" w:color="auto"/>
                </w:tcBorders>
                <w:shd w:val="clear" w:color="auto" w:fill="auto"/>
                <w:noWrap/>
                <w:hideMark/>
              </w:tcPr>
            </w:tcPrChange>
          </w:tcPr>
          <w:p w14:paraId="5EB0D410" w14:textId="77777777" w:rsidR="0057790A" w:rsidRPr="00045424" w:rsidRDefault="0057790A" w:rsidP="0064472F">
            <w:pPr>
              <w:spacing w:after="0" w:line="240" w:lineRule="auto"/>
              <w:rPr>
                <w:ins w:id="1855" w:author="Ramana Pinisetty(UST,IN)" w:date="2022-09-15T11:50:00Z"/>
                <w:rFonts w:eastAsia="Times New Roman"/>
                <w:color w:val="000000"/>
                <w:sz w:val="16"/>
                <w:szCs w:val="16"/>
                <w:lang w:eastAsia="en-US"/>
              </w:rPr>
            </w:pPr>
            <w:ins w:id="1856" w:author="Ramana Pinisetty(UST,IN)" w:date="2022-09-15T11:50:00Z">
              <w:r w:rsidRPr="00045424">
                <w:rPr>
                  <w:rFonts w:eastAsia="Times New Roman"/>
                  <w:color w:val="000000"/>
                  <w:sz w:val="16"/>
                  <w:szCs w:val="16"/>
                  <w:lang w:eastAsia="en-US"/>
                </w:rPr>
                <w:t> </w:t>
              </w:r>
              <w:r w:rsidRPr="00EB3F21">
                <w:rPr>
                  <w:rFonts w:eastAsia="Times New Roman"/>
                  <w:color w:val="000000"/>
                  <w:sz w:val="16"/>
                  <w:szCs w:val="16"/>
                  <w:lang w:eastAsia="en-US"/>
                </w:rPr>
                <w:t>SONAR TOKEN</w:t>
              </w:r>
            </w:ins>
          </w:p>
        </w:tc>
      </w:tr>
    </w:tbl>
    <w:p w14:paraId="5BEC3EA3" w14:textId="3CCBF9E8" w:rsidR="0057790A" w:rsidRPr="005B11C2" w:rsidDel="00530948" w:rsidRDefault="0057790A" w:rsidP="00696B23">
      <w:pPr>
        <w:pStyle w:val="ListParagraph"/>
        <w:spacing w:after="0"/>
        <w:ind w:left="1080"/>
        <w:jc w:val="both"/>
        <w:rPr>
          <w:del w:id="1857" w:author="Ramana Pinisetty(UST,IN)" w:date="2022-09-15T11:51:00Z"/>
          <w:color w:val="000000"/>
        </w:rPr>
      </w:pPr>
      <w:bookmarkStart w:id="1858" w:name="_Toc114137740"/>
      <w:bookmarkStart w:id="1859" w:name="_Toc114313348"/>
      <w:bookmarkStart w:id="1860" w:name="_Toc114488394"/>
      <w:bookmarkStart w:id="1861" w:name="_Toc114507542"/>
      <w:bookmarkStart w:id="1862" w:name="_Toc114507695"/>
      <w:bookmarkStart w:id="1863" w:name="_Toc114507859"/>
      <w:bookmarkStart w:id="1864" w:name="_Toc114740553"/>
      <w:bookmarkStart w:id="1865" w:name="_Toc114758413"/>
      <w:bookmarkStart w:id="1866" w:name="_Toc115204291"/>
      <w:bookmarkStart w:id="1867" w:name="_Toc115204890"/>
      <w:bookmarkEnd w:id="1858"/>
      <w:bookmarkEnd w:id="1859"/>
      <w:bookmarkEnd w:id="1860"/>
      <w:bookmarkEnd w:id="1861"/>
      <w:bookmarkEnd w:id="1862"/>
      <w:bookmarkEnd w:id="1863"/>
      <w:bookmarkEnd w:id="1864"/>
      <w:bookmarkEnd w:id="1865"/>
      <w:bookmarkEnd w:id="1866"/>
      <w:bookmarkEnd w:id="1867"/>
    </w:p>
    <w:tbl>
      <w:tblPr>
        <w:tblW w:w="4927" w:type="pct"/>
        <w:tblInd w:w="704" w:type="dxa"/>
        <w:tblLayout w:type="fixed"/>
        <w:tblLook w:val="04A0" w:firstRow="1" w:lastRow="0" w:firstColumn="1" w:lastColumn="0" w:noHBand="0" w:noVBand="1"/>
      </w:tblPr>
      <w:tblGrid>
        <w:gridCol w:w="2351"/>
        <w:gridCol w:w="2611"/>
        <w:gridCol w:w="4251"/>
        <w:tblGridChange w:id="1868">
          <w:tblGrid>
            <w:gridCol w:w="5"/>
            <w:gridCol w:w="1412"/>
            <w:gridCol w:w="3545"/>
            <w:gridCol w:w="4251"/>
            <w:gridCol w:w="5"/>
          </w:tblGrid>
        </w:tblGridChange>
      </w:tblGrid>
      <w:tr w:rsidR="005A7B76" w:rsidRPr="00ED5256" w:rsidDel="0057790A" w14:paraId="17C8EA3A" w14:textId="35B16F9C" w:rsidTr="00A2463F">
        <w:trPr>
          <w:trHeight w:val="290"/>
          <w:del w:id="1869" w:author="Ramana Pinisetty(UST,IN)" w:date="2022-09-15T11:50:00Z"/>
        </w:trPr>
        <w:tc>
          <w:tcPr>
            <w:tcW w:w="5000" w:type="pct"/>
            <w:gridSpan w:val="3"/>
            <w:tcBorders>
              <w:top w:val="single" w:sz="4" w:space="0" w:color="auto"/>
              <w:left w:val="single" w:sz="4" w:space="0" w:color="auto"/>
              <w:bottom w:val="single" w:sz="4" w:space="0" w:color="auto"/>
              <w:right w:val="single" w:sz="4" w:space="0" w:color="auto"/>
            </w:tcBorders>
            <w:shd w:val="clear" w:color="000000" w:fill="ED7D31"/>
            <w:vAlign w:val="bottom"/>
            <w:hideMark/>
          </w:tcPr>
          <w:p w14:paraId="2AC662CC" w14:textId="6667C304" w:rsidR="005A7B76" w:rsidRPr="00ED5256" w:rsidDel="0057790A" w:rsidRDefault="005A7B76" w:rsidP="009A41B6">
            <w:pPr>
              <w:spacing w:after="0" w:line="240" w:lineRule="auto"/>
              <w:rPr>
                <w:del w:id="1870" w:author="Ramana Pinisetty(UST,IN)" w:date="2022-09-15T11:50:00Z"/>
                <w:rFonts w:eastAsia="Times New Roman"/>
                <w:b/>
                <w:bCs/>
                <w:color w:val="000000"/>
                <w:sz w:val="18"/>
                <w:szCs w:val="18"/>
                <w:lang w:eastAsia="en-US"/>
              </w:rPr>
            </w:pPr>
            <w:del w:id="1871" w:author="Ramana Pinisetty(UST,IN)" w:date="2022-09-15T11:50:00Z">
              <w:r w:rsidRPr="00ED5256" w:rsidDel="0057790A">
                <w:rPr>
                  <w:rFonts w:eastAsia="Times New Roman"/>
                  <w:b/>
                  <w:bCs/>
                  <w:color w:val="000000"/>
                  <w:sz w:val="18"/>
                  <w:szCs w:val="18"/>
                  <w:lang w:eastAsia="en-US"/>
                </w:rPr>
                <w:delText xml:space="preserve">GITLAB CICD </w:delText>
              </w:r>
              <w:commentRangeStart w:id="1872"/>
              <w:commentRangeStart w:id="1873"/>
              <w:r w:rsidRPr="00ED5256" w:rsidDel="0057790A">
                <w:rPr>
                  <w:rFonts w:eastAsia="Times New Roman"/>
                  <w:b/>
                  <w:bCs/>
                  <w:color w:val="000000"/>
                  <w:sz w:val="18"/>
                  <w:szCs w:val="18"/>
                  <w:lang w:eastAsia="en-US"/>
                </w:rPr>
                <w:delText>Variables</w:delText>
              </w:r>
              <w:commentRangeEnd w:id="1872"/>
              <w:r w:rsidR="009A41B6" w:rsidDel="0057790A">
                <w:rPr>
                  <w:rStyle w:val="CommentReference"/>
                </w:rPr>
                <w:commentReference w:id="1872"/>
              </w:r>
              <w:commentRangeEnd w:id="1873"/>
              <w:r w:rsidR="00AD0B9F" w:rsidDel="0057790A">
                <w:rPr>
                  <w:rStyle w:val="CommentReference"/>
                </w:rPr>
                <w:commentReference w:id="1873"/>
              </w:r>
              <w:bookmarkStart w:id="1874" w:name="_Toc114137741"/>
              <w:bookmarkStart w:id="1875" w:name="_Toc114313349"/>
              <w:bookmarkStart w:id="1876" w:name="_Toc114488395"/>
              <w:bookmarkStart w:id="1877" w:name="_Toc114507543"/>
              <w:bookmarkStart w:id="1878" w:name="_Toc114507696"/>
              <w:bookmarkStart w:id="1879" w:name="_Toc114507860"/>
              <w:bookmarkStart w:id="1880" w:name="_Toc114740554"/>
              <w:bookmarkStart w:id="1881" w:name="_Toc114758414"/>
              <w:bookmarkStart w:id="1882" w:name="_Toc115204292"/>
              <w:bookmarkStart w:id="1883" w:name="_Toc115204891"/>
              <w:bookmarkEnd w:id="1874"/>
              <w:bookmarkEnd w:id="1875"/>
              <w:bookmarkEnd w:id="1876"/>
              <w:bookmarkEnd w:id="1877"/>
              <w:bookmarkEnd w:id="1878"/>
              <w:bookmarkEnd w:id="1879"/>
              <w:bookmarkEnd w:id="1880"/>
              <w:bookmarkEnd w:id="1881"/>
              <w:bookmarkEnd w:id="1882"/>
              <w:bookmarkEnd w:id="1883"/>
            </w:del>
          </w:p>
        </w:tc>
        <w:bookmarkStart w:id="1884" w:name="_Toc114137742"/>
        <w:bookmarkStart w:id="1885" w:name="_Toc114313350"/>
        <w:bookmarkStart w:id="1886" w:name="_Toc114488396"/>
        <w:bookmarkStart w:id="1887" w:name="_Toc114507544"/>
        <w:bookmarkStart w:id="1888" w:name="_Toc114507697"/>
        <w:bookmarkStart w:id="1889" w:name="_Toc114507861"/>
        <w:bookmarkStart w:id="1890" w:name="_Toc114740555"/>
        <w:bookmarkStart w:id="1891" w:name="_Toc114758415"/>
        <w:bookmarkStart w:id="1892" w:name="_Toc115204293"/>
        <w:bookmarkStart w:id="1893" w:name="_Toc115204892"/>
        <w:bookmarkEnd w:id="1884"/>
        <w:bookmarkEnd w:id="1885"/>
        <w:bookmarkEnd w:id="1886"/>
        <w:bookmarkEnd w:id="1887"/>
        <w:bookmarkEnd w:id="1888"/>
        <w:bookmarkEnd w:id="1889"/>
        <w:bookmarkEnd w:id="1890"/>
        <w:bookmarkEnd w:id="1891"/>
        <w:bookmarkEnd w:id="1892"/>
        <w:bookmarkEnd w:id="1893"/>
      </w:tr>
      <w:tr w:rsidR="00A2463F" w:rsidRPr="00EB3F21" w:rsidDel="0057790A" w14:paraId="583FA88E" w14:textId="105A79AE" w:rsidTr="00AD0B9F">
        <w:tblPrEx>
          <w:tblW w:w="4927" w:type="pct"/>
          <w:tblInd w:w="704" w:type="dxa"/>
          <w:tblLayout w:type="fixed"/>
          <w:tblPrExChange w:id="1894" w:author="Prasanth Prasannan(UST,IN)" w:date="2022-09-14T13:39:00Z">
            <w:tblPrEx>
              <w:tblW w:w="4927" w:type="pct"/>
              <w:tblInd w:w="704" w:type="dxa"/>
              <w:tblLayout w:type="fixed"/>
            </w:tblPrEx>
          </w:tblPrExChange>
        </w:tblPrEx>
        <w:trPr>
          <w:trHeight w:val="290"/>
          <w:del w:id="1895" w:author="Ramana Pinisetty(UST,IN)" w:date="2022-09-15T11:50:00Z"/>
          <w:trPrChange w:id="1896" w:author="Prasanth Prasannan(UST,IN)" w:date="2022-09-14T13:39:00Z">
            <w:trPr>
              <w:gridAfter w:val="0"/>
              <w:trHeight w:val="290"/>
            </w:trPr>
          </w:trPrChange>
        </w:trPr>
        <w:tc>
          <w:tcPr>
            <w:tcW w:w="1276" w:type="pct"/>
            <w:tcBorders>
              <w:top w:val="nil"/>
              <w:left w:val="single" w:sz="4" w:space="0" w:color="auto"/>
              <w:bottom w:val="single" w:sz="4" w:space="0" w:color="auto"/>
              <w:right w:val="single" w:sz="4" w:space="0" w:color="auto"/>
            </w:tcBorders>
            <w:shd w:val="clear" w:color="000000" w:fill="E7E6E6"/>
            <w:vAlign w:val="bottom"/>
            <w:hideMark/>
            <w:tcPrChange w:id="1897" w:author="Prasanth Prasannan(UST,IN)" w:date="2022-09-14T13:39:00Z">
              <w:tcPr>
                <w:tcW w:w="769" w:type="pct"/>
                <w:gridSpan w:val="2"/>
                <w:tcBorders>
                  <w:top w:val="nil"/>
                  <w:left w:val="single" w:sz="4" w:space="0" w:color="auto"/>
                  <w:bottom w:val="single" w:sz="4" w:space="0" w:color="auto"/>
                  <w:right w:val="single" w:sz="4" w:space="0" w:color="auto"/>
                </w:tcBorders>
                <w:shd w:val="clear" w:color="000000" w:fill="E7E6E6"/>
                <w:vAlign w:val="bottom"/>
                <w:hideMark/>
              </w:tcPr>
            </w:tcPrChange>
          </w:tcPr>
          <w:p w14:paraId="11CE7CCE" w14:textId="4D880A86" w:rsidR="005A7B76" w:rsidRPr="00045424" w:rsidDel="0057790A" w:rsidRDefault="005A7B76" w:rsidP="00E2263F">
            <w:pPr>
              <w:spacing w:after="0" w:line="240" w:lineRule="auto"/>
              <w:rPr>
                <w:del w:id="1898" w:author="Ramana Pinisetty(UST,IN)" w:date="2022-09-15T11:50:00Z"/>
                <w:rFonts w:eastAsia="Times New Roman"/>
                <w:b/>
                <w:bCs/>
                <w:color w:val="000000"/>
                <w:sz w:val="16"/>
                <w:szCs w:val="16"/>
                <w:lang w:eastAsia="en-US"/>
              </w:rPr>
            </w:pPr>
            <w:del w:id="1899" w:author="Ramana Pinisetty(UST,IN)" w:date="2022-09-15T11:50:00Z">
              <w:r w:rsidRPr="00045424" w:rsidDel="0057790A">
                <w:rPr>
                  <w:rFonts w:eastAsia="Times New Roman"/>
                  <w:b/>
                  <w:bCs/>
                  <w:color w:val="000000"/>
                  <w:sz w:val="16"/>
                  <w:szCs w:val="16"/>
                  <w:lang w:eastAsia="en-US"/>
                </w:rPr>
                <w:delText xml:space="preserve">KEY </w:delText>
              </w:r>
              <w:bookmarkStart w:id="1900" w:name="_Toc114137743"/>
              <w:bookmarkStart w:id="1901" w:name="_Toc114313351"/>
              <w:bookmarkStart w:id="1902" w:name="_Toc114488397"/>
              <w:bookmarkStart w:id="1903" w:name="_Toc114507545"/>
              <w:bookmarkStart w:id="1904" w:name="_Toc114507698"/>
              <w:bookmarkStart w:id="1905" w:name="_Toc114507862"/>
              <w:bookmarkStart w:id="1906" w:name="_Toc114740556"/>
              <w:bookmarkStart w:id="1907" w:name="_Toc114758416"/>
              <w:bookmarkStart w:id="1908" w:name="_Toc115204294"/>
              <w:bookmarkStart w:id="1909" w:name="_Toc115204893"/>
              <w:bookmarkEnd w:id="1900"/>
              <w:bookmarkEnd w:id="1901"/>
              <w:bookmarkEnd w:id="1902"/>
              <w:bookmarkEnd w:id="1903"/>
              <w:bookmarkEnd w:id="1904"/>
              <w:bookmarkEnd w:id="1905"/>
              <w:bookmarkEnd w:id="1906"/>
              <w:bookmarkEnd w:id="1907"/>
              <w:bookmarkEnd w:id="1908"/>
              <w:bookmarkEnd w:id="1909"/>
            </w:del>
          </w:p>
        </w:tc>
        <w:tc>
          <w:tcPr>
            <w:tcW w:w="1417" w:type="pct"/>
            <w:tcBorders>
              <w:top w:val="nil"/>
              <w:left w:val="nil"/>
              <w:bottom w:val="single" w:sz="4" w:space="0" w:color="auto"/>
              <w:right w:val="single" w:sz="4" w:space="0" w:color="auto"/>
            </w:tcBorders>
            <w:shd w:val="clear" w:color="000000" w:fill="E7E6E6"/>
            <w:vAlign w:val="bottom"/>
            <w:hideMark/>
            <w:tcPrChange w:id="1910" w:author="Prasanth Prasannan(UST,IN)" w:date="2022-09-14T13:39:00Z">
              <w:tcPr>
                <w:tcW w:w="1924" w:type="pct"/>
                <w:tcBorders>
                  <w:top w:val="nil"/>
                  <w:left w:val="nil"/>
                  <w:bottom w:val="single" w:sz="4" w:space="0" w:color="auto"/>
                  <w:right w:val="single" w:sz="4" w:space="0" w:color="auto"/>
                </w:tcBorders>
                <w:shd w:val="clear" w:color="000000" w:fill="E7E6E6"/>
                <w:vAlign w:val="bottom"/>
                <w:hideMark/>
              </w:tcPr>
            </w:tcPrChange>
          </w:tcPr>
          <w:p w14:paraId="3996941F" w14:textId="1F5507B7" w:rsidR="005A7B76" w:rsidRPr="00045424" w:rsidDel="0057790A" w:rsidRDefault="005A7B76" w:rsidP="00E2263F">
            <w:pPr>
              <w:spacing w:after="0" w:line="240" w:lineRule="auto"/>
              <w:rPr>
                <w:del w:id="1911" w:author="Ramana Pinisetty(UST,IN)" w:date="2022-09-15T11:50:00Z"/>
                <w:rFonts w:eastAsia="Times New Roman"/>
                <w:b/>
                <w:bCs/>
                <w:color w:val="000000"/>
                <w:sz w:val="16"/>
                <w:szCs w:val="16"/>
                <w:lang w:eastAsia="en-US"/>
              </w:rPr>
            </w:pPr>
            <w:del w:id="1912" w:author="Ramana Pinisetty(UST,IN)" w:date="2022-09-15T11:50:00Z">
              <w:r w:rsidRPr="00045424" w:rsidDel="0057790A">
                <w:rPr>
                  <w:rFonts w:eastAsia="Times New Roman"/>
                  <w:b/>
                  <w:bCs/>
                  <w:color w:val="000000"/>
                  <w:sz w:val="16"/>
                  <w:szCs w:val="16"/>
                  <w:lang w:eastAsia="en-US"/>
                </w:rPr>
                <w:delText>VALUE</w:delText>
              </w:r>
              <w:bookmarkStart w:id="1913" w:name="_Toc114137744"/>
              <w:bookmarkStart w:id="1914" w:name="_Toc114313352"/>
              <w:bookmarkStart w:id="1915" w:name="_Toc114488398"/>
              <w:bookmarkStart w:id="1916" w:name="_Toc114507546"/>
              <w:bookmarkStart w:id="1917" w:name="_Toc114507699"/>
              <w:bookmarkStart w:id="1918" w:name="_Toc114507863"/>
              <w:bookmarkStart w:id="1919" w:name="_Toc114740557"/>
              <w:bookmarkStart w:id="1920" w:name="_Toc114758417"/>
              <w:bookmarkStart w:id="1921" w:name="_Toc115204295"/>
              <w:bookmarkStart w:id="1922" w:name="_Toc115204894"/>
              <w:bookmarkEnd w:id="1913"/>
              <w:bookmarkEnd w:id="1914"/>
              <w:bookmarkEnd w:id="1915"/>
              <w:bookmarkEnd w:id="1916"/>
              <w:bookmarkEnd w:id="1917"/>
              <w:bookmarkEnd w:id="1918"/>
              <w:bookmarkEnd w:id="1919"/>
              <w:bookmarkEnd w:id="1920"/>
              <w:bookmarkEnd w:id="1921"/>
              <w:bookmarkEnd w:id="1922"/>
            </w:del>
          </w:p>
        </w:tc>
        <w:tc>
          <w:tcPr>
            <w:tcW w:w="2307" w:type="pct"/>
            <w:tcBorders>
              <w:top w:val="nil"/>
              <w:left w:val="nil"/>
              <w:bottom w:val="single" w:sz="4" w:space="0" w:color="auto"/>
              <w:right w:val="single" w:sz="4" w:space="0" w:color="auto"/>
            </w:tcBorders>
            <w:shd w:val="clear" w:color="000000" w:fill="E7E6E6"/>
            <w:vAlign w:val="bottom"/>
            <w:hideMark/>
            <w:tcPrChange w:id="1923" w:author="Prasanth Prasannan(UST,IN)" w:date="2022-09-14T13:39:00Z">
              <w:tcPr>
                <w:tcW w:w="2307" w:type="pct"/>
                <w:tcBorders>
                  <w:top w:val="nil"/>
                  <w:left w:val="nil"/>
                  <w:bottom w:val="single" w:sz="4" w:space="0" w:color="auto"/>
                  <w:right w:val="single" w:sz="4" w:space="0" w:color="auto"/>
                </w:tcBorders>
                <w:shd w:val="clear" w:color="000000" w:fill="E7E6E6"/>
                <w:vAlign w:val="bottom"/>
                <w:hideMark/>
              </w:tcPr>
            </w:tcPrChange>
          </w:tcPr>
          <w:p w14:paraId="60BD4652" w14:textId="06F8C2EC" w:rsidR="005A7B76" w:rsidRPr="00045424" w:rsidDel="0057790A" w:rsidRDefault="005A7B76" w:rsidP="00E2263F">
            <w:pPr>
              <w:spacing w:after="0" w:line="240" w:lineRule="auto"/>
              <w:rPr>
                <w:del w:id="1924" w:author="Ramana Pinisetty(UST,IN)" w:date="2022-09-15T11:50:00Z"/>
                <w:rFonts w:eastAsia="Times New Roman"/>
                <w:b/>
                <w:bCs/>
                <w:color w:val="000000"/>
                <w:sz w:val="16"/>
                <w:szCs w:val="16"/>
                <w:lang w:eastAsia="en-US"/>
              </w:rPr>
            </w:pPr>
            <w:del w:id="1925" w:author="Ramana Pinisetty(UST,IN)" w:date="2022-09-15T11:50:00Z">
              <w:r w:rsidRPr="00045424" w:rsidDel="0057790A">
                <w:rPr>
                  <w:rFonts w:eastAsia="Times New Roman"/>
                  <w:b/>
                  <w:bCs/>
                  <w:color w:val="000000"/>
                  <w:sz w:val="16"/>
                  <w:szCs w:val="16"/>
                  <w:lang w:eastAsia="en-US"/>
                </w:rPr>
                <w:delText xml:space="preserve">REMARKS </w:delText>
              </w:r>
              <w:bookmarkStart w:id="1926" w:name="_Toc114137745"/>
              <w:bookmarkStart w:id="1927" w:name="_Toc114313353"/>
              <w:bookmarkStart w:id="1928" w:name="_Toc114488399"/>
              <w:bookmarkStart w:id="1929" w:name="_Toc114507547"/>
              <w:bookmarkStart w:id="1930" w:name="_Toc114507700"/>
              <w:bookmarkStart w:id="1931" w:name="_Toc114507864"/>
              <w:bookmarkStart w:id="1932" w:name="_Toc114740558"/>
              <w:bookmarkStart w:id="1933" w:name="_Toc114758418"/>
              <w:bookmarkStart w:id="1934" w:name="_Toc115204296"/>
              <w:bookmarkStart w:id="1935" w:name="_Toc115204895"/>
              <w:bookmarkEnd w:id="1926"/>
              <w:bookmarkEnd w:id="1927"/>
              <w:bookmarkEnd w:id="1928"/>
              <w:bookmarkEnd w:id="1929"/>
              <w:bookmarkEnd w:id="1930"/>
              <w:bookmarkEnd w:id="1931"/>
              <w:bookmarkEnd w:id="1932"/>
              <w:bookmarkEnd w:id="1933"/>
              <w:bookmarkEnd w:id="1934"/>
              <w:bookmarkEnd w:id="1935"/>
            </w:del>
          </w:p>
        </w:tc>
        <w:bookmarkStart w:id="1936" w:name="_Toc114137746"/>
        <w:bookmarkStart w:id="1937" w:name="_Toc114313354"/>
        <w:bookmarkStart w:id="1938" w:name="_Toc114488400"/>
        <w:bookmarkStart w:id="1939" w:name="_Toc114507548"/>
        <w:bookmarkStart w:id="1940" w:name="_Toc114507701"/>
        <w:bookmarkStart w:id="1941" w:name="_Toc114507865"/>
        <w:bookmarkStart w:id="1942" w:name="_Toc114740559"/>
        <w:bookmarkStart w:id="1943" w:name="_Toc114758419"/>
        <w:bookmarkStart w:id="1944" w:name="_Toc115204297"/>
        <w:bookmarkStart w:id="1945" w:name="_Toc115204896"/>
        <w:bookmarkEnd w:id="1936"/>
        <w:bookmarkEnd w:id="1937"/>
        <w:bookmarkEnd w:id="1938"/>
        <w:bookmarkEnd w:id="1939"/>
        <w:bookmarkEnd w:id="1940"/>
        <w:bookmarkEnd w:id="1941"/>
        <w:bookmarkEnd w:id="1942"/>
        <w:bookmarkEnd w:id="1943"/>
        <w:bookmarkEnd w:id="1944"/>
        <w:bookmarkEnd w:id="1945"/>
      </w:tr>
      <w:tr w:rsidR="005A7B76" w:rsidRPr="00EB3F21" w:rsidDel="0057790A" w14:paraId="48B3690D" w14:textId="4DA2EA12" w:rsidTr="00AD0B9F">
        <w:tblPrEx>
          <w:tblW w:w="4927" w:type="pct"/>
          <w:tblInd w:w="704" w:type="dxa"/>
          <w:tblLayout w:type="fixed"/>
          <w:tblPrExChange w:id="1946" w:author="Prasanth Prasannan(UST,IN)" w:date="2022-09-14T13:39:00Z">
            <w:tblPrEx>
              <w:tblW w:w="4927" w:type="pct"/>
              <w:tblInd w:w="704" w:type="dxa"/>
              <w:tblLayout w:type="fixed"/>
            </w:tblPrEx>
          </w:tblPrExChange>
        </w:tblPrEx>
        <w:trPr>
          <w:trHeight w:val="290"/>
          <w:del w:id="1947" w:author="Ramana Pinisetty(UST,IN)" w:date="2022-09-15T11:50:00Z"/>
          <w:trPrChange w:id="1948" w:author="Prasanth Prasannan(UST,IN)" w:date="2022-09-14T13:39:00Z">
            <w:trPr>
              <w:gridAfter w:val="0"/>
              <w:trHeight w:val="290"/>
            </w:trPr>
          </w:trPrChange>
        </w:trPr>
        <w:tc>
          <w:tcPr>
            <w:tcW w:w="1276" w:type="pct"/>
            <w:tcBorders>
              <w:top w:val="nil"/>
              <w:left w:val="single" w:sz="4" w:space="0" w:color="auto"/>
              <w:bottom w:val="single" w:sz="4" w:space="0" w:color="auto"/>
              <w:right w:val="single" w:sz="4" w:space="0" w:color="auto"/>
            </w:tcBorders>
            <w:shd w:val="clear" w:color="auto" w:fill="auto"/>
            <w:vAlign w:val="bottom"/>
            <w:hideMark/>
            <w:tcPrChange w:id="1949" w:author="Prasanth Prasannan(UST,IN)" w:date="2022-09-14T13:39:00Z">
              <w:tcPr>
                <w:tcW w:w="769" w:type="pct"/>
                <w:gridSpan w:val="2"/>
                <w:tcBorders>
                  <w:top w:val="nil"/>
                  <w:left w:val="single" w:sz="4" w:space="0" w:color="auto"/>
                  <w:bottom w:val="single" w:sz="4" w:space="0" w:color="auto"/>
                  <w:right w:val="single" w:sz="4" w:space="0" w:color="auto"/>
                </w:tcBorders>
                <w:shd w:val="clear" w:color="auto" w:fill="auto"/>
                <w:vAlign w:val="bottom"/>
                <w:hideMark/>
              </w:tcPr>
            </w:tcPrChange>
          </w:tcPr>
          <w:p w14:paraId="1D323797" w14:textId="249FEDDC" w:rsidR="005A7B76" w:rsidRPr="00045424" w:rsidDel="0057790A" w:rsidRDefault="005A7B76" w:rsidP="00E2263F">
            <w:pPr>
              <w:spacing w:after="0" w:line="240" w:lineRule="auto"/>
              <w:rPr>
                <w:del w:id="1950" w:author="Ramana Pinisetty(UST,IN)" w:date="2022-09-15T11:50:00Z"/>
                <w:rFonts w:eastAsia="Times New Roman"/>
                <w:color w:val="000000"/>
                <w:sz w:val="16"/>
                <w:szCs w:val="16"/>
                <w:lang w:eastAsia="en-US"/>
              </w:rPr>
            </w:pPr>
            <w:del w:id="1951" w:author="Ramana Pinisetty(UST,IN)" w:date="2022-09-15T11:50:00Z">
              <w:r w:rsidRPr="00045424" w:rsidDel="0057790A">
                <w:rPr>
                  <w:rFonts w:eastAsia="Times New Roman"/>
                  <w:color w:val="000000"/>
                  <w:sz w:val="16"/>
                  <w:szCs w:val="16"/>
                  <w:lang w:eastAsia="en-US"/>
                </w:rPr>
                <w:delText>ARTIFACTORY_CLI</w:delText>
              </w:r>
              <w:bookmarkStart w:id="1952" w:name="_Toc114137747"/>
              <w:bookmarkStart w:id="1953" w:name="_Toc114313355"/>
              <w:bookmarkStart w:id="1954" w:name="_Toc114488401"/>
              <w:bookmarkStart w:id="1955" w:name="_Toc114507549"/>
              <w:bookmarkStart w:id="1956" w:name="_Toc114507702"/>
              <w:bookmarkStart w:id="1957" w:name="_Toc114507866"/>
              <w:bookmarkStart w:id="1958" w:name="_Toc114740560"/>
              <w:bookmarkStart w:id="1959" w:name="_Toc114758420"/>
              <w:bookmarkStart w:id="1960" w:name="_Toc115204298"/>
              <w:bookmarkStart w:id="1961" w:name="_Toc115204897"/>
              <w:bookmarkEnd w:id="1952"/>
              <w:bookmarkEnd w:id="1953"/>
              <w:bookmarkEnd w:id="1954"/>
              <w:bookmarkEnd w:id="1955"/>
              <w:bookmarkEnd w:id="1956"/>
              <w:bookmarkEnd w:id="1957"/>
              <w:bookmarkEnd w:id="1958"/>
              <w:bookmarkEnd w:id="1959"/>
              <w:bookmarkEnd w:id="1960"/>
              <w:bookmarkEnd w:id="1961"/>
            </w:del>
          </w:p>
        </w:tc>
        <w:tc>
          <w:tcPr>
            <w:tcW w:w="1417" w:type="pct"/>
            <w:tcBorders>
              <w:top w:val="nil"/>
              <w:left w:val="nil"/>
              <w:bottom w:val="single" w:sz="4" w:space="0" w:color="auto"/>
              <w:right w:val="single" w:sz="4" w:space="0" w:color="auto"/>
            </w:tcBorders>
            <w:shd w:val="clear" w:color="auto" w:fill="auto"/>
            <w:vAlign w:val="bottom"/>
            <w:hideMark/>
            <w:tcPrChange w:id="1962" w:author="Prasanth Prasannan(UST,IN)" w:date="2022-09-14T13:39:00Z">
              <w:tcPr>
                <w:tcW w:w="1924" w:type="pct"/>
                <w:tcBorders>
                  <w:top w:val="nil"/>
                  <w:left w:val="nil"/>
                  <w:bottom w:val="single" w:sz="4" w:space="0" w:color="auto"/>
                  <w:right w:val="single" w:sz="4" w:space="0" w:color="auto"/>
                </w:tcBorders>
                <w:shd w:val="clear" w:color="auto" w:fill="auto"/>
                <w:vAlign w:val="bottom"/>
                <w:hideMark/>
              </w:tcPr>
            </w:tcPrChange>
          </w:tcPr>
          <w:p w14:paraId="2A8B53D4" w14:textId="6B00B34F" w:rsidR="005A7B76" w:rsidRPr="00045424" w:rsidDel="0057790A" w:rsidRDefault="005A7B76" w:rsidP="00E2263F">
            <w:pPr>
              <w:spacing w:after="0" w:line="240" w:lineRule="auto"/>
              <w:rPr>
                <w:del w:id="1963" w:author="Ramana Pinisetty(UST,IN)" w:date="2022-09-15T11:50:00Z"/>
                <w:rFonts w:eastAsia="Times New Roman"/>
                <w:color w:val="000000"/>
                <w:sz w:val="16"/>
                <w:szCs w:val="16"/>
                <w:lang w:eastAsia="en-US"/>
              </w:rPr>
            </w:pPr>
            <w:del w:id="1964" w:author="Ramana Pinisetty(UST,IN)" w:date="2022-09-15T11:50:00Z">
              <w:r w:rsidRPr="00045424" w:rsidDel="0057790A">
                <w:rPr>
                  <w:rFonts w:eastAsia="Times New Roman"/>
                  <w:color w:val="000000"/>
                  <w:sz w:val="16"/>
                  <w:szCs w:val="16"/>
                  <w:lang w:eastAsia="en-US"/>
                </w:rPr>
                <w:delText>${ARTIFACTORY_URL}artifactory/remote-repo-jfrog-cli/v2-jf/scripts/getCli.sh</w:delText>
              </w:r>
              <w:bookmarkStart w:id="1965" w:name="_Toc114137748"/>
              <w:bookmarkStart w:id="1966" w:name="_Toc114313356"/>
              <w:bookmarkStart w:id="1967" w:name="_Toc114488402"/>
              <w:bookmarkStart w:id="1968" w:name="_Toc114507550"/>
              <w:bookmarkStart w:id="1969" w:name="_Toc114507703"/>
              <w:bookmarkStart w:id="1970" w:name="_Toc114507867"/>
              <w:bookmarkStart w:id="1971" w:name="_Toc114740561"/>
              <w:bookmarkStart w:id="1972" w:name="_Toc114758421"/>
              <w:bookmarkStart w:id="1973" w:name="_Toc115204299"/>
              <w:bookmarkStart w:id="1974" w:name="_Toc115204898"/>
              <w:bookmarkEnd w:id="1965"/>
              <w:bookmarkEnd w:id="1966"/>
              <w:bookmarkEnd w:id="1967"/>
              <w:bookmarkEnd w:id="1968"/>
              <w:bookmarkEnd w:id="1969"/>
              <w:bookmarkEnd w:id="1970"/>
              <w:bookmarkEnd w:id="1971"/>
              <w:bookmarkEnd w:id="1972"/>
              <w:bookmarkEnd w:id="1973"/>
              <w:bookmarkEnd w:id="1974"/>
            </w:del>
          </w:p>
        </w:tc>
        <w:tc>
          <w:tcPr>
            <w:tcW w:w="2307" w:type="pct"/>
            <w:tcBorders>
              <w:top w:val="nil"/>
              <w:left w:val="nil"/>
              <w:bottom w:val="single" w:sz="4" w:space="0" w:color="auto"/>
              <w:right w:val="single" w:sz="4" w:space="0" w:color="auto"/>
            </w:tcBorders>
            <w:shd w:val="clear" w:color="auto" w:fill="auto"/>
            <w:vAlign w:val="bottom"/>
            <w:hideMark/>
            <w:tcPrChange w:id="1975" w:author="Prasanth Prasannan(UST,IN)" w:date="2022-09-14T13:39:00Z">
              <w:tcPr>
                <w:tcW w:w="2307" w:type="pct"/>
                <w:tcBorders>
                  <w:top w:val="nil"/>
                  <w:left w:val="nil"/>
                  <w:bottom w:val="single" w:sz="4" w:space="0" w:color="auto"/>
                  <w:right w:val="single" w:sz="4" w:space="0" w:color="auto"/>
                </w:tcBorders>
                <w:shd w:val="clear" w:color="auto" w:fill="auto"/>
                <w:vAlign w:val="bottom"/>
                <w:hideMark/>
              </w:tcPr>
            </w:tcPrChange>
          </w:tcPr>
          <w:p w14:paraId="3E1BB9CB" w14:textId="33292CA8" w:rsidR="005A7B76" w:rsidRPr="00045424" w:rsidDel="0057790A" w:rsidRDefault="005A7B76" w:rsidP="00E2263F">
            <w:pPr>
              <w:spacing w:after="0" w:line="240" w:lineRule="auto"/>
              <w:rPr>
                <w:del w:id="1976" w:author="Ramana Pinisetty(UST,IN)" w:date="2022-09-15T11:50:00Z"/>
                <w:rFonts w:eastAsia="Times New Roman"/>
                <w:color w:val="000000"/>
                <w:sz w:val="16"/>
                <w:szCs w:val="16"/>
                <w:lang w:eastAsia="en-US"/>
              </w:rPr>
            </w:pPr>
            <w:del w:id="1977" w:author="Ramana Pinisetty(UST,IN)" w:date="2022-09-15T11:50:00Z">
              <w:r w:rsidRPr="00045424" w:rsidDel="0057790A">
                <w:rPr>
                  <w:rFonts w:eastAsia="Times New Roman"/>
                  <w:color w:val="000000"/>
                  <w:sz w:val="16"/>
                  <w:szCs w:val="16"/>
                  <w:lang w:eastAsia="en-US"/>
                </w:rPr>
                <w:delText xml:space="preserve">JFROG ARTIFACTORY URL </w:delText>
              </w:r>
              <w:bookmarkStart w:id="1978" w:name="_Toc114137749"/>
              <w:bookmarkStart w:id="1979" w:name="_Toc114313357"/>
              <w:bookmarkStart w:id="1980" w:name="_Toc114488403"/>
              <w:bookmarkStart w:id="1981" w:name="_Toc114507551"/>
              <w:bookmarkStart w:id="1982" w:name="_Toc114507704"/>
              <w:bookmarkStart w:id="1983" w:name="_Toc114507868"/>
              <w:bookmarkStart w:id="1984" w:name="_Toc114740562"/>
              <w:bookmarkStart w:id="1985" w:name="_Toc114758422"/>
              <w:bookmarkStart w:id="1986" w:name="_Toc115204300"/>
              <w:bookmarkStart w:id="1987" w:name="_Toc115204899"/>
              <w:bookmarkEnd w:id="1978"/>
              <w:bookmarkEnd w:id="1979"/>
              <w:bookmarkEnd w:id="1980"/>
              <w:bookmarkEnd w:id="1981"/>
              <w:bookmarkEnd w:id="1982"/>
              <w:bookmarkEnd w:id="1983"/>
              <w:bookmarkEnd w:id="1984"/>
              <w:bookmarkEnd w:id="1985"/>
              <w:bookmarkEnd w:id="1986"/>
              <w:bookmarkEnd w:id="1987"/>
            </w:del>
          </w:p>
        </w:tc>
        <w:bookmarkStart w:id="1988" w:name="_Toc114137750"/>
        <w:bookmarkStart w:id="1989" w:name="_Toc114313358"/>
        <w:bookmarkStart w:id="1990" w:name="_Toc114488404"/>
        <w:bookmarkStart w:id="1991" w:name="_Toc114507552"/>
        <w:bookmarkStart w:id="1992" w:name="_Toc114507705"/>
        <w:bookmarkStart w:id="1993" w:name="_Toc114507869"/>
        <w:bookmarkStart w:id="1994" w:name="_Toc114740563"/>
        <w:bookmarkStart w:id="1995" w:name="_Toc114758423"/>
        <w:bookmarkStart w:id="1996" w:name="_Toc115204301"/>
        <w:bookmarkStart w:id="1997" w:name="_Toc115204900"/>
        <w:bookmarkEnd w:id="1988"/>
        <w:bookmarkEnd w:id="1989"/>
        <w:bookmarkEnd w:id="1990"/>
        <w:bookmarkEnd w:id="1991"/>
        <w:bookmarkEnd w:id="1992"/>
        <w:bookmarkEnd w:id="1993"/>
        <w:bookmarkEnd w:id="1994"/>
        <w:bookmarkEnd w:id="1995"/>
        <w:bookmarkEnd w:id="1996"/>
        <w:bookmarkEnd w:id="1997"/>
      </w:tr>
      <w:tr w:rsidR="005A7B76" w:rsidRPr="00EB3F21" w:rsidDel="0057790A" w14:paraId="4FE8E0D0" w14:textId="2CAF53E4" w:rsidTr="00AD0B9F">
        <w:tblPrEx>
          <w:tblW w:w="4927" w:type="pct"/>
          <w:tblInd w:w="704" w:type="dxa"/>
          <w:tblLayout w:type="fixed"/>
          <w:tblPrExChange w:id="1998" w:author="Prasanth Prasannan(UST,IN)" w:date="2022-09-14T13:39:00Z">
            <w:tblPrEx>
              <w:tblW w:w="4927" w:type="pct"/>
              <w:tblInd w:w="704" w:type="dxa"/>
              <w:tblLayout w:type="fixed"/>
            </w:tblPrEx>
          </w:tblPrExChange>
        </w:tblPrEx>
        <w:trPr>
          <w:trHeight w:val="290"/>
          <w:del w:id="1999" w:author="Ramana Pinisetty(UST,IN)" w:date="2022-09-15T11:50:00Z"/>
          <w:trPrChange w:id="2000" w:author="Prasanth Prasannan(UST,IN)" w:date="2022-09-14T13:39:00Z">
            <w:trPr>
              <w:gridAfter w:val="0"/>
              <w:trHeight w:val="290"/>
            </w:trPr>
          </w:trPrChange>
        </w:trPr>
        <w:tc>
          <w:tcPr>
            <w:tcW w:w="1276" w:type="pct"/>
            <w:tcBorders>
              <w:top w:val="nil"/>
              <w:left w:val="single" w:sz="4" w:space="0" w:color="auto"/>
              <w:bottom w:val="single" w:sz="4" w:space="0" w:color="auto"/>
              <w:right w:val="single" w:sz="4" w:space="0" w:color="auto"/>
            </w:tcBorders>
            <w:shd w:val="clear" w:color="auto" w:fill="auto"/>
            <w:vAlign w:val="bottom"/>
            <w:hideMark/>
            <w:tcPrChange w:id="2001" w:author="Prasanth Prasannan(UST,IN)" w:date="2022-09-14T13:39:00Z">
              <w:tcPr>
                <w:tcW w:w="769" w:type="pct"/>
                <w:gridSpan w:val="2"/>
                <w:tcBorders>
                  <w:top w:val="nil"/>
                  <w:left w:val="single" w:sz="4" w:space="0" w:color="auto"/>
                  <w:bottom w:val="single" w:sz="4" w:space="0" w:color="auto"/>
                  <w:right w:val="single" w:sz="4" w:space="0" w:color="auto"/>
                </w:tcBorders>
                <w:shd w:val="clear" w:color="auto" w:fill="auto"/>
                <w:vAlign w:val="bottom"/>
                <w:hideMark/>
              </w:tcPr>
            </w:tcPrChange>
          </w:tcPr>
          <w:p w14:paraId="25D1FC6E" w14:textId="0E468728" w:rsidR="005A7B76" w:rsidRPr="00045424" w:rsidDel="0057790A" w:rsidRDefault="005A7B76" w:rsidP="00E2263F">
            <w:pPr>
              <w:spacing w:after="0" w:line="240" w:lineRule="auto"/>
              <w:rPr>
                <w:del w:id="2002" w:author="Ramana Pinisetty(UST,IN)" w:date="2022-09-15T11:50:00Z"/>
                <w:rFonts w:eastAsia="Times New Roman"/>
                <w:color w:val="000000"/>
                <w:sz w:val="16"/>
                <w:szCs w:val="16"/>
                <w:lang w:eastAsia="en-US"/>
              </w:rPr>
            </w:pPr>
            <w:del w:id="2003" w:author="Ramana Pinisetty(UST,IN)" w:date="2022-09-15T11:50:00Z">
              <w:r w:rsidRPr="00045424" w:rsidDel="0057790A">
                <w:rPr>
                  <w:rFonts w:eastAsia="Times New Roman"/>
                  <w:color w:val="000000"/>
                  <w:sz w:val="16"/>
                  <w:szCs w:val="16"/>
                  <w:lang w:eastAsia="en-US"/>
                </w:rPr>
                <w:delText>ARTIFACTORY_PASS</w:delText>
              </w:r>
              <w:bookmarkStart w:id="2004" w:name="_Toc114137751"/>
              <w:bookmarkStart w:id="2005" w:name="_Toc114313359"/>
              <w:bookmarkStart w:id="2006" w:name="_Toc114488405"/>
              <w:bookmarkStart w:id="2007" w:name="_Toc114507553"/>
              <w:bookmarkStart w:id="2008" w:name="_Toc114507706"/>
              <w:bookmarkStart w:id="2009" w:name="_Toc114507870"/>
              <w:bookmarkStart w:id="2010" w:name="_Toc114740564"/>
              <w:bookmarkStart w:id="2011" w:name="_Toc114758424"/>
              <w:bookmarkStart w:id="2012" w:name="_Toc115204302"/>
              <w:bookmarkStart w:id="2013" w:name="_Toc115204901"/>
              <w:bookmarkEnd w:id="2004"/>
              <w:bookmarkEnd w:id="2005"/>
              <w:bookmarkEnd w:id="2006"/>
              <w:bookmarkEnd w:id="2007"/>
              <w:bookmarkEnd w:id="2008"/>
              <w:bookmarkEnd w:id="2009"/>
              <w:bookmarkEnd w:id="2010"/>
              <w:bookmarkEnd w:id="2011"/>
              <w:bookmarkEnd w:id="2012"/>
              <w:bookmarkEnd w:id="2013"/>
            </w:del>
          </w:p>
        </w:tc>
        <w:tc>
          <w:tcPr>
            <w:tcW w:w="1417" w:type="pct"/>
            <w:tcBorders>
              <w:top w:val="nil"/>
              <w:left w:val="nil"/>
              <w:bottom w:val="single" w:sz="4" w:space="0" w:color="auto"/>
              <w:right w:val="single" w:sz="4" w:space="0" w:color="auto"/>
            </w:tcBorders>
            <w:shd w:val="clear" w:color="000000" w:fill="FFD966"/>
            <w:vAlign w:val="bottom"/>
            <w:hideMark/>
            <w:tcPrChange w:id="2014" w:author="Prasanth Prasannan(UST,IN)" w:date="2022-09-14T13:39:00Z">
              <w:tcPr>
                <w:tcW w:w="1924" w:type="pct"/>
                <w:tcBorders>
                  <w:top w:val="nil"/>
                  <w:left w:val="nil"/>
                  <w:bottom w:val="single" w:sz="4" w:space="0" w:color="auto"/>
                  <w:right w:val="single" w:sz="4" w:space="0" w:color="auto"/>
                </w:tcBorders>
                <w:shd w:val="clear" w:color="000000" w:fill="FFD966"/>
                <w:vAlign w:val="bottom"/>
                <w:hideMark/>
              </w:tcPr>
            </w:tcPrChange>
          </w:tcPr>
          <w:p w14:paraId="03CDC03C" w14:textId="3A00A85C" w:rsidR="005A7B76" w:rsidRPr="00045424" w:rsidDel="0057790A" w:rsidRDefault="005A7B76" w:rsidP="00E2263F">
            <w:pPr>
              <w:spacing w:after="0" w:line="240" w:lineRule="auto"/>
              <w:rPr>
                <w:del w:id="2015" w:author="Ramana Pinisetty(UST,IN)" w:date="2022-09-15T11:50:00Z"/>
                <w:rFonts w:eastAsia="Times New Roman"/>
                <w:color w:val="000000"/>
                <w:sz w:val="16"/>
                <w:szCs w:val="16"/>
                <w:lang w:eastAsia="en-US"/>
              </w:rPr>
            </w:pPr>
            <w:del w:id="2016" w:author="Ramana Pinisetty(UST,IN)" w:date="2022-09-15T11:50:00Z">
              <w:r w:rsidRPr="00045424" w:rsidDel="0057790A">
                <w:rPr>
                  <w:rFonts w:eastAsia="Times New Roman"/>
                  <w:color w:val="000000"/>
                  <w:sz w:val="16"/>
                  <w:szCs w:val="16"/>
                  <w:lang w:eastAsia="en-US"/>
                </w:rPr>
                <w:delText>***</w:delText>
              </w:r>
              <w:bookmarkStart w:id="2017" w:name="_Toc114137752"/>
              <w:bookmarkStart w:id="2018" w:name="_Toc114313360"/>
              <w:bookmarkStart w:id="2019" w:name="_Toc114488406"/>
              <w:bookmarkStart w:id="2020" w:name="_Toc114507554"/>
              <w:bookmarkStart w:id="2021" w:name="_Toc114507707"/>
              <w:bookmarkStart w:id="2022" w:name="_Toc114507871"/>
              <w:bookmarkStart w:id="2023" w:name="_Toc114740565"/>
              <w:bookmarkStart w:id="2024" w:name="_Toc114758425"/>
              <w:bookmarkStart w:id="2025" w:name="_Toc115204303"/>
              <w:bookmarkStart w:id="2026" w:name="_Toc115204902"/>
              <w:bookmarkEnd w:id="2017"/>
              <w:bookmarkEnd w:id="2018"/>
              <w:bookmarkEnd w:id="2019"/>
              <w:bookmarkEnd w:id="2020"/>
              <w:bookmarkEnd w:id="2021"/>
              <w:bookmarkEnd w:id="2022"/>
              <w:bookmarkEnd w:id="2023"/>
              <w:bookmarkEnd w:id="2024"/>
              <w:bookmarkEnd w:id="2025"/>
              <w:bookmarkEnd w:id="2026"/>
            </w:del>
          </w:p>
        </w:tc>
        <w:tc>
          <w:tcPr>
            <w:tcW w:w="2307" w:type="pct"/>
            <w:tcBorders>
              <w:top w:val="nil"/>
              <w:left w:val="nil"/>
              <w:bottom w:val="single" w:sz="4" w:space="0" w:color="auto"/>
              <w:right w:val="single" w:sz="4" w:space="0" w:color="auto"/>
            </w:tcBorders>
            <w:shd w:val="clear" w:color="auto" w:fill="auto"/>
            <w:vAlign w:val="bottom"/>
            <w:hideMark/>
            <w:tcPrChange w:id="2027" w:author="Prasanth Prasannan(UST,IN)" w:date="2022-09-14T13:39:00Z">
              <w:tcPr>
                <w:tcW w:w="2307" w:type="pct"/>
                <w:tcBorders>
                  <w:top w:val="nil"/>
                  <w:left w:val="nil"/>
                  <w:bottom w:val="single" w:sz="4" w:space="0" w:color="auto"/>
                  <w:right w:val="single" w:sz="4" w:space="0" w:color="auto"/>
                </w:tcBorders>
                <w:shd w:val="clear" w:color="auto" w:fill="auto"/>
                <w:vAlign w:val="bottom"/>
                <w:hideMark/>
              </w:tcPr>
            </w:tcPrChange>
          </w:tcPr>
          <w:p w14:paraId="07548116" w14:textId="47B2AD4E" w:rsidR="005A7B76" w:rsidRPr="00045424" w:rsidDel="0057790A" w:rsidRDefault="005A7B76" w:rsidP="00E2263F">
            <w:pPr>
              <w:spacing w:after="0" w:line="240" w:lineRule="auto"/>
              <w:rPr>
                <w:del w:id="2028" w:author="Ramana Pinisetty(UST,IN)" w:date="2022-09-15T11:50:00Z"/>
                <w:rFonts w:eastAsia="Times New Roman"/>
                <w:color w:val="000000"/>
                <w:sz w:val="16"/>
                <w:szCs w:val="16"/>
                <w:lang w:eastAsia="en-US"/>
              </w:rPr>
            </w:pPr>
            <w:del w:id="2029" w:author="Ramana Pinisetty(UST,IN)" w:date="2022-09-15T11:50:00Z">
              <w:r w:rsidRPr="00045424" w:rsidDel="0057790A">
                <w:rPr>
                  <w:rFonts w:eastAsia="Times New Roman"/>
                  <w:color w:val="000000"/>
                  <w:sz w:val="16"/>
                  <w:szCs w:val="16"/>
                  <w:lang w:eastAsia="en-US"/>
                </w:rPr>
                <w:delText> </w:delText>
              </w:r>
              <w:bookmarkStart w:id="2030" w:name="_Toc114137753"/>
              <w:bookmarkStart w:id="2031" w:name="_Toc114313361"/>
              <w:bookmarkStart w:id="2032" w:name="_Toc114488407"/>
              <w:bookmarkStart w:id="2033" w:name="_Toc114507555"/>
              <w:bookmarkStart w:id="2034" w:name="_Toc114507708"/>
              <w:bookmarkStart w:id="2035" w:name="_Toc114507872"/>
              <w:bookmarkStart w:id="2036" w:name="_Toc114740566"/>
              <w:bookmarkStart w:id="2037" w:name="_Toc114758426"/>
              <w:bookmarkStart w:id="2038" w:name="_Toc115204304"/>
              <w:bookmarkStart w:id="2039" w:name="_Toc115204903"/>
              <w:bookmarkEnd w:id="2030"/>
              <w:bookmarkEnd w:id="2031"/>
              <w:bookmarkEnd w:id="2032"/>
              <w:bookmarkEnd w:id="2033"/>
              <w:bookmarkEnd w:id="2034"/>
              <w:bookmarkEnd w:id="2035"/>
              <w:bookmarkEnd w:id="2036"/>
              <w:bookmarkEnd w:id="2037"/>
              <w:bookmarkEnd w:id="2038"/>
              <w:bookmarkEnd w:id="2039"/>
            </w:del>
          </w:p>
        </w:tc>
        <w:bookmarkStart w:id="2040" w:name="_Toc114137754"/>
        <w:bookmarkStart w:id="2041" w:name="_Toc114313362"/>
        <w:bookmarkStart w:id="2042" w:name="_Toc114488408"/>
        <w:bookmarkStart w:id="2043" w:name="_Toc114507556"/>
        <w:bookmarkStart w:id="2044" w:name="_Toc114507709"/>
        <w:bookmarkStart w:id="2045" w:name="_Toc114507873"/>
        <w:bookmarkStart w:id="2046" w:name="_Toc114740567"/>
        <w:bookmarkStart w:id="2047" w:name="_Toc114758427"/>
        <w:bookmarkStart w:id="2048" w:name="_Toc115204305"/>
        <w:bookmarkStart w:id="2049" w:name="_Toc115204904"/>
        <w:bookmarkEnd w:id="2040"/>
        <w:bookmarkEnd w:id="2041"/>
        <w:bookmarkEnd w:id="2042"/>
        <w:bookmarkEnd w:id="2043"/>
        <w:bookmarkEnd w:id="2044"/>
        <w:bookmarkEnd w:id="2045"/>
        <w:bookmarkEnd w:id="2046"/>
        <w:bookmarkEnd w:id="2047"/>
        <w:bookmarkEnd w:id="2048"/>
        <w:bookmarkEnd w:id="2049"/>
      </w:tr>
      <w:tr w:rsidR="005A7B76" w:rsidRPr="00EB3F21" w:rsidDel="0057790A" w14:paraId="19956012" w14:textId="0D36D0AE" w:rsidTr="00AD0B9F">
        <w:tblPrEx>
          <w:tblW w:w="4927" w:type="pct"/>
          <w:tblInd w:w="704" w:type="dxa"/>
          <w:tblLayout w:type="fixed"/>
          <w:tblPrExChange w:id="2050" w:author="Prasanth Prasannan(UST,IN)" w:date="2022-09-14T13:39:00Z">
            <w:tblPrEx>
              <w:tblW w:w="4927" w:type="pct"/>
              <w:tblInd w:w="704" w:type="dxa"/>
              <w:tblLayout w:type="fixed"/>
            </w:tblPrEx>
          </w:tblPrExChange>
        </w:tblPrEx>
        <w:trPr>
          <w:trHeight w:val="290"/>
          <w:del w:id="2051" w:author="Ramana Pinisetty(UST,IN)" w:date="2022-09-15T11:50:00Z"/>
          <w:trPrChange w:id="2052" w:author="Prasanth Prasannan(UST,IN)" w:date="2022-09-14T13:39:00Z">
            <w:trPr>
              <w:gridAfter w:val="0"/>
              <w:trHeight w:val="290"/>
            </w:trPr>
          </w:trPrChange>
        </w:trPr>
        <w:tc>
          <w:tcPr>
            <w:tcW w:w="1276" w:type="pct"/>
            <w:tcBorders>
              <w:top w:val="nil"/>
              <w:left w:val="single" w:sz="4" w:space="0" w:color="auto"/>
              <w:bottom w:val="single" w:sz="4" w:space="0" w:color="auto"/>
              <w:right w:val="single" w:sz="4" w:space="0" w:color="auto"/>
            </w:tcBorders>
            <w:shd w:val="clear" w:color="auto" w:fill="auto"/>
            <w:vAlign w:val="bottom"/>
            <w:hideMark/>
            <w:tcPrChange w:id="2053" w:author="Prasanth Prasannan(UST,IN)" w:date="2022-09-14T13:39:00Z">
              <w:tcPr>
                <w:tcW w:w="769" w:type="pct"/>
                <w:gridSpan w:val="2"/>
                <w:tcBorders>
                  <w:top w:val="nil"/>
                  <w:left w:val="single" w:sz="4" w:space="0" w:color="auto"/>
                  <w:bottom w:val="single" w:sz="4" w:space="0" w:color="auto"/>
                  <w:right w:val="single" w:sz="4" w:space="0" w:color="auto"/>
                </w:tcBorders>
                <w:shd w:val="clear" w:color="auto" w:fill="auto"/>
                <w:vAlign w:val="bottom"/>
                <w:hideMark/>
              </w:tcPr>
            </w:tcPrChange>
          </w:tcPr>
          <w:p w14:paraId="340571C4" w14:textId="67384282" w:rsidR="005A7B76" w:rsidRPr="00045424" w:rsidDel="0057790A" w:rsidRDefault="005A7B76" w:rsidP="00E2263F">
            <w:pPr>
              <w:spacing w:after="0" w:line="240" w:lineRule="auto"/>
              <w:rPr>
                <w:del w:id="2054" w:author="Ramana Pinisetty(UST,IN)" w:date="2022-09-15T11:50:00Z"/>
                <w:rFonts w:eastAsia="Times New Roman"/>
                <w:color w:val="000000"/>
                <w:sz w:val="16"/>
                <w:szCs w:val="16"/>
                <w:lang w:eastAsia="en-US"/>
              </w:rPr>
            </w:pPr>
            <w:del w:id="2055" w:author="Ramana Pinisetty(UST,IN)" w:date="2022-09-15T11:50:00Z">
              <w:r w:rsidRPr="00045424" w:rsidDel="0057790A">
                <w:rPr>
                  <w:rFonts w:eastAsia="Times New Roman"/>
                  <w:color w:val="000000"/>
                  <w:sz w:val="16"/>
                  <w:szCs w:val="16"/>
                  <w:lang w:eastAsia="en-US"/>
                </w:rPr>
                <w:delText>ARTIFACTORY_PASS_BASE64</w:delText>
              </w:r>
              <w:bookmarkStart w:id="2056" w:name="_Toc114137755"/>
              <w:bookmarkStart w:id="2057" w:name="_Toc114313363"/>
              <w:bookmarkStart w:id="2058" w:name="_Toc114488409"/>
              <w:bookmarkStart w:id="2059" w:name="_Toc114507557"/>
              <w:bookmarkStart w:id="2060" w:name="_Toc114507710"/>
              <w:bookmarkStart w:id="2061" w:name="_Toc114507874"/>
              <w:bookmarkStart w:id="2062" w:name="_Toc114740568"/>
              <w:bookmarkStart w:id="2063" w:name="_Toc114758428"/>
              <w:bookmarkStart w:id="2064" w:name="_Toc115204306"/>
              <w:bookmarkStart w:id="2065" w:name="_Toc115204905"/>
              <w:bookmarkEnd w:id="2056"/>
              <w:bookmarkEnd w:id="2057"/>
              <w:bookmarkEnd w:id="2058"/>
              <w:bookmarkEnd w:id="2059"/>
              <w:bookmarkEnd w:id="2060"/>
              <w:bookmarkEnd w:id="2061"/>
              <w:bookmarkEnd w:id="2062"/>
              <w:bookmarkEnd w:id="2063"/>
              <w:bookmarkEnd w:id="2064"/>
              <w:bookmarkEnd w:id="2065"/>
            </w:del>
          </w:p>
        </w:tc>
        <w:tc>
          <w:tcPr>
            <w:tcW w:w="1417" w:type="pct"/>
            <w:tcBorders>
              <w:top w:val="nil"/>
              <w:left w:val="nil"/>
              <w:bottom w:val="single" w:sz="4" w:space="0" w:color="auto"/>
              <w:right w:val="single" w:sz="4" w:space="0" w:color="auto"/>
            </w:tcBorders>
            <w:shd w:val="clear" w:color="000000" w:fill="FFD966"/>
            <w:vAlign w:val="bottom"/>
            <w:hideMark/>
            <w:tcPrChange w:id="2066" w:author="Prasanth Prasannan(UST,IN)" w:date="2022-09-14T13:39:00Z">
              <w:tcPr>
                <w:tcW w:w="1924" w:type="pct"/>
                <w:tcBorders>
                  <w:top w:val="nil"/>
                  <w:left w:val="nil"/>
                  <w:bottom w:val="single" w:sz="4" w:space="0" w:color="auto"/>
                  <w:right w:val="single" w:sz="4" w:space="0" w:color="auto"/>
                </w:tcBorders>
                <w:shd w:val="clear" w:color="000000" w:fill="FFD966"/>
                <w:vAlign w:val="bottom"/>
                <w:hideMark/>
              </w:tcPr>
            </w:tcPrChange>
          </w:tcPr>
          <w:p w14:paraId="4FEA3CC0" w14:textId="185FC22A" w:rsidR="005A7B76" w:rsidRPr="00045424" w:rsidDel="0057790A" w:rsidRDefault="005A7B76" w:rsidP="00E2263F">
            <w:pPr>
              <w:spacing w:after="0" w:line="240" w:lineRule="auto"/>
              <w:rPr>
                <w:del w:id="2067" w:author="Ramana Pinisetty(UST,IN)" w:date="2022-09-15T11:50:00Z"/>
                <w:rFonts w:eastAsia="Times New Roman"/>
                <w:color w:val="000000"/>
                <w:sz w:val="16"/>
                <w:szCs w:val="16"/>
                <w:lang w:eastAsia="en-US"/>
              </w:rPr>
            </w:pPr>
            <w:del w:id="2068" w:author="Ramana Pinisetty(UST,IN)" w:date="2022-09-15T11:50:00Z">
              <w:r w:rsidRPr="00045424" w:rsidDel="0057790A">
                <w:rPr>
                  <w:rFonts w:eastAsia="Times New Roman"/>
                  <w:color w:val="000000"/>
                  <w:sz w:val="16"/>
                  <w:szCs w:val="16"/>
                  <w:lang w:eastAsia="en-US"/>
                </w:rPr>
                <w:delText>***</w:delText>
              </w:r>
              <w:bookmarkStart w:id="2069" w:name="_Toc114137756"/>
              <w:bookmarkStart w:id="2070" w:name="_Toc114313364"/>
              <w:bookmarkStart w:id="2071" w:name="_Toc114488410"/>
              <w:bookmarkStart w:id="2072" w:name="_Toc114507558"/>
              <w:bookmarkStart w:id="2073" w:name="_Toc114507711"/>
              <w:bookmarkStart w:id="2074" w:name="_Toc114507875"/>
              <w:bookmarkStart w:id="2075" w:name="_Toc114740569"/>
              <w:bookmarkStart w:id="2076" w:name="_Toc114758429"/>
              <w:bookmarkStart w:id="2077" w:name="_Toc115204307"/>
              <w:bookmarkStart w:id="2078" w:name="_Toc115204906"/>
              <w:bookmarkEnd w:id="2069"/>
              <w:bookmarkEnd w:id="2070"/>
              <w:bookmarkEnd w:id="2071"/>
              <w:bookmarkEnd w:id="2072"/>
              <w:bookmarkEnd w:id="2073"/>
              <w:bookmarkEnd w:id="2074"/>
              <w:bookmarkEnd w:id="2075"/>
              <w:bookmarkEnd w:id="2076"/>
              <w:bookmarkEnd w:id="2077"/>
              <w:bookmarkEnd w:id="2078"/>
            </w:del>
          </w:p>
        </w:tc>
        <w:tc>
          <w:tcPr>
            <w:tcW w:w="2307" w:type="pct"/>
            <w:tcBorders>
              <w:top w:val="nil"/>
              <w:left w:val="nil"/>
              <w:bottom w:val="single" w:sz="4" w:space="0" w:color="auto"/>
              <w:right w:val="single" w:sz="4" w:space="0" w:color="auto"/>
            </w:tcBorders>
            <w:shd w:val="clear" w:color="auto" w:fill="auto"/>
            <w:vAlign w:val="bottom"/>
            <w:hideMark/>
            <w:tcPrChange w:id="2079" w:author="Prasanth Prasannan(UST,IN)" w:date="2022-09-14T13:39:00Z">
              <w:tcPr>
                <w:tcW w:w="2307" w:type="pct"/>
                <w:tcBorders>
                  <w:top w:val="nil"/>
                  <w:left w:val="nil"/>
                  <w:bottom w:val="single" w:sz="4" w:space="0" w:color="auto"/>
                  <w:right w:val="single" w:sz="4" w:space="0" w:color="auto"/>
                </w:tcBorders>
                <w:shd w:val="clear" w:color="auto" w:fill="auto"/>
                <w:vAlign w:val="bottom"/>
                <w:hideMark/>
              </w:tcPr>
            </w:tcPrChange>
          </w:tcPr>
          <w:p w14:paraId="682975B4" w14:textId="57630800" w:rsidR="005A7B76" w:rsidRPr="00045424" w:rsidDel="0057790A" w:rsidRDefault="005A7B76" w:rsidP="00E2263F">
            <w:pPr>
              <w:spacing w:after="0" w:line="240" w:lineRule="auto"/>
              <w:rPr>
                <w:del w:id="2080" w:author="Ramana Pinisetty(UST,IN)" w:date="2022-09-15T11:50:00Z"/>
                <w:rFonts w:eastAsia="Times New Roman"/>
                <w:color w:val="000000"/>
                <w:sz w:val="16"/>
                <w:szCs w:val="16"/>
                <w:lang w:eastAsia="en-US"/>
              </w:rPr>
            </w:pPr>
            <w:del w:id="2081" w:author="Ramana Pinisetty(UST,IN)" w:date="2022-09-15T11:50:00Z">
              <w:r w:rsidRPr="00045424" w:rsidDel="0057790A">
                <w:rPr>
                  <w:rFonts w:eastAsia="Times New Roman"/>
                  <w:color w:val="000000"/>
                  <w:sz w:val="16"/>
                  <w:szCs w:val="16"/>
                  <w:lang w:eastAsia="en-US"/>
                </w:rPr>
                <w:delText>JFROG ARTIFACTORY USERNAME: PASSWORD Encoded Base</w:delText>
              </w:r>
              <w:bookmarkStart w:id="2082" w:name="_Toc114137757"/>
              <w:bookmarkStart w:id="2083" w:name="_Toc114313365"/>
              <w:bookmarkStart w:id="2084" w:name="_Toc114488411"/>
              <w:bookmarkStart w:id="2085" w:name="_Toc114507559"/>
              <w:bookmarkStart w:id="2086" w:name="_Toc114507712"/>
              <w:bookmarkStart w:id="2087" w:name="_Toc114507876"/>
              <w:bookmarkStart w:id="2088" w:name="_Toc114740570"/>
              <w:bookmarkStart w:id="2089" w:name="_Toc114758430"/>
              <w:bookmarkStart w:id="2090" w:name="_Toc115204308"/>
              <w:bookmarkStart w:id="2091" w:name="_Toc115204907"/>
              <w:bookmarkEnd w:id="2082"/>
              <w:bookmarkEnd w:id="2083"/>
              <w:bookmarkEnd w:id="2084"/>
              <w:bookmarkEnd w:id="2085"/>
              <w:bookmarkEnd w:id="2086"/>
              <w:bookmarkEnd w:id="2087"/>
              <w:bookmarkEnd w:id="2088"/>
              <w:bookmarkEnd w:id="2089"/>
              <w:bookmarkEnd w:id="2090"/>
              <w:bookmarkEnd w:id="2091"/>
            </w:del>
          </w:p>
        </w:tc>
        <w:bookmarkStart w:id="2092" w:name="_Toc114137758"/>
        <w:bookmarkStart w:id="2093" w:name="_Toc114313366"/>
        <w:bookmarkStart w:id="2094" w:name="_Toc114488412"/>
        <w:bookmarkStart w:id="2095" w:name="_Toc114507560"/>
        <w:bookmarkStart w:id="2096" w:name="_Toc114507713"/>
        <w:bookmarkStart w:id="2097" w:name="_Toc114507877"/>
        <w:bookmarkStart w:id="2098" w:name="_Toc114740571"/>
        <w:bookmarkStart w:id="2099" w:name="_Toc114758431"/>
        <w:bookmarkStart w:id="2100" w:name="_Toc115204309"/>
        <w:bookmarkStart w:id="2101" w:name="_Toc115204908"/>
        <w:bookmarkEnd w:id="2092"/>
        <w:bookmarkEnd w:id="2093"/>
        <w:bookmarkEnd w:id="2094"/>
        <w:bookmarkEnd w:id="2095"/>
        <w:bookmarkEnd w:id="2096"/>
        <w:bookmarkEnd w:id="2097"/>
        <w:bookmarkEnd w:id="2098"/>
        <w:bookmarkEnd w:id="2099"/>
        <w:bookmarkEnd w:id="2100"/>
        <w:bookmarkEnd w:id="2101"/>
      </w:tr>
      <w:tr w:rsidR="005A7B76" w:rsidRPr="00EB3F21" w:rsidDel="0057790A" w14:paraId="5C46BC2A" w14:textId="35A0D09C" w:rsidTr="00AD0B9F">
        <w:tblPrEx>
          <w:tblW w:w="4927" w:type="pct"/>
          <w:tblInd w:w="704" w:type="dxa"/>
          <w:tblLayout w:type="fixed"/>
          <w:tblPrExChange w:id="2102" w:author="Prasanth Prasannan(UST,IN)" w:date="2022-09-14T13:39:00Z">
            <w:tblPrEx>
              <w:tblW w:w="4927" w:type="pct"/>
              <w:tblInd w:w="704" w:type="dxa"/>
              <w:tblLayout w:type="fixed"/>
            </w:tblPrEx>
          </w:tblPrExChange>
        </w:tblPrEx>
        <w:trPr>
          <w:trHeight w:val="290"/>
          <w:del w:id="2103" w:author="Ramana Pinisetty(UST,IN)" w:date="2022-09-15T11:50:00Z"/>
          <w:trPrChange w:id="2104" w:author="Prasanth Prasannan(UST,IN)" w:date="2022-09-14T13:39:00Z">
            <w:trPr>
              <w:gridAfter w:val="0"/>
              <w:trHeight w:val="290"/>
            </w:trPr>
          </w:trPrChange>
        </w:trPr>
        <w:tc>
          <w:tcPr>
            <w:tcW w:w="1276" w:type="pct"/>
            <w:tcBorders>
              <w:top w:val="nil"/>
              <w:left w:val="single" w:sz="4" w:space="0" w:color="auto"/>
              <w:bottom w:val="single" w:sz="4" w:space="0" w:color="auto"/>
              <w:right w:val="single" w:sz="4" w:space="0" w:color="auto"/>
            </w:tcBorders>
            <w:shd w:val="clear" w:color="auto" w:fill="auto"/>
            <w:vAlign w:val="bottom"/>
            <w:hideMark/>
            <w:tcPrChange w:id="2105" w:author="Prasanth Prasannan(UST,IN)" w:date="2022-09-14T13:39:00Z">
              <w:tcPr>
                <w:tcW w:w="769" w:type="pct"/>
                <w:gridSpan w:val="2"/>
                <w:tcBorders>
                  <w:top w:val="nil"/>
                  <w:left w:val="single" w:sz="4" w:space="0" w:color="auto"/>
                  <w:bottom w:val="single" w:sz="4" w:space="0" w:color="auto"/>
                  <w:right w:val="single" w:sz="4" w:space="0" w:color="auto"/>
                </w:tcBorders>
                <w:shd w:val="clear" w:color="auto" w:fill="auto"/>
                <w:vAlign w:val="bottom"/>
                <w:hideMark/>
              </w:tcPr>
            </w:tcPrChange>
          </w:tcPr>
          <w:p w14:paraId="129358AD" w14:textId="3FCD6009" w:rsidR="005A7B76" w:rsidRPr="00045424" w:rsidDel="0057790A" w:rsidRDefault="005A7B76" w:rsidP="00E2263F">
            <w:pPr>
              <w:spacing w:after="0" w:line="240" w:lineRule="auto"/>
              <w:rPr>
                <w:del w:id="2106" w:author="Ramana Pinisetty(UST,IN)" w:date="2022-09-15T11:50:00Z"/>
                <w:rFonts w:eastAsia="Times New Roman"/>
                <w:color w:val="000000"/>
                <w:sz w:val="16"/>
                <w:szCs w:val="16"/>
                <w:lang w:eastAsia="en-US"/>
              </w:rPr>
            </w:pPr>
            <w:del w:id="2107" w:author="Ramana Pinisetty(UST,IN)" w:date="2022-09-15T11:50:00Z">
              <w:r w:rsidRPr="00045424" w:rsidDel="0057790A">
                <w:rPr>
                  <w:rFonts w:eastAsia="Times New Roman"/>
                  <w:color w:val="000000"/>
                  <w:sz w:val="16"/>
                  <w:szCs w:val="16"/>
                  <w:lang w:eastAsia="en-US"/>
                </w:rPr>
                <w:delText>ARTIFACTORY_PROJECT_KEY</w:delText>
              </w:r>
              <w:bookmarkStart w:id="2108" w:name="_Toc114137759"/>
              <w:bookmarkStart w:id="2109" w:name="_Toc114313367"/>
              <w:bookmarkStart w:id="2110" w:name="_Toc114488413"/>
              <w:bookmarkStart w:id="2111" w:name="_Toc114507561"/>
              <w:bookmarkStart w:id="2112" w:name="_Toc114507714"/>
              <w:bookmarkStart w:id="2113" w:name="_Toc114507878"/>
              <w:bookmarkStart w:id="2114" w:name="_Toc114740572"/>
              <w:bookmarkStart w:id="2115" w:name="_Toc114758432"/>
              <w:bookmarkStart w:id="2116" w:name="_Toc115204310"/>
              <w:bookmarkStart w:id="2117" w:name="_Toc115204909"/>
              <w:bookmarkEnd w:id="2108"/>
              <w:bookmarkEnd w:id="2109"/>
              <w:bookmarkEnd w:id="2110"/>
              <w:bookmarkEnd w:id="2111"/>
              <w:bookmarkEnd w:id="2112"/>
              <w:bookmarkEnd w:id="2113"/>
              <w:bookmarkEnd w:id="2114"/>
              <w:bookmarkEnd w:id="2115"/>
              <w:bookmarkEnd w:id="2116"/>
              <w:bookmarkEnd w:id="2117"/>
            </w:del>
          </w:p>
        </w:tc>
        <w:tc>
          <w:tcPr>
            <w:tcW w:w="1417" w:type="pct"/>
            <w:tcBorders>
              <w:top w:val="nil"/>
              <w:left w:val="nil"/>
              <w:bottom w:val="single" w:sz="4" w:space="0" w:color="auto"/>
              <w:right w:val="single" w:sz="4" w:space="0" w:color="auto"/>
            </w:tcBorders>
            <w:shd w:val="clear" w:color="000000" w:fill="FFD966"/>
            <w:vAlign w:val="bottom"/>
            <w:hideMark/>
            <w:tcPrChange w:id="2118" w:author="Prasanth Prasannan(UST,IN)" w:date="2022-09-14T13:39:00Z">
              <w:tcPr>
                <w:tcW w:w="1924" w:type="pct"/>
                <w:tcBorders>
                  <w:top w:val="nil"/>
                  <w:left w:val="nil"/>
                  <w:bottom w:val="single" w:sz="4" w:space="0" w:color="auto"/>
                  <w:right w:val="single" w:sz="4" w:space="0" w:color="auto"/>
                </w:tcBorders>
                <w:shd w:val="clear" w:color="000000" w:fill="FFD966"/>
                <w:vAlign w:val="bottom"/>
                <w:hideMark/>
              </w:tcPr>
            </w:tcPrChange>
          </w:tcPr>
          <w:p w14:paraId="39BD98EC" w14:textId="60CCA349" w:rsidR="005A7B76" w:rsidRPr="00045424" w:rsidDel="0057790A" w:rsidRDefault="005A7B76" w:rsidP="00E2263F">
            <w:pPr>
              <w:spacing w:after="0" w:line="240" w:lineRule="auto"/>
              <w:rPr>
                <w:del w:id="2119" w:author="Ramana Pinisetty(UST,IN)" w:date="2022-09-15T11:50:00Z"/>
                <w:rFonts w:eastAsia="Times New Roman"/>
                <w:color w:val="000000"/>
                <w:sz w:val="16"/>
                <w:szCs w:val="16"/>
                <w:lang w:eastAsia="en-US"/>
              </w:rPr>
            </w:pPr>
            <w:del w:id="2120" w:author="Ramana Pinisetty(UST,IN)" w:date="2022-09-15T11:50:00Z">
              <w:r w:rsidRPr="00045424" w:rsidDel="0057790A">
                <w:rPr>
                  <w:rFonts w:eastAsia="Times New Roman"/>
                  <w:color w:val="000000"/>
                  <w:sz w:val="16"/>
                  <w:szCs w:val="16"/>
                  <w:lang w:eastAsia="en-US"/>
                </w:rPr>
                <w:delText>Usthps</w:delText>
              </w:r>
              <w:bookmarkStart w:id="2121" w:name="_Toc114137760"/>
              <w:bookmarkStart w:id="2122" w:name="_Toc114313368"/>
              <w:bookmarkStart w:id="2123" w:name="_Toc114488414"/>
              <w:bookmarkStart w:id="2124" w:name="_Toc114507562"/>
              <w:bookmarkStart w:id="2125" w:name="_Toc114507715"/>
              <w:bookmarkStart w:id="2126" w:name="_Toc114507879"/>
              <w:bookmarkStart w:id="2127" w:name="_Toc114740573"/>
              <w:bookmarkStart w:id="2128" w:name="_Toc114758433"/>
              <w:bookmarkStart w:id="2129" w:name="_Toc115204311"/>
              <w:bookmarkStart w:id="2130" w:name="_Toc115204910"/>
              <w:bookmarkEnd w:id="2121"/>
              <w:bookmarkEnd w:id="2122"/>
              <w:bookmarkEnd w:id="2123"/>
              <w:bookmarkEnd w:id="2124"/>
              <w:bookmarkEnd w:id="2125"/>
              <w:bookmarkEnd w:id="2126"/>
              <w:bookmarkEnd w:id="2127"/>
              <w:bookmarkEnd w:id="2128"/>
              <w:bookmarkEnd w:id="2129"/>
              <w:bookmarkEnd w:id="2130"/>
            </w:del>
          </w:p>
        </w:tc>
        <w:tc>
          <w:tcPr>
            <w:tcW w:w="2307" w:type="pct"/>
            <w:tcBorders>
              <w:top w:val="nil"/>
              <w:left w:val="nil"/>
              <w:bottom w:val="single" w:sz="4" w:space="0" w:color="auto"/>
              <w:right w:val="single" w:sz="4" w:space="0" w:color="auto"/>
            </w:tcBorders>
            <w:shd w:val="clear" w:color="auto" w:fill="auto"/>
            <w:vAlign w:val="bottom"/>
            <w:hideMark/>
            <w:tcPrChange w:id="2131" w:author="Prasanth Prasannan(UST,IN)" w:date="2022-09-14T13:39:00Z">
              <w:tcPr>
                <w:tcW w:w="2307" w:type="pct"/>
                <w:tcBorders>
                  <w:top w:val="nil"/>
                  <w:left w:val="nil"/>
                  <w:bottom w:val="single" w:sz="4" w:space="0" w:color="auto"/>
                  <w:right w:val="single" w:sz="4" w:space="0" w:color="auto"/>
                </w:tcBorders>
                <w:shd w:val="clear" w:color="auto" w:fill="auto"/>
                <w:vAlign w:val="bottom"/>
                <w:hideMark/>
              </w:tcPr>
            </w:tcPrChange>
          </w:tcPr>
          <w:p w14:paraId="39A078CA" w14:textId="3DDF2BD1" w:rsidR="005A7B76" w:rsidRPr="00045424" w:rsidDel="0057790A" w:rsidRDefault="005A7B76" w:rsidP="00E2263F">
            <w:pPr>
              <w:spacing w:after="0" w:line="240" w:lineRule="auto"/>
              <w:rPr>
                <w:del w:id="2132" w:author="Ramana Pinisetty(UST,IN)" w:date="2022-09-15T11:50:00Z"/>
                <w:rFonts w:eastAsia="Times New Roman"/>
                <w:color w:val="000000"/>
                <w:sz w:val="16"/>
                <w:szCs w:val="16"/>
                <w:lang w:eastAsia="en-US"/>
              </w:rPr>
            </w:pPr>
            <w:del w:id="2133" w:author="Ramana Pinisetty(UST,IN)" w:date="2022-09-15T11:50:00Z">
              <w:r w:rsidRPr="00045424" w:rsidDel="0057790A">
                <w:rPr>
                  <w:rFonts w:eastAsia="Times New Roman"/>
                  <w:color w:val="000000"/>
                  <w:sz w:val="16"/>
                  <w:szCs w:val="16"/>
                  <w:lang w:eastAsia="en-US"/>
                </w:rPr>
                <w:delText> </w:delText>
              </w:r>
              <w:r w:rsidRPr="00EB3F21" w:rsidDel="0057790A">
                <w:rPr>
                  <w:rFonts w:eastAsia="Times New Roman"/>
                  <w:color w:val="000000"/>
                  <w:sz w:val="16"/>
                  <w:szCs w:val="16"/>
                  <w:lang w:eastAsia="en-US"/>
                </w:rPr>
                <w:delText xml:space="preserve">JFROG PROJECT KEY </w:delText>
              </w:r>
              <w:bookmarkStart w:id="2134" w:name="_Toc114137761"/>
              <w:bookmarkStart w:id="2135" w:name="_Toc114313369"/>
              <w:bookmarkStart w:id="2136" w:name="_Toc114488415"/>
              <w:bookmarkStart w:id="2137" w:name="_Toc114507563"/>
              <w:bookmarkStart w:id="2138" w:name="_Toc114507716"/>
              <w:bookmarkStart w:id="2139" w:name="_Toc114507880"/>
              <w:bookmarkStart w:id="2140" w:name="_Toc114740574"/>
              <w:bookmarkStart w:id="2141" w:name="_Toc114758434"/>
              <w:bookmarkStart w:id="2142" w:name="_Toc115204312"/>
              <w:bookmarkStart w:id="2143" w:name="_Toc115204911"/>
              <w:bookmarkEnd w:id="2134"/>
              <w:bookmarkEnd w:id="2135"/>
              <w:bookmarkEnd w:id="2136"/>
              <w:bookmarkEnd w:id="2137"/>
              <w:bookmarkEnd w:id="2138"/>
              <w:bookmarkEnd w:id="2139"/>
              <w:bookmarkEnd w:id="2140"/>
              <w:bookmarkEnd w:id="2141"/>
              <w:bookmarkEnd w:id="2142"/>
              <w:bookmarkEnd w:id="2143"/>
            </w:del>
          </w:p>
        </w:tc>
        <w:bookmarkStart w:id="2144" w:name="_Toc114137762"/>
        <w:bookmarkStart w:id="2145" w:name="_Toc114313370"/>
        <w:bookmarkStart w:id="2146" w:name="_Toc114488416"/>
        <w:bookmarkStart w:id="2147" w:name="_Toc114507564"/>
        <w:bookmarkStart w:id="2148" w:name="_Toc114507717"/>
        <w:bookmarkStart w:id="2149" w:name="_Toc114507881"/>
        <w:bookmarkStart w:id="2150" w:name="_Toc114740575"/>
        <w:bookmarkStart w:id="2151" w:name="_Toc114758435"/>
        <w:bookmarkStart w:id="2152" w:name="_Toc115204313"/>
        <w:bookmarkStart w:id="2153" w:name="_Toc115204912"/>
        <w:bookmarkEnd w:id="2144"/>
        <w:bookmarkEnd w:id="2145"/>
        <w:bookmarkEnd w:id="2146"/>
        <w:bookmarkEnd w:id="2147"/>
        <w:bookmarkEnd w:id="2148"/>
        <w:bookmarkEnd w:id="2149"/>
        <w:bookmarkEnd w:id="2150"/>
        <w:bookmarkEnd w:id="2151"/>
        <w:bookmarkEnd w:id="2152"/>
        <w:bookmarkEnd w:id="2153"/>
      </w:tr>
      <w:tr w:rsidR="005A7B76" w:rsidRPr="00EB3F21" w:rsidDel="0057790A" w14:paraId="7ADF5995" w14:textId="4217F0D4" w:rsidTr="00AD0B9F">
        <w:tblPrEx>
          <w:tblW w:w="4927" w:type="pct"/>
          <w:tblInd w:w="704" w:type="dxa"/>
          <w:tblLayout w:type="fixed"/>
          <w:tblPrExChange w:id="2154" w:author="Prasanth Prasannan(UST,IN)" w:date="2022-09-14T13:39:00Z">
            <w:tblPrEx>
              <w:tblW w:w="4927" w:type="pct"/>
              <w:tblInd w:w="704" w:type="dxa"/>
              <w:tblLayout w:type="fixed"/>
            </w:tblPrEx>
          </w:tblPrExChange>
        </w:tblPrEx>
        <w:trPr>
          <w:trHeight w:val="290"/>
          <w:del w:id="2155" w:author="Ramana Pinisetty(UST,IN)" w:date="2022-09-15T11:50:00Z"/>
          <w:trPrChange w:id="2156" w:author="Prasanth Prasannan(UST,IN)" w:date="2022-09-14T13:39:00Z">
            <w:trPr>
              <w:gridAfter w:val="0"/>
              <w:trHeight w:val="290"/>
            </w:trPr>
          </w:trPrChange>
        </w:trPr>
        <w:tc>
          <w:tcPr>
            <w:tcW w:w="1276" w:type="pct"/>
            <w:tcBorders>
              <w:top w:val="nil"/>
              <w:left w:val="single" w:sz="4" w:space="0" w:color="auto"/>
              <w:bottom w:val="single" w:sz="4" w:space="0" w:color="auto"/>
              <w:right w:val="single" w:sz="4" w:space="0" w:color="auto"/>
            </w:tcBorders>
            <w:shd w:val="clear" w:color="auto" w:fill="auto"/>
            <w:noWrap/>
            <w:vAlign w:val="bottom"/>
            <w:hideMark/>
            <w:tcPrChange w:id="2157" w:author="Prasanth Prasannan(UST,IN)" w:date="2022-09-14T13:39:00Z">
              <w:tcPr>
                <w:tcW w:w="769" w:type="pct"/>
                <w:gridSpan w:val="2"/>
                <w:tcBorders>
                  <w:top w:val="nil"/>
                  <w:left w:val="single" w:sz="4" w:space="0" w:color="auto"/>
                  <w:bottom w:val="single" w:sz="4" w:space="0" w:color="auto"/>
                  <w:right w:val="single" w:sz="4" w:space="0" w:color="auto"/>
                </w:tcBorders>
                <w:shd w:val="clear" w:color="auto" w:fill="auto"/>
                <w:noWrap/>
                <w:vAlign w:val="bottom"/>
                <w:hideMark/>
              </w:tcPr>
            </w:tcPrChange>
          </w:tcPr>
          <w:p w14:paraId="20AD8ED8" w14:textId="5C76B83C" w:rsidR="005A7B76" w:rsidRPr="00045424" w:rsidDel="0057790A" w:rsidRDefault="005A7B76" w:rsidP="00E2263F">
            <w:pPr>
              <w:spacing w:after="0" w:line="240" w:lineRule="auto"/>
              <w:rPr>
                <w:del w:id="2158" w:author="Ramana Pinisetty(UST,IN)" w:date="2022-09-15T11:50:00Z"/>
                <w:rFonts w:eastAsia="Times New Roman"/>
                <w:color w:val="000000"/>
                <w:sz w:val="16"/>
                <w:szCs w:val="16"/>
                <w:lang w:eastAsia="en-US"/>
              </w:rPr>
            </w:pPr>
            <w:del w:id="2159" w:author="Ramana Pinisetty(UST,IN)" w:date="2022-09-15T11:50:00Z">
              <w:r w:rsidRPr="00045424" w:rsidDel="0057790A">
                <w:rPr>
                  <w:rFonts w:eastAsia="Times New Roman"/>
                  <w:color w:val="000000"/>
                  <w:sz w:val="16"/>
                  <w:szCs w:val="16"/>
                  <w:lang w:eastAsia="en-US"/>
                </w:rPr>
                <w:delText>ARTIFACTORY_SERVER</w:delText>
              </w:r>
              <w:bookmarkStart w:id="2160" w:name="_Toc114137763"/>
              <w:bookmarkStart w:id="2161" w:name="_Toc114313371"/>
              <w:bookmarkStart w:id="2162" w:name="_Toc114488417"/>
              <w:bookmarkStart w:id="2163" w:name="_Toc114507565"/>
              <w:bookmarkStart w:id="2164" w:name="_Toc114507718"/>
              <w:bookmarkStart w:id="2165" w:name="_Toc114507882"/>
              <w:bookmarkStart w:id="2166" w:name="_Toc114740576"/>
              <w:bookmarkStart w:id="2167" w:name="_Toc114758436"/>
              <w:bookmarkStart w:id="2168" w:name="_Toc115204314"/>
              <w:bookmarkStart w:id="2169" w:name="_Toc115204913"/>
              <w:bookmarkEnd w:id="2160"/>
              <w:bookmarkEnd w:id="2161"/>
              <w:bookmarkEnd w:id="2162"/>
              <w:bookmarkEnd w:id="2163"/>
              <w:bookmarkEnd w:id="2164"/>
              <w:bookmarkEnd w:id="2165"/>
              <w:bookmarkEnd w:id="2166"/>
              <w:bookmarkEnd w:id="2167"/>
              <w:bookmarkEnd w:id="2168"/>
              <w:bookmarkEnd w:id="2169"/>
            </w:del>
          </w:p>
        </w:tc>
        <w:tc>
          <w:tcPr>
            <w:tcW w:w="1417" w:type="pct"/>
            <w:tcBorders>
              <w:top w:val="nil"/>
              <w:left w:val="nil"/>
              <w:bottom w:val="single" w:sz="4" w:space="0" w:color="auto"/>
              <w:right w:val="single" w:sz="4" w:space="0" w:color="auto"/>
            </w:tcBorders>
            <w:shd w:val="clear" w:color="000000" w:fill="FFD966"/>
            <w:noWrap/>
            <w:vAlign w:val="bottom"/>
            <w:hideMark/>
            <w:tcPrChange w:id="2170" w:author="Prasanth Prasannan(UST,IN)" w:date="2022-09-14T13:39:00Z">
              <w:tcPr>
                <w:tcW w:w="1924" w:type="pct"/>
                <w:tcBorders>
                  <w:top w:val="nil"/>
                  <w:left w:val="nil"/>
                  <w:bottom w:val="single" w:sz="4" w:space="0" w:color="auto"/>
                  <w:right w:val="single" w:sz="4" w:space="0" w:color="auto"/>
                </w:tcBorders>
                <w:shd w:val="clear" w:color="000000" w:fill="FFD966"/>
                <w:noWrap/>
                <w:vAlign w:val="bottom"/>
                <w:hideMark/>
              </w:tcPr>
            </w:tcPrChange>
          </w:tcPr>
          <w:p w14:paraId="3D4DCA69" w14:textId="39B3335E" w:rsidR="005A7B76" w:rsidRPr="00045424" w:rsidDel="0057790A" w:rsidRDefault="005A7B76" w:rsidP="00E2263F">
            <w:pPr>
              <w:spacing w:after="0" w:line="240" w:lineRule="auto"/>
              <w:rPr>
                <w:del w:id="2171" w:author="Ramana Pinisetty(UST,IN)" w:date="2022-09-15T11:50:00Z"/>
                <w:rFonts w:eastAsia="Times New Roman"/>
                <w:color w:val="000000"/>
                <w:sz w:val="16"/>
                <w:szCs w:val="16"/>
                <w:lang w:eastAsia="en-US"/>
              </w:rPr>
            </w:pPr>
            <w:del w:id="2172" w:author="Ramana Pinisetty(UST,IN)" w:date="2022-09-15T11:50:00Z">
              <w:r w:rsidRPr="00045424" w:rsidDel="0057790A">
                <w:rPr>
                  <w:rFonts w:eastAsia="Times New Roman"/>
                  <w:color w:val="000000"/>
                  <w:sz w:val="16"/>
                  <w:szCs w:val="16"/>
                  <w:lang w:eastAsia="en-US"/>
                </w:rPr>
                <w:delText>Usthealthproof</w:delText>
              </w:r>
              <w:bookmarkStart w:id="2173" w:name="_Toc114137764"/>
              <w:bookmarkStart w:id="2174" w:name="_Toc114313372"/>
              <w:bookmarkStart w:id="2175" w:name="_Toc114488418"/>
              <w:bookmarkStart w:id="2176" w:name="_Toc114507566"/>
              <w:bookmarkStart w:id="2177" w:name="_Toc114507719"/>
              <w:bookmarkStart w:id="2178" w:name="_Toc114507883"/>
              <w:bookmarkStart w:id="2179" w:name="_Toc114740577"/>
              <w:bookmarkStart w:id="2180" w:name="_Toc114758437"/>
              <w:bookmarkStart w:id="2181" w:name="_Toc115204315"/>
              <w:bookmarkStart w:id="2182" w:name="_Toc115204914"/>
              <w:bookmarkEnd w:id="2173"/>
              <w:bookmarkEnd w:id="2174"/>
              <w:bookmarkEnd w:id="2175"/>
              <w:bookmarkEnd w:id="2176"/>
              <w:bookmarkEnd w:id="2177"/>
              <w:bookmarkEnd w:id="2178"/>
              <w:bookmarkEnd w:id="2179"/>
              <w:bookmarkEnd w:id="2180"/>
              <w:bookmarkEnd w:id="2181"/>
              <w:bookmarkEnd w:id="2182"/>
            </w:del>
          </w:p>
        </w:tc>
        <w:tc>
          <w:tcPr>
            <w:tcW w:w="2307" w:type="pct"/>
            <w:tcBorders>
              <w:top w:val="nil"/>
              <w:left w:val="nil"/>
              <w:bottom w:val="single" w:sz="4" w:space="0" w:color="auto"/>
              <w:right w:val="single" w:sz="4" w:space="0" w:color="auto"/>
            </w:tcBorders>
            <w:shd w:val="clear" w:color="auto" w:fill="auto"/>
            <w:noWrap/>
            <w:vAlign w:val="bottom"/>
            <w:hideMark/>
            <w:tcPrChange w:id="2183" w:author="Prasanth Prasannan(UST,IN)" w:date="2022-09-14T13:39:00Z">
              <w:tcPr>
                <w:tcW w:w="2307" w:type="pct"/>
                <w:tcBorders>
                  <w:top w:val="nil"/>
                  <w:left w:val="nil"/>
                  <w:bottom w:val="single" w:sz="4" w:space="0" w:color="auto"/>
                  <w:right w:val="single" w:sz="4" w:space="0" w:color="auto"/>
                </w:tcBorders>
                <w:shd w:val="clear" w:color="auto" w:fill="auto"/>
                <w:noWrap/>
                <w:vAlign w:val="bottom"/>
                <w:hideMark/>
              </w:tcPr>
            </w:tcPrChange>
          </w:tcPr>
          <w:p w14:paraId="6C5B0518" w14:textId="0A1AD2DC" w:rsidR="005A7B76" w:rsidRPr="00045424" w:rsidDel="0057790A" w:rsidRDefault="005A7B76" w:rsidP="00E2263F">
            <w:pPr>
              <w:spacing w:after="0" w:line="240" w:lineRule="auto"/>
              <w:rPr>
                <w:del w:id="2184" w:author="Ramana Pinisetty(UST,IN)" w:date="2022-09-15T11:50:00Z"/>
                <w:rFonts w:eastAsia="Times New Roman"/>
                <w:color w:val="000000"/>
                <w:sz w:val="16"/>
                <w:szCs w:val="16"/>
                <w:lang w:eastAsia="en-US"/>
              </w:rPr>
            </w:pPr>
            <w:del w:id="2185" w:author="Ramana Pinisetty(UST,IN)" w:date="2022-09-15T11:50:00Z">
              <w:r w:rsidRPr="00045424" w:rsidDel="0057790A">
                <w:rPr>
                  <w:rFonts w:eastAsia="Times New Roman"/>
                  <w:color w:val="000000"/>
                  <w:sz w:val="16"/>
                  <w:szCs w:val="16"/>
                  <w:lang w:eastAsia="en-US"/>
                </w:rPr>
                <w:delText> </w:delText>
              </w:r>
              <w:r w:rsidRPr="00EB3F21" w:rsidDel="0057790A">
                <w:rPr>
                  <w:rFonts w:eastAsia="Times New Roman"/>
                  <w:color w:val="000000"/>
                  <w:sz w:val="16"/>
                  <w:szCs w:val="16"/>
                  <w:lang w:eastAsia="en-US"/>
                </w:rPr>
                <w:delText>JFROG ARTIFACTORY SERVER</w:delText>
              </w:r>
              <w:bookmarkStart w:id="2186" w:name="_Toc114137765"/>
              <w:bookmarkStart w:id="2187" w:name="_Toc114313373"/>
              <w:bookmarkStart w:id="2188" w:name="_Toc114488419"/>
              <w:bookmarkStart w:id="2189" w:name="_Toc114507567"/>
              <w:bookmarkStart w:id="2190" w:name="_Toc114507720"/>
              <w:bookmarkStart w:id="2191" w:name="_Toc114507884"/>
              <w:bookmarkStart w:id="2192" w:name="_Toc114740578"/>
              <w:bookmarkStart w:id="2193" w:name="_Toc114758438"/>
              <w:bookmarkStart w:id="2194" w:name="_Toc115204316"/>
              <w:bookmarkStart w:id="2195" w:name="_Toc115204915"/>
              <w:bookmarkEnd w:id="2186"/>
              <w:bookmarkEnd w:id="2187"/>
              <w:bookmarkEnd w:id="2188"/>
              <w:bookmarkEnd w:id="2189"/>
              <w:bookmarkEnd w:id="2190"/>
              <w:bookmarkEnd w:id="2191"/>
              <w:bookmarkEnd w:id="2192"/>
              <w:bookmarkEnd w:id="2193"/>
              <w:bookmarkEnd w:id="2194"/>
              <w:bookmarkEnd w:id="2195"/>
            </w:del>
          </w:p>
        </w:tc>
        <w:bookmarkStart w:id="2196" w:name="_Toc114137766"/>
        <w:bookmarkStart w:id="2197" w:name="_Toc114313374"/>
        <w:bookmarkStart w:id="2198" w:name="_Toc114488420"/>
        <w:bookmarkStart w:id="2199" w:name="_Toc114507568"/>
        <w:bookmarkStart w:id="2200" w:name="_Toc114507721"/>
        <w:bookmarkStart w:id="2201" w:name="_Toc114507885"/>
        <w:bookmarkStart w:id="2202" w:name="_Toc114740579"/>
        <w:bookmarkStart w:id="2203" w:name="_Toc114758439"/>
        <w:bookmarkStart w:id="2204" w:name="_Toc115204317"/>
        <w:bookmarkStart w:id="2205" w:name="_Toc115204916"/>
        <w:bookmarkEnd w:id="2196"/>
        <w:bookmarkEnd w:id="2197"/>
        <w:bookmarkEnd w:id="2198"/>
        <w:bookmarkEnd w:id="2199"/>
        <w:bookmarkEnd w:id="2200"/>
        <w:bookmarkEnd w:id="2201"/>
        <w:bookmarkEnd w:id="2202"/>
        <w:bookmarkEnd w:id="2203"/>
        <w:bookmarkEnd w:id="2204"/>
        <w:bookmarkEnd w:id="2205"/>
      </w:tr>
      <w:tr w:rsidR="005A7B76" w:rsidRPr="00EB3F21" w:rsidDel="0057790A" w14:paraId="74731005" w14:textId="127D67E9" w:rsidTr="00AD0B9F">
        <w:tblPrEx>
          <w:tblW w:w="4927" w:type="pct"/>
          <w:tblInd w:w="704" w:type="dxa"/>
          <w:tblLayout w:type="fixed"/>
          <w:tblPrExChange w:id="2206" w:author="Prasanth Prasannan(UST,IN)" w:date="2022-09-14T13:39:00Z">
            <w:tblPrEx>
              <w:tblW w:w="4927" w:type="pct"/>
              <w:tblInd w:w="704" w:type="dxa"/>
              <w:tblLayout w:type="fixed"/>
            </w:tblPrEx>
          </w:tblPrExChange>
        </w:tblPrEx>
        <w:trPr>
          <w:trHeight w:val="290"/>
          <w:del w:id="2207" w:author="Ramana Pinisetty(UST,IN)" w:date="2022-09-15T11:50:00Z"/>
          <w:trPrChange w:id="2208" w:author="Prasanth Prasannan(UST,IN)" w:date="2022-09-14T13:39:00Z">
            <w:trPr>
              <w:gridAfter w:val="0"/>
              <w:trHeight w:val="290"/>
            </w:trPr>
          </w:trPrChange>
        </w:trPr>
        <w:tc>
          <w:tcPr>
            <w:tcW w:w="1276" w:type="pct"/>
            <w:tcBorders>
              <w:top w:val="nil"/>
              <w:left w:val="single" w:sz="4" w:space="0" w:color="auto"/>
              <w:bottom w:val="single" w:sz="4" w:space="0" w:color="auto"/>
              <w:right w:val="single" w:sz="4" w:space="0" w:color="auto"/>
            </w:tcBorders>
            <w:shd w:val="clear" w:color="auto" w:fill="auto"/>
            <w:noWrap/>
            <w:vAlign w:val="bottom"/>
            <w:hideMark/>
            <w:tcPrChange w:id="2209" w:author="Prasanth Prasannan(UST,IN)" w:date="2022-09-14T13:39:00Z">
              <w:tcPr>
                <w:tcW w:w="769" w:type="pct"/>
                <w:gridSpan w:val="2"/>
                <w:tcBorders>
                  <w:top w:val="nil"/>
                  <w:left w:val="single" w:sz="4" w:space="0" w:color="auto"/>
                  <w:bottom w:val="single" w:sz="4" w:space="0" w:color="auto"/>
                  <w:right w:val="single" w:sz="4" w:space="0" w:color="auto"/>
                </w:tcBorders>
                <w:shd w:val="clear" w:color="auto" w:fill="auto"/>
                <w:noWrap/>
                <w:vAlign w:val="bottom"/>
                <w:hideMark/>
              </w:tcPr>
            </w:tcPrChange>
          </w:tcPr>
          <w:p w14:paraId="657CB0AC" w14:textId="39234CA1" w:rsidR="005A7B76" w:rsidRPr="00045424" w:rsidDel="0057790A" w:rsidRDefault="005A7B76" w:rsidP="00E2263F">
            <w:pPr>
              <w:spacing w:after="0" w:line="240" w:lineRule="auto"/>
              <w:rPr>
                <w:del w:id="2210" w:author="Ramana Pinisetty(UST,IN)" w:date="2022-09-15T11:50:00Z"/>
                <w:rFonts w:eastAsia="Times New Roman"/>
                <w:color w:val="000000"/>
                <w:sz w:val="16"/>
                <w:szCs w:val="16"/>
                <w:lang w:eastAsia="en-US"/>
              </w:rPr>
            </w:pPr>
            <w:del w:id="2211" w:author="Ramana Pinisetty(UST,IN)" w:date="2022-09-15T11:50:00Z">
              <w:r w:rsidRPr="00045424" w:rsidDel="0057790A">
                <w:rPr>
                  <w:rFonts w:eastAsia="Times New Roman"/>
                  <w:color w:val="000000"/>
                  <w:sz w:val="16"/>
                  <w:szCs w:val="16"/>
                  <w:lang w:eastAsia="en-US"/>
                </w:rPr>
                <w:delText>ARTIFACTORY_URL</w:delText>
              </w:r>
              <w:bookmarkStart w:id="2212" w:name="_Toc114137767"/>
              <w:bookmarkStart w:id="2213" w:name="_Toc114313375"/>
              <w:bookmarkStart w:id="2214" w:name="_Toc114488421"/>
              <w:bookmarkStart w:id="2215" w:name="_Toc114507569"/>
              <w:bookmarkStart w:id="2216" w:name="_Toc114507722"/>
              <w:bookmarkStart w:id="2217" w:name="_Toc114507886"/>
              <w:bookmarkStart w:id="2218" w:name="_Toc114740580"/>
              <w:bookmarkStart w:id="2219" w:name="_Toc114758440"/>
              <w:bookmarkStart w:id="2220" w:name="_Toc115204318"/>
              <w:bookmarkStart w:id="2221" w:name="_Toc115204917"/>
              <w:bookmarkEnd w:id="2212"/>
              <w:bookmarkEnd w:id="2213"/>
              <w:bookmarkEnd w:id="2214"/>
              <w:bookmarkEnd w:id="2215"/>
              <w:bookmarkEnd w:id="2216"/>
              <w:bookmarkEnd w:id="2217"/>
              <w:bookmarkEnd w:id="2218"/>
              <w:bookmarkEnd w:id="2219"/>
              <w:bookmarkEnd w:id="2220"/>
              <w:bookmarkEnd w:id="2221"/>
            </w:del>
          </w:p>
        </w:tc>
        <w:tc>
          <w:tcPr>
            <w:tcW w:w="1417" w:type="pct"/>
            <w:tcBorders>
              <w:top w:val="nil"/>
              <w:left w:val="nil"/>
              <w:bottom w:val="single" w:sz="4" w:space="0" w:color="auto"/>
              <w:right w:val="single" w:sz="4" w:space="0" w:color="auto"/>
            </w:tcBorders>
            <w:shd w:val="clear" w:color="auto" w:fill="auto"/>
            <w:noWrap/>
            <w:vAlign w:val="bottom"/>
            <w:hideMark/>
            <w:tcPrChange w:id="2222" w:author="Prasanth Prasannan(UST,IN)" w:date="2022-09-14T13:39:00Z">
              <w:tcPr>
                <w:tcW w:w="1924" w:type="pct"/>
                <w:tcBorders>
                  <w:top w:val="nil"/>
                  <w:left w:val="nil"/>
                  <w:bottom w:val="single" w:sz="4" w:space="0" w:color="auto"/>
                  <w:right w:val="single" w:sz="4" w:space="0" w:color="auto"/>
                </w:tcBorders>
                <w:shd w:val="clear" w:color="auto" w:fill="auto"/>
                <w:noWrap/>
                <w:vAlign w:val="bottom"/>
                <w:hideMark/>
              </w:tcPr>
            </w:tcPrChange>
          </w:tcPr>
          <w:p w14:paraId="7B92A6F3" w14:textId="150C5F77" w:rsidR="005A7B76" w:rsidRPr="00045424" w:rsidDel="0057790A" w:rsidRDefault="005A7B76" w:rsidP="00E2263F">
            <w:pPr>
              <w:spacing w:after="0" w:line="240" w:lineRule="auto"/>
              <w:rPr>
                <w:del w:id="2223" w:author="Ramana Pinisetty(UST,IN)" w:date="2022-09-15T11:50:00Z"/>
                <w:rFonts w:eastAsia="Times New Roman"/>
                <w:color w:val="000000"/>
                <w:sz w:val="16"/>
                <w:szCs w:val="16"/>
                <w:lang w:eastAsia="en-US"/>
              </w:rPr>
            </w:pPr>
            <w:del w:id="2224" w:author="Ramana Pinisetty(UST,IN)" w:date="2022-09-15T11:50:00Z">
              <w:r w:rsidRPr="00045424" w:rsidDel="0057790A">
                <w:rPr>
                  <w:rFonts w:eastAsia="Times New Roman"/>
                  <w:color w:val="000000"/>
                  <w:sz w:val="16"/>
                  <w:szCs w:val="16"/>
                  <w:lang w:eastAsia="en-US"/>
                </w:rPr>
                <w:delText>https://$ARTIFACTORY_SERVER.jfrog.io/</w:delText>
              </w:r>
              <w:bookmarkStart w:id="2225" w:name="_Toc114137768"/>
              <w:bookmarkStart w:id="2226" w:name="_Toc114313376"/>
              <w:bookmarkStart w:id="2227" w:name="_Toc114488422"/>
              <w:bookmarkStart w:id="2228" w:name="_Toc114507570"/>
              <w:bookmarkStart w:id="2229" w:name="_Toc114507723"/>
              <w:bookmarkStart w:id="2230" w:name="_Toc114507887"/>
              <w:bookmarkStart w:id="2231" w:name="_Toc114740581"/>
              <w:bookmarkStart w:id="2232" w:name="_Toc114758441"/>
              <w:bookmarkStart w:id="2233" w:name="_Toc115204319"/>
              <w:bookmarkStart w:id="2234" w:name="_Toc115204918"/>
              <w:bookmarkEnd w:id="2225"/>
              <w:bookmarkEnd w:id="2226"/>
              <w:bookmarkEnd w:id="2227"/>
              <w:bookmarkEnd w:id="2228"/>
              <w:bookmarkEnd w:id="2229"/>
              <w:bookmarkEnd w:id="2230"/>
              <w:bookmarkEnd w:id="2231"/>
              <w:bookmarkEnd w:id="2232"/>
              <w:bookmarkEnd w:id="2233"/>
              <w:bookmarkEnd w:id="2234"/>
            </w:del>
          </w:p>
        </w:tc>
        <w:tc>
          <w:tcPr>
            <w:tcW w:w="2307" w:type="pct"/>
            <w:tcBorders>
              <w:top w:val="nil"/>
              <w:left w:val="nil"/>
              <w:bottom w:val="single" w:sz="4" w:space="0" w:color="auto"/>
              <w:right w:val="single" w:sz="4" w:space="0" w:color="auto"/>
            </w:tcBorders>
            <w:shd w:val="clear" w:color="auto" w:fill="auto"/>
            <w:noWrap/>
            <w:vAlign w:val="bottom"/>
            <w:hideMark/>
            <w:tcPrChange w:id="2235" w:author="Prasanth Prasannan(UST,IN)" w:date="2022-09-14T13:39:00Z">
              <w:tcPr>
                <w:tcW w:w="2307" w:type="pct"/>
                <w:tcBorders>
                  <w:top w:val="nil"/>
                  <w:left w:val="nil"/>
                  <w:bottom w:val="single" w:sz="4" w:space="0" w:color="auto"/>
                  <w:right w:val="single" w:sz="4" w:space="0" w:color="auto"/>
                </w:tcBorders>
                <w:shd w:val="clear" w:color="auto" w:fill="auto"/>
                <w:noWrap/>
                <w:vAlign w:val="bottom"/>
                <w:hideMark/>
              </w:tcPr>
            </w:tcPrChange>
          </w:tcPr>
          <w:p w14:paraId="441BAAC5" w14:textId="50E59477" w:rsidR="005A7B76" w:rsidRPr="00045424" w:rsidDel="0057790A" w:rsidRDefault="005A7B76" w:rsidP="00E2263F">
            <w:pPr>
              <w:spacing w:after="0" w:line="240" w:lineRule="auto"/>
              <w:rPr>
                <w:del w:id="2236" w:author="Ramana Pinisetty(UST,IN)" w:date="2022-09-15T11:50:00Z"/>
                <w:rFonts w:eastAsia="Times New Roman"/>
                <w:color w:val="000000"/>
                <w:sz w:val="16"/>
                <w:szCs w:val="16"/>
                <w:lang w:eastAsia="en-US"/>
              </w:rPr>
            </w:pPr>
            <w:del w:id="2237" w:author="Ramana Pinisetty(UST,IN)" w:date="2022-09-15T11:50:00Z">
              <w:r w:rsidRPr="00045424" w:rsidDel="0057790A">
                <w:rPr>
                  <w:rFonts w:eastAsia="Times New Roman"/>
                  <w:color w:val="000000"/>
                  <w:sz w:val="16"/>
                  <w:szCs w:val="16"/>
                  <w:lang w:eastAsia="en-US"/>
                </w:rPr>
                <w:delText> </w:delText>
              </w:r>
              <w:r w:rsidRPr="00EB3F21" w:rsidDel="0057790A">
                <w:rPr>
                  <w:rFonts w:eastAsia="Times New Roman"/>
                  <w:color w:val="000000"/>
                  <w:sz w:val="16"/>
                  <w:szCs w:val="16"/>
                  <w:lang w:eastAsia="en-US"/>
                </w:rPr>
                <w:delText>JFROG ARTIFACTORY URL</w:delText>
              </w:r>
              <w:bookmarkStart w:id="2238" w:name="_Toc114137769"/>
              <w:bookmarkStart w:id="2239" w:name="_Toc114313377"/>
              <w:bookmarkStart w:id="2240" w:name="_Toc114488423"/>
              <w:bookmarkStart w:id="2241" w:name="_Toc114507571"/>
              <w:bookmarkStart w:id="2242" w:name="_Toc114507724"/>
              <w:bookmarkStart w:id="2243" w:name="_Toc114507888"/>
              <w:bookmarkStart w:id="2244" w:name="_Toc114740582"/>
              <w:bookmarkStart w:id="2245" w:name="_Toc114758442"/>
              <w:bookmarkStart w:id="2246" w:name="_Toc115204320"/>
              <w:bookmarkStart w:id="2247" w:name="_Toc115204919"/>
              <w:bookmarkEnd w:id="2238"/>
              <w:bookmarkEnd w:id="2239"/>
              <w:bookmarkEnd w:id="2240"/>
              <w:bookmarkEnd w:id="2241"/>
              <w:bookmarkEnd w:id="2242"/>
              <w:bookmarkEnd w:id="2243"/>
              <w:bookmarkEnd w:id="2244"/>
              <w:bookmarkEnd w:id="2245"/>
              <w:bookmarkEnd w:id="2246"/>
              <w:bookmarkEnd w:id="2247"/>
            </w:del>
          </w:p>
        </w:tc>
        <w:bookmarkStart w:id="2248" w:name="_Toc114137770"/>
        <w:bookmarkStart w:id="2249" w:name="_Toc114313378"/>
        <w:bookmarkStart w:id="2250" w:name="_Toc114488424"/>
        <w:bookmarkStart w:id="2251" w:name="_Toc114507572"/>
        <w:bookmarkStart w:id="2252" w:name="_Toc114507725"/>
        <w:bookmarkStart w:id="2253" w:name="_Toc114507889"/>
        <w:bookmarkStart w:id="2254" w:name="_Toc114740583"/>
        <w:bookmarkStart w:id="2255" w:name="_Toc114758443"/>
        <w:bookmarkStart w:id="2256" w:name="_Toc115204321"/>
        <w:bookmarkStart w:id="2257" w:name="_Toc115204920"/>
        <w:bookmarkEnd w:id="2248"/>
        <w:bookmarkEnd w:id="2249"/>
        <w:bookmarkEnd w:id="2250"/>
        <w:bookmarkEnd w:id="2251"/>
        <w:bookmarkEnd w:id="2252"/>
        <w:bookmarkEnd w:id="2253"/>
        <w:bookmarkEnd w:id="2254"/>
        <w:bookmarkEnd w:id="2255"/>
        <w:bookmarkEnd w:id="2256"/>
        <w:bookmarkEnd w:id="2257"/>
      </w:tr>
      <w:tr w:rsidR="005A7B76" w:rsidRPr="00EB3F21" w:rsidDel="0057790A" w14:paraId="008FF2A7" w14:textId="616B2454" w:rsidTr="00AD0B9F">
        <w:tblPrEx>
          <w:tblW w:w="4927" w:type="pct"/>
          <w:tblInd w:w="704" w:type="dxa"/>
          <w:tblLayout w:type="fixed"/>
          <w:tblPrExChange w:id="2258" w:author="Prasanth Prasannan(UST,IN)" w:date="2022-09-14T13:39:00Z">
            <w:tblPrEx>
              <w:tblW w:w="4927" w:type="pct"/>
              <w:tblInd w:w="704" w:type="dxa"/>
              <w:tblLayout w:type="fixed"/>
            </w:tblPrEx>
          </w:tblPrExChange>
        </w:tblPrEx>
        <w:trPr>
          <w:trHeight w:val="290"/>
          <w:del w:id="2259" w:author="Ramana Pinisetty(UST,IN)" w:date="2022-09-15T11:50:00Z"/>
          <w:trPrChange w:id="2260" w:author="Prasanth Prasannan(UST,IN)" w:date="2022-09-14T13:39:00Z">
            <w:trPr>
              <w:gridAfter w:val="0"/>
              <w:trHeight w:val="290"/>
            </w:trPr>
          </w:trPrChange>
        </w:trPr>
        <w:tc>
          <w:tcPr>
            <w:tcW w:w="1276" w:type="pct"/>
            <w:tcBorders>
              <w:top w:val="nil"/>
              <w:left w:val="single" w:sz="4" w:space="0" w:color="auto"/>
              <w:bottom w:val="single" w:sz="4" w:space="0" w:color="auto"/>
              <w:right w:val="single" w:sz="4" w:space="0" w:color="auto"/>
            </w:tcBorders>
            <w:shd w:val="clear" w:color="auto" w:fill="auto"/>
            <w:noWrap/>
            <w:vAlign w:val="bottom"/>
            <w:hideMark/>
            <w:tcPrChange w:id="2261" w:author="Prasanth Prasannan(UST,IN)" w:date="2022-09-14T13:39:00Z">
              <w:tcPr>
                <w:tcW w:w="769" w:type="pct"/>
                <w:gridSpan w:val="2"/>
                <w:tcBorders>
                  <w:top w:val="nil"/>
                  <w:left w:val="single" w:sz="4" w:space="0" w:color="auto"/>
                  <w:bottom w:val="single" w:sz="4" w:space="0" w:color="auto"/>
                  <w:right w:val="single" w:sz="4" w:space="0" w:color="auto"/>
                </w:tcBorders>
                <w:shd w:val="clear" w:color="auto" w:fill="auto"/>
                <w:noWrap/>
                <w:vAlign w:val="bottom"/>
                <w:hideMark/>
              </w:tcPr>
            </w:tcPrChange>
          </w:tcPr>
          <w:p w14:paraId="7D3A8274" w14:textId="7DBA8E4B" w:rsidR="005A7B76" w:rsidRPr="00045424" w:rsidDel="0057790A" w:rsidRDefault="005A7B76" w:rsidP="00E2263F">
            <w:pPr>
              <w:spacing w:after="0" w:line="240" w:lineRule="auto"/>
              <w:rPr>
                <w:del w:id="2262" w:author="Ramana Pinisetty(UST,IN)" w:date="2022-09-15T11:50:00Z"/>
                <w:rFonts w:eastAsia="Times New Roman"/>
                <w:color w:val="000000"/>
                <w:sz w:val="16"/>
                <w:szCs w:val="16"/>
                <w:lang w:eastAsia="en-US"/>
              </w:rPr>
            </w:pPr>
            <w:del w:id="2263" w:author="Ramana Pinisetty(UST,IN)" w:date="2022-09-15T11:50:00Z">
              <w:r w:rsidRPr="00045424" w:rsidDel="0057790A">
                <w:rPr>
                  <w:rFonts w:eastAsia="Times New Roman"/>
                  <w:color w:val="000000"/>
                  <w:sz w:val="16"/>
                  <w:szCs w:val="16"/>
                  <w:lang w:eastAsia="en-US"/>
                </w:rPr>
                <w:delText>ARTIFACTORY_USER</w:delText>
              </w:r>
              <w:bookmarkStart w:id="2264" w:name="_Toc114137771"/>
              <w:bookmarkStart w:id="2265" w:name="_Toc114313379"/>
              <w:bookmarkStart w:id="2266" w:name="_Toc114488425"/>
              <w:bookmarkStart w:id="2267" w:name="_Toc114507573"/>
              <w:bookmarkStart w:id="2268" w:name="_Toc114507726"/>
              <w:bookmarkStart w:id="2269" w:name="_Toc114507890"/>
              <w:bookmarkStart w:id="2270" w:name="_Toc114740584"/>
              <w:bookmarkStart w:id="2271" w:name="_Toc114758444"/>
              <w:bookmarkStart w:id="2272" w:name="_Toc115204322"/>
              <w:bookmarkStart w:id="2273" w:name="_Toc115204921"/>
              <w:bookmarkEnd w:id="2264"/>
              <w:bookmarkEnd w:id="2265"/>
              <w:bookmarkEnd w:id="2266"/>
              <w:bookmarkEnd w:id="2267"/>
              <w:bookmarkEnd w:id="2268"/>
              <w:bookmarkEnd w:id="2269"/>
              <w:bookmarkEnd w:id="2270"/>
              <w:bookmarkEnd w:id="2271"/>
              <w:bookmarkEnd w:id="2272"/>
              <w:bookmarkEnd w:id="2273"/>
            </w:del>
          </w:p>
        </w:tc>
        <w:tc>
          <w:tcPr>
            <w:tcW w:w="1417" w:type="pct"/>
            <w:tcBorders>
              <w:top w:val="nil"/>
              <w:left w:val="nil"/>
              <w:bottom w:val="single" w:sz="4" w:space="0" w:color="auto"/>
              <w:right w:val="single" w:sz="4" w:space="0" w:color="auto"/>
            </w:tcBorders>
            <w:shd w:val="clear" w:color="000000" w:fill="FFD966"/>
            <w:noWrap/>
            <w:vAlign w:val="bottom"/>
            <w:hideMark/>
            <w:tcPrChange w:id="2274" w:author="Prasanth Prasannan(UST,IN)" w:date="2022-09-14T13:39:00Z">
              <w:tcPr>
                <w:tcW w:w="1924" w:type="pct"/>
                <w:tcBorders>
                  <w:top w:val="nil"/>
                  <w:left w:val="nil"/>
                  <w:bottom w:val="single" w:sz="4" w:space="0" w:color="auto"/>
                  <w:right w:val="single" w:sz="4" w:space="0" w:color="auto"/>
                </w:tcBorders>
                <w:shd w:val="clear" w:color="000000" w:fill="FFD966"/>
                <w:noWrap/>
                <w:vAlign w:val="bottom"/>
                <w:hideMark/>
              </w:tcPr>
            </w:tcPrChange>
          </w:tcPr>
          <w:p w14:paraId="48AB990C" w14:textId="71AE247C" w:rsidR="005A7B76" w:rsidRPr="00045424" w:rsidDel="0057790A" w:rsidRDefault="005A7B76" w:rsidP="00E2263F">
            <w:pPr>
              <w:spacing w:after="0" w:line="240" w:lineRule="auto"/>
              <w:rPr>
                <w:del w:id="2275" w:author="Ramana Pinisetty(UST,IN)" w:date="2022-09-15T11:50:00Z"/>
                <w:rFonts w:eastAsia="Times New Roman"/>
                <w:color w:val="000000"/>
                <w:sz w:val="16"/>
                <w:szCs w:val="16"/>
                <w:lang w:eastAsia="en-US"/>
              </w:rPr>
            </w:pPr>
            <w:del w:id="2276" w:author="Ramana Pinisetty(UST,IN)" w:date="2022-09-15T11:50:00Z">
              <w:r w:rsidRPr="00045424" w:rsidDel="0057790A">
                <w:rPr>
                  <w:rFonts w:eastAsia="Times New Roman"/>
                  <w:color w:val="000000"/>
                  <w:sz w:val="16"/>
                  <w:szCs w:val="16"/>
                  <w:lang w:eastAsia="en-US"/>
                </w:rPr>
                <w:delText>usthps_intplus_cicd_user</w:delText>
              </w:r>
              <w:bookmarkStart w:id="2277" w:name="_Toc114137772"/>
              <w:bookmarkStart w:id="2278" w:name="_Toc114313380"/>
              <w:bookmarkStart w:id="2279" w:name="_Toc114488426"/>
              <w:bookmarkStart w:id="2280" w:name="_Toc114507574"/>
              <w:bookmarkStart w:id="2281" w:name="_Toc114507727"/>
              <w:bookmarkStart w:id="2282" w:name="_Toc114507891"/>
              <w:bookmarkStart w:id="2283" w:name="_Toc114740585"/>
              <w:bookmarkStart w:id="2284" w:name="_Toc114758445"/>
              <w:bookmarkStart w:id="2285" w:name="_Toc115204323"/>
              <w:bookmarkStart w:id="2286" w:name="_Toc115204922"/>
              <w:bookmarkEnd w:id="2277"/>
              <w:bookmarkEnd w:id="2278"/>
              <w:bookmarkEnd w:id="2279"/>
              <w:bookmarkEnd w:id="2280"/>
              <w:bookmarkEnd w:id="2281"/>
              <w:bookmarkEnd w:id="2282"/>
              <w:bookmarkEnd w:id="2283"/>
              <w:bookmarkEnd w:id="2284"/>
              <w:bookmarkEnd w:id="2285"/>
              <w:bookmarkEnd w:id="2286"/>
            </w:del>
          </w:p>
        </w:tc>
        <w:tc>
          <w:tcPr>
            <w:tcW w:w="2307" w:type="pct"/>
            <w:tcBorders>
              <w:top w:val="nil"/>
              <w:left w:val="nil"/>
              <w:bottom w:val="single" w:sz="4" w:space="0" w:color="auto"/>
              <w:right w:val="single" w:sz="4" w:space="0" w:color="auto"/>
            </w:tcBorders>
            <w:shd w:val="clear" w:color="auto" w:fill="auto"/>
            <w:noWrap/>
            <w:vAlign w:val="bottom"/>
            <w:hideMark/>
            <w:tcPrChange w:id="2287" w:author="Prasanth Prasannan(UST,IN)" w:date="2022-09-14T13:39:00Z">
              <w:tcPr>
                <w:tcW w:w="2307" w:type="pct"/>
                <w:tcBorders>
                  <w:top w:val="nil"/>
                  <w:left w:val="nil"/>
                  <w:bottom w:val="single" w:sz="4" w:space="0" w:color="auto"/>
                  <w:right w:val="single" w:sz="4" w:space="0" w:color="auto"/>
                </w:tcBorders>
                <w:shd w:val="clear" w:color="auto" w:fill="auto"/>
                <w:noWrap/>
                <w:vAlign w:val="bottom"/>
                <w:hideMark/>
              </w:tcPr>
            </w:tcPrChange>
          </w:tcPr>
          <w:p w14:paraId="7A1B3367" w14:textId="4133204E" w:rsidR="005A7B76" w:rsidRPr="00045424" w:rsidDel="0057790A" w:rsidRDefault="005A7B76" w:rsidP="00E2263F">
            <w:pPr>
              <w:spacing w:after="0" w:line="240" w:lineRule="auto"/>
              <w:rPr>
                <w:del w:id="2288" w:author="Ramana Pinisetty(UST,IN)" w:date="2022-09-15T11:50:00Z"/>
                <w:rFonts w:eastAsia="Times New Roman"/>
                <w:color w:val="000000"/>
                <w:sz w:val="16"/>
                <w:szCs w:val="16"/>
                <w:lang w:eastAsia="en-US"/>
              </w:rPr>
            </w:pPr>
            <w:del w:id="2289" w:author="Ramana Pinisetty(UST,IN)" w:date="2022-09-15T11:50:00Z">
              <w:r w:rsidRPr="00045424" w:rsidDel="0057790A">
                <w:rPr>
                  <w:rFonts w:eastAsia="Times New Roman"/>
                  <w:color w:val="000000"/>
                  <w:sz w:val="16"/>
                  <w:szCs w:val="16"/>
                  <w:lang w:eastAsia="en-US"/>
                </w:rPr>
                <w:delText> </w:delText>
              </w:r>
              <w:r w:rsidRPr="00EB3F21" w:rsidDel="0057790A">
                <w:rPr>
                  <w:rFonts w:eastAsia="Times New Roman"/>
                  <w:color w:val="000000"/>
                  <w:sz w:val="16"/>
                  <w:szCs w:val="16"/>
                  <w:lang w:eastAsia="en-US"/>
                </w:rPr>
                <w:delText>JFROG ARTIFACTORY USER</w:delText>
              </w:r>
              <w:bookmarkStart w:id="2290" w:name="_Toc114137773"/>
              <w:bookmarkStart w:id="2291" w:name="_Toc114313381"/>
              <w:bookmarkStart w:id="2292" w:name="_Toc114488427"/>
              <w:bookmarkStart w:id="2293" w:name="_Toc114507575"/>
              <w:bookmarkStart w:id="2294" w:name="_Toc114507728"/>
              <w:bookmarkStart w:id="2295" w:name="_Toc114507892"/>
              <w:bookmarkStart w:id="2296" w:name="_Toc114740586"/>
              <w:bookmarkStart w:id="2297" w:name="_Toc114758446"/>
              <w:bookmarkStart w:id="2298" w:name="_Toc115204324"/>
              <w:bookmarkStart w:id="2299" w:name="_Toc115204923"/>
              <w:bookmarkEnd w:id="2290"/>
              <w:bookmarkEnd w:id="2291"/>
              <w:bookmarkEnd w:id="2292"/>
              <w:bookmarkEnd w:id="2293"/>
              <w:bookmarkEnd w:id="2294"/>
              <w:bookmarkEnd w:id="2295"/>
              <w:bookmarkEnd w:id="2296"/>
              <w:bookmarkEnd w:id="2297"/>
              <w:bookmarkEnd w:id="2298"/>
              <w:bookmarkEnd w:id="2299"/>
            </w:del>
          </w:p>
        </w:tc>
        <w:bookmarkStart w:id="2300" w:name="_Toc114137774"/>
        <w:bookmarkStart w:id="2301" w:name="_Toc114313382"/>
        <w:bookmarkStart w:id="2302" w:name="_Toc114488428"/>
        <w:bookmarkStart w:id="2303" w:name="_Toc114507576"/>
        <w:bookmarkStart w:id="2304" w:name="_Toc114507729"/>
        <w:bookmarkStart w:id="2305" w:name="_Toc114507893"/>
        <w:bookmarkStart w:id="2306" w:name="_Toc114740587"/>
        <w:bookmarkStart w:id="2307" w:name="_Toc114758447"/>
        <w:bookmarkStart w:id="2308" w:name="_Toc115204325"/>
        <w:bookmarkStart w:id="2309" w:name="_Toc115204924"/>
        <w:bookmarkEnd w:id="2300"/>
        <w:bookmarkEnd w:id="2301"/>
        <w:bookmarkEnd w:id="2302"/>
        <w:bookmarkEnd w:id="2303"/>
        <w:bookmarkEnd w:id="2304"/>
        <w:bookmarkEnd w:id="2305"/>
        <w:bookmarkEnd w:id="2306"/>
        <w:bookmarkEnd w:id="2307"/>
        <w:bookmarkEnd w:id="2308"/>
        <w:bookmarkEnd w:id="2309"/>
      </w:tr>
      <w:tr w:rsidR="005A7B76" w:rsidRPr="00EB3F21" w:rsidDel="0057790A" w14:paraId="367BE58B" w14:textId="4E5D3E7E" w:rsidTr="00AD0B9F">
        <w:tblPrEx>
          <w:tblW w:w="4927" w:type="pct"/>
          <w:tblInd w:w="704" w:type="dxa"/>
          <w:tblLayout w:type="fixed"/>
          <w:tblPrExChange w:id="2310" w:author="Prasanth Prasannan(UST,IN)" w:date="2022-09-14T13:39:00Z">
            <w:tblPrEx>
              <w:tblW w:w="4927" w:type="pct"/>
              <w:tblInd w:w="704" w:type="dxa"/>
              <w:tblLayout w:type="fixed"/>
            </w:tblPrEx>
          </w:tblPrExChange>
        </w:tblPrEx>
        <w:trPr>
          <w:trHeight w:val="290"/>
          <w:del w:id="2311" w:author="Ramana Pinisetty(UST,IN)" w:date="2022-09-15T11:50:00Z"/>
          <w:trPrChange w:id="2312" w:author="Prasanth Prasannan(UST,IN)" w:date="2022-09-14T13:39:00Z">
            <w:trPr>
              <w:gridAfter w:val="0"/>
              <w:trHeight w:val="290"/>
            </w:trPr>
          </w:trPrChange>
        </w:trPr>
        <w:tc>
          <w:tcPr>
            <w:tcW w:w="1276" w:type="pct"/>
            <w:tcBorders>
              <w:top w:val="nil"/>
              <w:left w:val="single" w:sz="4" w:space="0" w:color="auto"/>
              <w:bottom w:val="single" w:sz="4" w:space="0" w:color="auto"/>
              <w:right w:val="single" w:sz="4" w:space="0" w:color="auto"/>
            </w:tcBorders>
            <w:shd w:val="clear" w:color="auto" w:fill="auto"/>
            <w:noWrap/>
            <w:vAlign w:val="bottom"/>
            <w:hideMark/>
            <w:tcPrChange w:id="2313" w:author="Prasanth Prasannan(UST,IN)" w:date="2022-09-14T13:39:00Z">
              <w:tcPr>
                <w:tcW w:w="769" w:type="pct"/>
                <w:gridSpan w:val="2"/>
                <w:tcBorders>
                  <w:top w:val="nil"/>
                  <w:left w:val="single" w:sz="4" w:space="0" w:color="auto"/>
                  <w:bottom w:val="single" w:sz="4" w:space="0" w:color="auto"/>
                  <w:right w:val="single" w:sz="4" w:space="0" w:color="auto"/>
                </w:tcBorders>
                <w:shd w:val="clear" w:color="auto" w:fill="auto"/>
                <w:noWrap/>
                <w:vAlign w:val="bottom"/>
                <w:hideMark/>
              </w:tcPr>
            </w:tcPrChange>
          </w:tcPr>
          <w:p w14:paraId="2D5CAA70" w14:textId="303A9FBC" w:rsidR="005A7B76" w:rsidRPr="00045424" w:rsidDel="0057790A" w:rsidRDefault="005A7B76" w:rsidP="00E2263F">
            <w:pPr>
              <w:spacing w:after="0" w:line="240" w:lineRule="auto"/>
              <w:rPr>
                <w:del w:id="2314" w:author="Ramana Pinisetty(UST,IN)" w:date="2022-09-15T11:50:00Z"/>
                <w:rFonts w:eastAsia="Times New Roman"/>
                <w:color w:val="000000"/>
                <w:sz w:val="16"/>
                <w:szCs w:val="16"/>
                <w:lang w:eastAsia="en-US"/>
              </w:rPr>
            </w:pPr>
            <w:del w:id="2315" w:author="Ramana Pinisetty(UST,IN)" w:date="2022-09-15T11:50:00Z">
              <w:r w:rsidRPr="00045424" w:rsidDel="0057790A">
                <w:rPr>
                  <w:rFonts w:eastAsia="Times New Roman"/>
                  <w:color w:val="000000"/>
                  <w:sz w:val="16"/>
                  <w:szCs w:val="16"/>
                  <w:lang w:eastAsia="en-US"/>
                </w:rPr>
                <w:delText>AWS_ACCESS_KEY_ID</w:delText>
              </w:r>
              <w:bookmarkStart w:id="2316" w:name="_Toc114137775"/>
              <w:bookmarkStart w:id="2317" w:name="_Toc114313383"/>
              <w:bookmarkStart w:id="2318" w:name="_Toc114488429"/>
              <w:bookmarkStart w:id="2319" w:name="_Toc114507577"/>
              <w:bookmarkStart w:id="2320" w:name="_Toc114507730"/>
              <w:bookmarkStart w:id="2321" w:name="_Toc114507894"/>
              <w:bookmarkStart w:id="2322" w:name="_Toc114740588"/>
              <w:bookmarkStart w:id="2323" w:name="_Toc114758448"/>
              <w:bookmarkStart w:id="2324" w:name="_Toc115204326"/>
              <w:bookmarkStart w:id="2325" w:name="_Toc115204925"/>
              <w:bookmarkEnd w:id="2316"/>
              <w:bookmarkEnd w:id="2317"/>
              <w:bookmarkEnd w:id="2318"/>
              <w:bookmarkEnd w:id="2319"/>
              <w:bookmarkEnd w:id="2320"/>
              <w:bookmarkEnd w:id="2321"/>
              <w:bookmarkEnd w:id="2322"/>
              <w:bookmarkEnd w:id="2323"/>
              <w:bookmarkEnd w:id="2324"/>
              <w:bookmarkEnd w:id="2325"/>
            </w:del>
          </w:p>
        </w:tc>
        <w:tc>
          <w:tcPr>
            <w:tcW w:w="1417" w:type="pct"/>
            <w:tcBorders>
              <w:top w:val="nil"/>
              <w:left w:val="nil"/>
              <w:bottom w:val="single" w:sz="4" w:space="0" w:color="auto"/>
              <w:right w:val="single" w:sz="4" w:space="0" w:color="auto"/>
            </w:tcBorders>
            <w:shd w:val="clear" w:color="auto" w:fill="auto"/>
            <w:noWrap/>
            <w:vAlign w:val="bottom"/>
            <w:hideMark/>
            <w:tcPrChange w:id="2326" w:author="Prasanth Prasannan(UST,IN)" w:date="2022-09-14T13:39:00Z">
              <w:tcPr>
                <w:tcW w:w="1924" w:type="pct"/>
                <w:tcBorders>
                  <w:top w:val="nil"/>
                  <w:left w:val="nil"/>
                  <w:bottom w:val="single" w:sz="4" w:space="0" w:color="auto"/>
                  <w:right w:val="single" w:sz="4" w:space="0" w:color="auto"/>
                </w:tcBorders>
                <w:shd w:val="clear" w:color="auto" w:fill="auto"/>
                <w:noWrap/>
                <w:vAlign w:val="bottom"/>
                <w:hideMark/>
              </w:tcPr>
            </w:tcPrChange>
          </w:tcPr>
          <w:p w14:paraId="57036640" w14:textId="55E839A7" w:rsidR="005A7B76" w:rsidRPr="00045424" w:rsidDel="0057790A" w:rsidRDefault="005A7B76" w:rsidP="00E2263F">
            <w:pPr>
              <w:spacing w:after="0" w:line="240" w:lineRule="auto"/>
              <w:rPr>
                <w:del w:id="2327" w:author="Ramana Pinisetty(UST,IN)" w:date="2022-09-15T11:50:00Z"/>
                <w:rFonts w:eastAsia="Times New Roman"/>
                <w:color w:val="000000"/>
                <w:sz w:val="16"/>
                <w:szCs w:val="16"/>
                <w:lang w:eastAsia="en-US"/>
              </w:rPr>
            </w:pPr>
            <w:del w:id="2328" w:author="Ramana Pinisetty(UST,IN)" w:date="2022-09-15T11:50:00Z">
              <w:r w:rsidRPr="00045424" w:rsidDel="0057790A">
                <w:rPr>
                  <w:rFonts w:eastAsia="Times New Roman"/>
                  <w:color w:val="000000"/>
                  <w:sz w:val="16"/>
                  <w:szCs w:val="16"/>
                  <w:lang w:eastAsia="en-US"/>
                </w:rPr>
                <w:delText>***</w:delText>
              </w:r>
              <w:bookmarkStart w:id="2329" w:name="_Toc114137776"/>
              <w:bookmarkStart w:id="2330" w:name="_Toc114313384"/>
              <w:bookmarkStart w:id="2331" w:name="_Toc114488430"/>
              <w:bookmarkStart w:id="2332" w:name="_Toc114507578"/>
              <w:bookmarkStart w:id="2333" w:name="_Toc114507731"/>
              <w:bookmarkStart w:id="2334" w:name="_Toc114507895"/>
              <w:bookmarkStart w:id="2335" w:name="_Toc114740589"/>
              <w:bookmarkStart w:id="2336" w:name="_Toc114758449"/>
              <w:bookmarkStart w:id="2337" w:name="_Toc115204327"/>
              <w:bookmarkStart w:id="2338" w:name="_Toc115204926"/>
              <w:bookmarkEnd w:id="2329"/>
              <w:bookmarkEnd w:id="2330"/>
              <w:bookmarkEnd w:id="2331"/>
              <w:bookmarkEnd w:id="2332"/>
              <w:bookmarkEnd w:id="2333"/>
              <w:bookmarkEnd w:id="2334"/>
              <w:bookmarkEnd w:id="2335"/>
              <w:bookmarkEnd w:id="2336"/>
              <w:bookmarkEnd w:id="2337"/>
              <w:bookmarkEnd w:id="2338"/>
            </w:del>
          </w:p>
        </w:tc>
        <w:tc>
          <w:tcPr>
            <w:tcW w:w="2307" w:type="pct"/>
            <w:tcBorders>
              <w:top w:val="nil"/>
              <w:left w:val="nil"/>
              <w:bottom w:val="single" w:sz="4" w:space="0" w:color="auto"/>
              <w:right w:val="single" w:sz="4" w:space="0" w:color="auto"/>
            </w:tcBorders>
            <w:shd w:val="clear" w:color="auto" w:fill="auto"/>
            <w:noWrap/>
            <w:vAlign w:val="bottom"/>
            <w:hideMark/>
            <w:tcPrChange w:id="2339" w:author="Prasanth Prasannan(UST,IN)" w:date="2022-09-14T13:39:00Z">
              <w:tcPr>
                <w:tcW w:w="2307" w:type="pct"/>
                <w:tcBorders>
                  <w:top w:val="nil"/>
                  <w:left w:val="nil"/>
                  <w:bottom w:val="single" w:sz="4" w:space="0" w:color="auto"/>
                  <w:right w:val="single" w:sz="4" w:space="0" w:color="auto"/>
                </w:tcBorders>
                <w:shd w:val="clear" w:color="auto" w:fill="auto"/>
                <w:noWrap/>
                <w:vAlign w:val="bottom"/>
                <w:hideMark/>
              </w:tcPr>
            </w:tcPrChange>
          </w:tcPr>
          <w:p w14:paraId="3876893E" w14:textId="5677D618" w:rsidR="005A7B76" w:rsidRPr="00045424" w:rsidDel="0057790A" w:rsidRDefault="005A7B76" w:rsidP="00E2263F">
            <w:pPr>
              <w:spacing w:after="0" w:line="240" w:lineRule="auto"/>
              <w:rPr>
                <w:del w:id="2340" w:author="Ramana Pinisetty(UST,IN)" w:date="2022-09-15T11:50:00Z"/>
                <w:rFonts w:eastAsia="Times New Roman"/>
                <w:color w:val="000000"/>
                <w:sz w:val="16"/>
                <w:szCs w:val="16"/>
                <w:lang w:eastAsia="en-US"/>
              </w:rPr>
            </w:pPr>
            <w:del w:id="2341" w:author="Ramana Pinisetty(UST,IN)" w:date="2022-09-15T11:50:00Z">
              <w:r w:rsidRPr="00045424" w:rsidDel="0057790A">
                <w:rPr>
                  <w:rFonts w:eastAsia="Times New Roman"/>
                  <w:color w:val="000000"/>
                  <w:sz w:val="16"/>
                  <w:szCs w:val="16"/>
                  <w:lang w:eastAsia="en-US"/>
                </w:rPr>
                <w:delText> </w:delText>
              </w:r>
              <w:r w:rsidRPr="00EB3F21" w:rsidDel="0057790A">
                <w:rPr>
                  <w:rFonts w:eastAsia="Times New Roman"/>
                  <w:color w:val="000000"/>
                  <w:sz w:val="16"/>
                  <w:szCs w:val="16"/>
                  <w:lang w:eastAsia="en-US"/>
                </w:rPr>
                <w:delText>AWS ACCESS KEY ID FOR CICD USER</w:delText>
              </w:r>
              <w:bookmarkStart w:id="2342" w:name="_Toc114137777"/>
              <w:bookmarkStart w:id="2343" w:name="_Toc114313385"/>
              <w:bookmarkStart w:id="2344" w:name="_Toc114488431"/>
              <w:bookmarkStart w:id="2345" w:name="_Toc114507579"/>
              <w:bookmarkStart w:id="2346" w:name="_Toc114507732"/>
              <w:bookmarkStart w:id="2347" w:name="_Toc114507896"/>
              <w:bookmarkStart w:id="2348" w:name="_Toc114740590"/>
              <w:bookmarkStart w:id="2349" w:name="_Toc114758450"/>
              <w:bookmarkStart w:id="2350" w:name="_Toc115204328"/>
              <w:bookmarkStart w:id="2351" w:name="_Toc115204927"/>
              <w:bookmarkEnd w:id="2342"/>
              <w:bookmarkEnd w:id="2343"/>
              <w:bookmarkEnd w:id="2344"/>
              <w:bookmarkEnd w:id="2345"/>
              <w:bookmarkEnd w:id="2346"/>
              <w:bookmarkEnd w:id="2347"/>
              <w:bookmarkEnd w:id="2348"/>
              <w:bookmarkEnd w:id="2349"/>
              <w:bookmarkEnd w:id="2350"/>
              <w:bookmarkEnd w:id="2351"/>
            </w:del>
          </w:p>
        </w:tc>
        <w:bookmarkStart w:id="2352" w:name="_Toc114137778"/>
        <w:bookmarkStart w:id="2353" w:name="_Toc114313386"/>
        <w:bookmarkStart w:id="2354" w:name="_Toc114488432"/>
        <w:bookmarkStart w:id="2355" w:name="_Toc114507580"/>
        <w:bookmarkStart w:id="2356" w:name="_Toc114507733"/>
        <w:bookmarkStart w:id="2357" w:name="_Toc114507897"/>
        <w:bookmarkStart w:id="2358" w:name="_Toc114740591"/>
        <w:bookmarkStart w:id="2359" w:name="_Toc114758451"/>
        <w:bookmarkStart w:id="2360" w:name="_Toc115204329"/>
        <w:bookmarkStart w:id="2361" w:name="_Toc115204928"/>
        <w:bookmarkEnd w:id="2352"/>
        <w:bookmarkEnd w:id="2353"/>
        <w:bookmarkEnd w:id="2354"/>
        <w:bookmarkEnd w:id="2355"/>
        <w:bookmarkEnd w:id="2356"/>
        <w:bookmarkEnd w:id="2357"/>
        <w:bookmarkEnd w:id="2358"/>
        <w:bookmarkEnd w:id="2359"/>
        <w:bookmarkEnd w:id="2360"/>
        <w:bookmarkEnd w:id="2361"/>
      </w:tr>
      <w:tr w:rsidR="005A7B76" w:rsidRPr="00EB3F21" w:rsidDel="0057790A" w14:paraId="367756CE" w14:textId="3DD4ECC1" w:rsidTr="00AD0B9F">
        <w:tblPrEx>
          <w:tblW w:w="4927" w:type="pct"/>
          <w:tblInd w:w="704" w:type="dxa"/>
          <w:tblLayout w:type="fixed"/>
          <w:tblPrExChange w:id="2362" w:author="Prasanth Prasannan(UST,IN)" w:date="2022-09-14T13:39:00Z">
            <w:tblPrEx>
              <w:tblW w:w="4927" w:type="pct"/>
              <w:tblInd w:w="704" w:type="dxa"/>
              <w:tblLayout w:type="fixed"/>
            </w:tblPrEx>
          </w:tblPrExChange>
        </w:tblPrEx>
        <w:trPr>
          <w:trHeight w:val="290"/>
          <w:del w:id="2363" w:author="Ramana Pinisetty(UST,IN)" w:date="2022-09-15T11:50:00Z"/>
          <w:trPrChange w:id="2364" w:author="Prasanth Prasannan(UST,IN)" w:date="2022-09-14T13:39:00Z">
            <w:trPr>
              <w:gridAfter w:val="0"/>
              <w:trHeight w:val="290"/>
            </w:trPr>
          </w:trPrChange>
        </w:trPr>
        <w:tc>
          <w:tcPr>
            <w:tcW w:w="1276" w:type="pct"/>
            <w:tcBorders>
              <w:top w:val="nil"/>
              <w:left w:val="single" w:sz="4" w:space="0" w:color="auto"/>
              <w:bottom w:val="single" w:sz="4" w:space="0" w:color="auto"/>
              <w:right w:val="single" w:sz="4" w:space="0" w:color="auto"/>
            </w:tcBorders>
            <w:shd w:val="clear" w:color="auto" w:fill="auto"/>
            <w:noWrap/>
            <w:vAlign w:val="bottom"/>
            <w:hideMark/>
            <w:tcPrChange w:id="2365" w:author="Prasanth Prasannan(UST,IN)" w:date="2022-09-14T13:39:00Z">
              <w:tcPr>
                <w:tcW w:w="769" w:type="pct"/>
                <w:gridSpan w:val="2"/>
                <w:tcBorders>
                  <w:top w:val="nil"/>
                  <w:left w:val="single" w:sz="4" w:space="0" w:color="auto"/>
                  <w:bottom w:val="single" w:sz="4" w:space="0" w:color="auto"/>
                  <w:right w:val="single" w:sz="4" w:space="0" w:color="auto"/>
                </w:tcBorders>
                <w:shd w:val="clear" w:color="auto" w:fill="auto"/>
                <w:noWrap/>
                <w:vAlign w:val="bottom"/>
                <w:hideMark/>
              </w:tcPr>
            </w:tcPrChange>
          </w:tcPr>
          <w:p w14:paraId="4A21CD0D" w14:textId="4EB32FD0" w:rsidR="005A7B76" w:rsidRPr="00045424" w:rsidDel="0057790A" w:rsidRDefault="005A7B76" w:rsidP="00E2263F">
            <w:pPr>
              <w:spacing w:after="0" w:line="240" w:lineRule="auto"/>
              <w:rPr>
                <w:del w:id="2366" w:author="Ramana Pinisetty(UST,IN)" w:date="2022-09-15T11:50:00Z"/>
                <w:rFonts w:eastAsia="Times New Roman"/>
                <w:color w:val="000000"/>
                <w:sz w:val="16"/>
                <w:szCs w:val="16"/>
                <w:lang w:eastAsia="en-US"/>
              </w:rPr>
            </w:pPr>
            <w:del w:id="2367" w:author="Ramana Pinisetty(UST,IN)" w:date="2022-09-15T11:50:00Z">
              <w:r w:rsidRPr="00045424" w:rsidDel="0057790A">
                <w:rPr>
                  <w:rFonts w:eastAsia="Times New Roman"/>
                  <w:color w:val="000000"/>
                  <w:sz w:val="16"/>
                  <w:szCs w:val="16"/>
                  <w:lang w:eastAsia="en-US"/>
                </w:rPr>
                <w:delText>AWS_DEFAULT_REGION</w:delText>
              </w:r>
              <w:bookmarkStart w:id="2368" w:name="_Toc114137779"/>
              <w:bookmarkStart w:id="2369" w:name="_Toc114313387"/>
              <w:bookmarkStart w:id="2370" w:name="_Toc114488433"/>
              <w:bookmarkStart w:id="2371" w:name="_Toc114507581"/>
              <w:bookmarkStart w:id="2372" w:name="_Toc114507734"/>
              <w:bookmarkStart w:id="2373" w:name="_Toc114507898"/>
              <w:bookmarkStart w:id="2374" w:name="_Toc114740592"/>
              <w:bookmarkStart w:id="2375" w:name="_Toc114758452"/>
              <w:bookmarkStart w:id="2376" w:name="_Toc115204330"/>
              <w:bookmarkStart w:id="2377" w:name="_Toc115204929"/>
              <w:bookmarkEnd w:id="2368"/>
              <w:bookmarkEnd w:id="2369"/>
              <w:bookmarkEnd w:id="2370"/>
              <w:bookmarkEnd w:id="2371"/>
              <w:bookmarkEnd w:id="2372"/>
              <w:bookmarkEnd w:id="2373"/>
              <w:bookmarkEnd w:id="2374"/>
              <w:bookmarkEnd w:id="2375"/>
              <w:bookmarkEnd w:id="2376"/>
              <w:bookmarkEnd w:id="2377"/>
            </w:del>
          </w:p>
        </w:tc>
        <w:tc>
          <w:tcPr>
            <w:tcW w:w="1417" w:type="pct"/>
            <w:tcBorders>
              <w:top w:val="nil"/>
              <w:left w:val="nil"/>
              <w:bottom w:val="single" w:sz="4" w:space="0" w:color="auto"/>
              <w:right w:val="single" w:sz="4" w:space="0" w:color="auto"/>
            </w:tcBorders>
            <w:shd w:val="clear" w:color="000000" w:fill="FFD966"/>
            <w:noWrap/>
            <w:vAlign w:val="bottom"/>
            <w:hideMark/>
            <w:tcPrChange w:id="2378" w:author="Prasanth Prasannan(UST,IN)" w:date="2022-09-14T13:39:00Z">
              <w:tcPr>
                <w:tcW w:w="1924" w:type="pct"/>
                <w:tcBorders>
                  <w:top w:val="nil"/>
                  <w:left w:val="nil"/>
                  <w:bottom w:val="single" w:sz="4" w:space="0" w:color="auto"/>
                  <w:right w:val="single" w:sz="4" w:space="0" w:color="auto"/>
                </w:tcBorders>
                <w:shd w:val="clear" w:color="000000" w:fill="FFD966"/>
                <w:noWrap/>
                <w:vAlign w:val="bottom"/>
                <w:hideMark/>
              </w:tcPr>
            </w:tcPrChange>
          </w:tcPr>
          <w:p w14:paraId="0DC45779" w14:textId="2B2EF714" w:rsidR="005A7B76" w:rsidRPr="00045424" w:rsidDel="0057790A" w:rsidRDefault="005A7B76" w:rsidP="00E2263F">
            <w:pPr>
              <w:spacing w:after="0" w:line="240" w:lineRule="auto"/>
              <w:rPr>
                <w:del w:id="2379" w:author="Ramana Pinisetty(UST,IN)" w:date="2022-09-15T11:50:00Z"/>
                <w:rFonts w:eastAsia="Times New Roman"/>
                <w:color w:val="000000"/>
                <w:sz w:val="16"/>
                <w:szCs w:val="16"/>
                <w:lang w:eastAsia="en-US"/>
              </w:rPr>
            </w:pPr>
            <w:del w:id="2380" w:author="Ramana Pinisetty(UST,IN)" w:date="2022-09-15T11:50:00Z">
              <w:r w:rsidRPr="00045424" w:rsidDel="0057790A">
                <w:rPr>
                  <w:rFonts w:eastAsia="Times New Roman"/>
                  <w:color w:val="000000"/>
                  <w:sz w:val="16"/>
                  <w:szCs w:val="16"/>
                  <w:lang w:eastAsia="en-US"/>
                </w:rPr>
                <w:delText>us-east-2</w:delText>
              </w:r>
              <w:bookmarkStart w:id="2381" w:name="_Toc114137780"/>
              <w:bookmarkStart w:id="2382" w:name="_Toc114313388"/>
              <w:bookmarkStart w:id="2383" w:name="_Toc114488434"/>
              <w:bookmarkStart w:id="2384" w:name="_Toc114507582"/>
              <w:bookmarkStart w:id="2385" w:name="_Toc114507735"/>
              <w:bookmarkStart w:id="2386" w:name="_Toc114507899"/>
              <w:bookmarkStart w:id="2387" w:name="_Toc114740593"/>
              <w:bookmarkStart w:id="2388" w:name="_Toc114758453"/>
              <w:bookmarkStart w:id="2389" w:name="_Toc115204331"/>
              <w:bookmarkStart w:id="2390" w:name="_Toc115204930"/>
              <w:bookmarkEnd w:id="2381"/>
              <w:bookmarkEnd w:id="2382"/>
              <w:bookmarkEnd w:id="2383"/>
              <w:bookmarkEnd w:id="2384"/>
              <w:bookmarkEnd w:id="2385"/>
              <w:bookmarkEnd w:id="2386"/>
              <w:bookmarkEnd w:id="2387"/>
              <w:bookmarkEnd w:id="2388"/>
              <w:bookmarkEnd w:id="2389"/>
              <w:bookmarkEnd w:id="2390"/>
            </w:del>
          </w:p>
        </w:tc>
        <w:tc>
          <w:tcPr>
            <w:tcW w:w="2307" w:type="pct"/>
            <w:tcBorders>
              <w:top w:val="nil"/>
              <w:left w:val="nil"/>
              <w:bottom w:val="single" w:sz="4" w:space="0" w:color="auto"/>
              <w:right w:val="single" w:sz="4" w:space="0" w:color="auto"/>
            </w:tcBorders>
            <w:shd w:val="clear" w:color="auto" w:fill="auto"/>
            <w:noWrap/>
            <w:vAlign w:val="bottom"/>
            <w:hideMark/>
            <w:tcPrChange w:id="2391" w:author="Prasanth Prasannan(UST,IN)" w:date="2022-09-14T13:39:00Z">
              <w:tcPr>
                <w:tcW w:w="2307" w:type="pct"/>
                <w:tcBorders>
                  <w:top w:val="nil"/>
                  <w:left w:val="nil"/>
                  <w:bottom w:val="single" w:sz="4" w:space="0" w:color="auto"/>
                  <w:right w:val="single" w:sz="4" w:space="0" w:color="auto"/>
                </w:tcBorders>
                <w:shd w:val="clear" w:color="auto" w:fill="auto"/>
                <w:noWrap/>
                <w:vAlign w:val="bottom"/>
                <w:hideMark/>
              </w:tcPr>
            </w:tcPrChange>
          </w:tcPr>
          <w:p w14:paraId="405C7813" w14:textId="4174EDD5" w:rsidR="005A7B76" w:rsidRPr="00045424" w:rsidDel="0057790A" w:rsidRDefault="005A7B76" w:rsidP="00E2263F">
            <w:pPr>
              <w:spacing w:after="0" w:line="240" w:lineRule="auto"/>
              <w:rPr>
                <w:del w:id="2392" w:author="Ramana Pinisetty(UST,IN)" w:date="2022-09-15T11:50:00Z"/>
                <w:rFonts w:eastAsia="Times New Roman"/>
                <w:color w:val="000000"/>
                <w:sz w:val="16"/>
                <w:szCs w:val="16"/>
                <w:lang w:eastAsia="en-US"/>
              </w:rPr>
            </w:pPr>
            <w:del w:id="2393" w:author="Ramana Pinisetty(UST,IN)" w:date="2022-09-15T11:50:00Z">
              <w:r w:rsidRPr="00045424" w:rsidDel="0057790A">
                <w:rPr>
                  <w:rFonts w:eastAsia="Times New Roman"/>
                  <w:color w:val="000000"/>
                  <w:sz w:val="16"/>
                  <w:szCs w:val="16"/>
                  <w:lang w:eastAsia="en-US"/>
                </w:rPr>
                <w:delText> </w:delText>
              </w:r>
              <w:r w:rsidRPr="00EB3F21" w:rsidDel="0057790A">
                <w:rPr>
                  <w:rFonts w:eastAsia="Times New Roman"/>
                  <w:color w:val="000000"/>
                  <w:sz w:val="16"/>
                  <w:szCs w:val="16"/>
                  <w:lang w:eastAsia="en-US"/>
                </w:rPr>
                <w:delText xml:space="preserve">AWS DEFAULT REGION </w:delText>
              </w:r>
              <w:bookmarkStart w:id="2394" w:name="_Toc114137781"/>
              <w:bookmarkStart w:id="2395" w:name="_Toc114313389"/>
              <w:bookmarkStart w:id="2396" w:name="_Toc114488435"/>
              <w:bookmarkStart w:id="2397" w:name="_Toc114507583"/>
              <w:bookmarkStart w:id="2398" w:name="_Toc114507736"/>
              <w:bookmarkStart w:id="2399" w:name="_Toc114507900"/>
              <w:bookmarkStart w:id="2400" w:name="_Toc114740594"/>
              <w:bookmarkStart w:id="2401" w:name="_Toc114758454"/>
              <w:bookmarkStart w:id="2402" w:name="_Toc115204332"/>
              <w:bookmarkStart w:id="2403" w:name="_Toc115204931"/>
              <w:bookmarkEnd w:id="2394"/>
              <w:bookmarkEnd w:id="2395"/>
              <w:bookmarkEnd w:id="2396"/>
              <w:bookmarkEnd w:id="2397"/>
              <w:bookmarkEnd w:id="2398"/>
              <w:bookmarkEnd w:id="2399"/>
              <w:bookmarkEnd w:id="2400"/>
              <w:bookmarkEnd w:id="2401"/>
              <w:bookmarkEnd w:id="2402"/>
              <w:bookmarkEnd w:id="2403"/>
            </w:del>
          </w:p>
        </w:tc>
        <w:bookmarkStart w:id="2404" w:name="_Toc114137782"/>
        <w:bookmarkStart w:id="2405" w:name="_Toc114313390"/>
        <w:bookmarkStart w:id="2406" w:name="_Toc114488436"/>
        <w:bookmarkStart w:id="2407" w:name="_Toc114507584"/>
        <w:bookmarkStart w:id="2408" w:name="_Toc114507737"/>
        <w:bookmarkStart w:id="2409" w:name="_Toc114507901"/>
        <w:bookmarkStart w:id="2410" w:name="_Toc114740595"/>
        <w:bookmarkStart w:id="2411" w:name="_Toc114758455"/>
        <w:bookmarkStart w:id="2412" w:name="_Toc115204333"/>
        <w:bookmarkStart w:id="2413" w:name="_Toc115204932"/>
        <w:bookmarkEnd w:id="2404"/>
        <w:bookmarkEnd w:id="2405"/>
        <w:bookmarkEnd w:id="2406"/>
        <w:bookmarkEnd w:id="2407"/>
        <w:bookmarkEnd w:id="2408"/>
        <w:bookmarkEnd w:id="2409"/>
        <w:bookmarkEnd w:id="2410"/>
        <w:bookmarkEnd w:id="2411"/>
        <w:bookmarkEnd w:id="2412"/>
        <w:bookmarkEnd w:id="2413"/>
      </w:tr>
      <w:tr w:rsidR="005A7B76" w:rsidRPr="00EB3F21" w:rsidDel="0057790A" w14:paraId="48B2384C" w14:textId="79899928" w:rsidTr="00AD0B9F">
        <w:tblPrEx>
          <w:tblW w:w="4927" w:type="pct"/>
          <w:tblInd w:w="704" w:type="dxa"/>
          <w:tblLayout w:type="fixed"/>
          <w:tblPrExChange w:id="2414" w:author="Prasanth Prasannan(UST,IN)" w:date="2022-09-14T13:39:00Z">
            <w:tblPrEx>
              <w:tblW w:w="4927" w:type="pct"/>
              <w:tblInd w:w="704" w:type="dxa"/>
              <w:tblLayout w:type="fixed"/>
            </w:tblPrEx>
          </w:tblPrExChange>
        </w:tblPrEx>
        <w:trPr>
          <w:trHeight w:val="290"/>
          <w:del w:id="2415" w:author="Ramana Pinisetty(UST,IN)" w:date="2022-09-15T11:50:00Z"/>
          <w:trPrChange w:id="2416" w:author="Prasanth Prasannan(UST,IN)" w:date="2022-09-14T13:39:00Z">
            <w:trPr>
              <w:gridAfter w:val="0"/>
              <w:trHeight w:val="290"/>
            </w:trPr>
          </w:trPrChange>
        </w:trPr>
        <w:tc>
          <w:tcPr>
            <w:tcW w:w="1276" w:type="pct"/>
            <w:tcBorders>
              <w:top w:val="nil"/>
              <w:left w:val="single" w:sz="4" w:space="0" w:color="auto"/>
              <w:bottom w:val="single" w:sz="4" w:space="0" w:color="auto"/>
              <w:right w:val="single" w:sz="4" w:space="0" w:color="auto"/>
            </w:tcBorders>
            <w:shd w:val="clear" w:color="auto" w:fill="auto"/>
            <w:noWrap/>
            <w:vAlign w:val="bottom"/>
            <w:hideMark/>
            <w:tcPrChange w:id="2417" w:author="Prasanth Prasannan(UST,IN)" w:date="2022-09-14T13:39:00Z">
              <w:tcPr>
                <w:tcW w:w="769" w:type="pct"/>
                <w:gridSpan w:val="2"/>
                <w:tcBorders>
                  <w:top w:val="nil"/>
                  <w:left w:val="single" w:sz="4" w:space="0" w:color="auto"/>
                  <w:bottom w:val="single" w:sz="4" w:space="0" w:color="auto"/>
                  <w:right w:val="single" w:sz="4" w:space="0" w:color="auto"/>
                </w:tcBorders>
                <w:shd w:val="clear" w:color="auto" w:fill="auto"/>
                <w:noWrap/>
                <w:vAlign w:val="bottom"/>
                <w:hideMark/>
              </w:tcPr>
            </w:tcPrChange>
          </w:tcPr>
          <w:p w14:paraId="1B49F7E0" w14:textId="7F2A9DA1" w:rsidR="005A7B76" w:rsidRPr="00045424" w:rsidDel="0057790A" w:rsidRDefault="005A7B76" w:rsidP="00E2263F">
            <w:pPr>
              <w:spacing w:after="0" w:line="240" w:lineRule="auto"/>
              <w:rPr>
                <w:del w:id="2418" w:author="Ramana Pinisetty(UST,IN)" w:date="2022-09-15T11:50:00Z"/>
                <w:rFonts w:eastAsia="Times New Roman"/>
                <w:color w:val="000000"/>
                <w:sz w:val="16"/>
                <w:szCs w:val="16"/>
                <w:lang w:eastAsia="en-US"/>
              </w:rPr>
            </w:pPr>
            <w:del w:id="2419" w:author="Ramana Pinisetty(UST,IN)" w:date="2022-09-15T11:50:00Z">
              <w:r w:rsidRPr="00045424" w:rsidDel="0057790A">
                <w:rPr>
                  <w:rFonts w:eastAsia="Times New Roman"/>
                  <w:color w:val="000000"/>
                  <w:sz w:val="16"/>
                  <w:szCs w:val="16"/>
                  <w:lang w:eastAsia="en-US"/>
                </w:rPr>
                <w:delText>AWS_ECR_REGISRTY</w:delText>
              </w:r>
              <w:bookmarkStart w:id="2420" w:name="_Toc114137783"/>
              <w:bookmarkStart w:id="2421" w:name="_Toc114313391"/>
              <w:bookmarkStart w:id="2422" w:name="_Toc114488437"/>
              <w:bookmarkStart w:id="2423" w:name="_Toc114507585"/>
              <w:bookmarkStart w:id="2424" w:name="_Toc114507738"/>
              <w:bookmarkStart w:id="2425" w:name="_Toc114507902"/>
              <w:bookmarkStart w:id="2426" w:name="_Toc114740596"/>
              <w:bookmarkStart w:id="2427" w:name="_Toc114758456"/>
              <w:bookmarkStart w:id="2428" w:name="_Toc115204334"/>
              <w:bookmarkStart w:id="2429" w:name="_Toc115204933"/>
              <w:bookmarkEnd w:id="2420"/>
              <w:bookmarkEnd w:id="2421"/>
              <w:bookmarkEnd w:id="2422"/>
              <w:bookmarkEnd w:id="2423"/>
              <w:bookmarkEnd w:id="2424"/>
              <w:bookmarkEnd w:id="2425"/>
              <w:bookmarkEnd w:id="2426"/>
              <w:bookmarkEnd w:id="2427"/>
              <w:bookmarkEnd w:id="2428"/>
              <w:bookmarkEnd w:id="2429"/>
            </w:del>
          </w:p>
        </w:tc>
        <w:tc>
          <w:tcPr>
            <w:tcW w:w="1417" w:type="pct"/>
            <w:tcBorders>
              <w:top w:val="nil"/>
              <w:left w:val="nil"/>
              <w:bottom w:val="single" w:sz="4" w:space="0" w:color="auto"/>
              <w:right w:val="single" w:sz="4" w:space="0" w:color="auto"/>
            </w:tcBorders>
            <w:shd w:val="clear" w:color="000000" w:fill="FFD966"/>
            <w:noWrap/>
            <w:vAlign w:val="bottom"/>
            <w:hideMark/>
            <w:tcPrChange w:id="2430" w:author="Prasanth Prasannan(UST,IN)" w:date="2022-09-14T13:39:00Z">
              <w:tcPr>
                <w:tcW w:w="1924" w:type="pct"/>
                <w:tcBorders>
                  <w:top w:val="nil"/>
                  <w:left w:val="nil"/>
                  <w:bottom w:val="single" w:sz="4" w:space="0" w:color="auto"/>
                  <w:right w:val="single" w:sz="4" w:space="0" w:color="auto"/>
                </w:tcBorders>
                <w:shd w:val="clear" w:color="000000" w:fill="FFD966"/>
                <w:noWrap/>
                <w:vAlign w:val="bottom"/>
                <w:hideMark/>
              </w:tcPr>
            </w:tcPrChange>
          </w:tcPr>
          <w:p w14:paraId="7FB71A72" w14:textId="69697826" w:rsidR="005A7B76" w:rsidRPr="00045424" w:rsidDel="0057790A" w:rsidRDefault="005A7B76" w:rsidP="00E2263F">
            <w:pPr>
              <w:spacing w:after="0" w:line="240" w:lineRule="auto"/>
              <w:rPr>
                <w:del w:id="2431" w:author="Ramana Pinisetty(UST,IN)" w:date="2022-09-15T11:50:00Z"/>
                <w:rFonts w:eastAsia="Times New Roman"/>
                <w:color w:val="000000"/>
                <w:sz w:val="16"/>
                <w:szCs w:val="16"/>
                <w:lang w:eastAsia="en-US"/>
              </w:rPr>
            </w:pPr>
            <w:del w:id="2432" w:author="Ramana Pinisetty(UST,IN)" w:date="2022-09-15T11:50:00Z">
              <w:r w:rsidRPr="00045424" w:rsidDel="0057790A">
                <w:rPr>
                  <w:rFonts w:eastAsia="Times New Roman"/>
                  <w:color w:val="000000"/>
                  <w:sz w:val="16"/>
                  <w:szCs w:val="16"/>
                  <w:lang w:eastAsia="en-US"/>
                </w:rPr>
                <w:delText>581303157279.dkr.ecr.$AWS_DEFAULT_REGION.amazonaws.com</w:delText>
              </w:r>
              <w:bookmarkStart w:id="2433" w:name="_Toc114137784"/>
              <w:bookmarkStart w:id="2434" w:name="_Toc114313392"/>
              <w:bookmarkStart w:id="2435" w:name="_Toc114488438"/>
              <w:bookmarkStart w:id="2436" w:name="_Toc114507586"/>
              <w:bookmarkStart w:id="2437" w:name="_Toc114507739"/>
              <w:bookmarkStart w:id="2438" w:name="_Toc114507903"/>
              <w:bookmarkStart w:id="2439" w:name="_Toc114740597"/>
              <w:bookmarkStart w:id="2440" w:name="_Toc114758457"/>
              <w:bookmarkStart w:id="2441" w:name="_Toc115204335"/>
              <w:bookmarkStart w:id="2442" w:name="_Toc115204934"/>
              <w:bookmarkEnd w:id="2433"/>
              <w:bookmarkEnd w:id="2434"/>
              <w:bookmarkEnd w:id="2435"/>
              <w:bookmarkEnd w:id="2436"/>
              <w:bookmarkEnd w:id="2437"/>
              <w:bookmarkEnd w:id="2438"/>
              <w:bookmarkEnd w:id="2439"/>
              <w:bookmarkEnd w:id="2440"/>
              <w:bookmarkEnd w:id="2441"/>
              <w:bookmarkEnd w:id="2442"/>
            </w:del>
          </w:p>
        </w:tc>
        <w:tc>
          <w:tcPr>
            <w:tcW w:w="2307" w:type="pct"/>
            <w:tcBorders>
              <w:top w:val="nil"/>
              <w:left w:val="nil"/>
              <w:bottom w:val="single" w:sz="4" w:space="0" w:color="auto"/>
              <w:right w:val="single" w:sz="4" w:space="0" w:color="auto"/>
            </w:tcBorders>
            <w:shd w:val="clear" w:color="auto" w:fill="auto"/>
            <w:noWrap/>
            <w:vAlign w:val="bottom"/>
            <w:hideMark/>
            <w:tcPrChange w:id="2443" w:author="Prasanth Prasannan(UST,IN)" w:date="2022-09-14T13:39:00Z">
              <w:tcPr>
                <w:tcW w:w="2307" w:type="pct"/>
                <w:tcBorders>
                  <w:top w:val="nil"/>
                  <w:left w:val="nil"/>
                  <w:bottom w:val="single" w:sz="4" w:space="0" w:color="auto"/>
                  <w:right w:val="single" w:sz="4" w:space="0" w:color="auto"/>
                </w:tcBorders>
                <w:shd w:val="clear" w:color="auto" w:fill="auto"/>
                <w:noWrap/>
                <w:vAlign w:val="bottom"/>
                <w:hideMark/>
              </w:tcPr>
            </w:tcPrChange>
          </w:tcPr>
          <w:p w14:paraId="2E7E91F5" w14:textId="19735B7D" w:rsidR="005A7B76" w:rsidRPr="00045424" w:rsidDel="0057790A" w:rsidRDefault="005A7B76" w:rsidP="00E2263F">
            <w:pPr>
              <w:spacing w:after="0" w:line="240" w:lineRule="auto"/>
              <w:rPr>
                <w:del w:id="2444" w:author="Ramana Pinisetty(UST,IN)" w:date="2022-09-15T11:50:00Z"/>
                <w:rFonts w:eastAsia="Times New Roman"/>
                <w:color w:val="000000"/>
                <w:sz w:val="16"/>
                <w:szCs w:val="16"/>
                <w:lang w:eastAsia="en-US"/>
              </w:rPr>
            </w:pPr>
            <w:del w:id="2445" w:author="Ramana Pinisetty(UST,IN)" w:date="2022-09-15T11:50:00Z">
              <w:r w:rsidRPr="00045424" w:rsidDel="0057790A">
                <w:rPr>
                  <w:rFonts w:eastAsia="Times New Roman"/>
                  <w:color w:val="000000"/>
                  <w:sz w:val="16"/>
                  <w:szCs w:val="16"/>
                  <w:lang w:eastAsia="en-US"/>
                </w:rPr>
                <w:delText> </w:delText>
              </w:r>
              <w:r w:rsidRPr="00EB3F21" w:rsidDel="0057790A">
                <w:rPr>
                  <w:rFonts w:eastAsia="Times New Roman"/>
                  <w:color w:val="000000"/>
                  <w:sz w:val="16"/>
                  <w:szCs w:val="16"/>
                  <w:lang w:eastAsia="en-US"/>
                </w:rPr>
                <w:delText>AWS ECR REGISTRY</w:delText>
              </w:r>
              <w:bookmarkStart w:id="2446" w:name="_Toc114137785"/>
              <w:bookmarkStart w:id="2447" w:name="_Toc114313393"/>
              <w:bookmarkStart w:id="2448" w:name="_Toc114488439"/>
              <w:bookmarkStart w:id="2449" w:name="_Toc114507587"/>
              <w:bookmarkStart w:id="2450" w:name="_Toc114507740"/>
              <w:bookmarkStart w:id="2451" w:name="_Toc114507904"/>
              <w:bookmarkStart w:id="2452" w:name="_Toc114740598"/>
              <w:bookmarkStart w:id="2453" w:name="_Toc114758458"/>
              <w:bookmarkStart w:id="2454" w:name="_Toc115204336"/>
              <w:bookmarkStart w:id="2455" w:name="_Toc115204935"/>
              <w:bookmarkEnd w:id="2446"/>
              <w:bookmarkEnd w:id="2447"/>
              <w:bookmarkEnd w:id="2448"/>
              <w:bookmarkEnd w:id="2449"/>
              <w:bookmarkEnd w:id="2450"/>
              <w:bookmarkEnd w:id="2451"/>
              <w:bookmarkEnd w:id="2452"/>
              <w:bookmarkEnd w:id="2453"/>
              <w:bookmarkEnd w:id="2454"/>
              <w:bookmarkEnd w:id="2455"/>
            </w:del>
          </w:p>
        </w:tc>
        <w:bookmarkStart w:id="2456" w:name="_Toc114137786"/>
        <w:bookmarkStart w:id="2457" w:name="_Toc114313394"/>
        <w:bookmarkStart w:id="2458" w:name="_Toc114488440"/>
        <w:bookmarkStart w:id="2459" w:name="_Toc114507588"/>
        <w:bookmarkStart w:id="2460" w:name="_Toc114507741"/>
        <w:bookmarkStart w:id="2461" w:name="_Toc114507905"/>
        <w:bookmarkStart w:id="2462" w:name="_Toc114740599"/>
        <w:bookmarkStart w:id="2463" w:name="_Toc114758459"/>
        <w:bookmarkStart w:id="2464" w:name="_Toc115204337"/>
        <w:bookmarkStart w:id="2465" w:name="_Toc115204936"/>
        <w:bookmarkEnd w:id="2456"/>
        <w:bookmarkEnd w:id="2457"/>
        <w:bookmarkEnd w:id="2458"/>
        <w:bookmarkEnd w:id="2459"/>
        <w:bookmarkEnd w:id="2460"/>
        <w:bookmarkEnd w:id="2461"/>
        <w:bookmarkEnd w:id="2462"/>
        <w:bookmarkEnd w:id="2463"/>
        <w:bookmarkEnd w:id="2464"/>
        <w:bookmarkEnd w:id="2465"/>
      </w:tr>
      <w:tr w:rsidR="005A7B76" w:rsidRPr="00EB3F21" w:rsidDel="0057790A" w14:paraId="2D3F52AF" w14:textId="482765A4" w:rsidTr="00AD0B9F">
        <w:tblPrEx>
          <w:tblW w:w="4927" w:type="pct"/>
          <w:tblInd w:w="704" w:type="dxa"/>
          <w:tblLayout w:type="fixed"/>
          <w:tblPrExChange w:id="2466" w:author="Prasanth Prasannan(UST,IN)" w:date="2022-09-14T13:39:00Z">
            <w:tblPrEx>
              <w:tblW w:w="4927" w:type="pct"/>
              <w:tblInd w:w="704" w:type="dxa"/>
              <w:tblLayout w:type="fixed"/>
            </w:tblPrEx>
          </w:tblPrExChange>
        </w:tblPrEx>
        <w:trPr>
          <w:trHeight w:val="290"/>
          <w:del w:id="2467" w:author="Ramana Pinisetty(UST,IN)" w:date="2022-09-15T11:50:00Z"/>
          <w:trPrChange w:id="2468" w:author="Prasanth Prasannan(UST,IN)" w:date="2022-09-14T13:39:00Z">
            <w:trPr>
              <w:gridAfter w:val="0"/>
              <w:trHeight w:val="290"/>
            </w:trPr>
          </w:trPrChange>
        </w:trPr>
        <w:tc>
          <w:tcPr>
            <w:tcW w:w="1276" w:type="pct"/>
            <w:tcBorders>
              <w:top w:val="nil"/>
              <w:left w:val="single" w:sz="4" w:space="0" w:color="auto"/>
              <w:bottom w:val="single" w:sz="4" w:space="0" w:color="auto"/>
              <w:right w:val="single" w:sz="4" w:space="0" w:color="auto"/>
            </w:tcBorders>
            <w:shd w:val="clear" w:color="auto" w:fill="auto"/>
            <w:noWrap/>
            <w:vAlign w:val="bottom"/>
            <w:hideMark/>
            <w:tcPrChange w:id="2469" w:author="Prasanth Prasannan(UST,IN)" w:date="2022-09-14T13:39:00Z">
              <w:tcPr>
                <w:tcW w:w="769" w:type="pct"/>
                <w:gridSpan w:val="2"/>
                <w:tcBorders>
                  <w:top w:val="nil"/>
                  <w:left w:val="single" w:sz="4" w:space="0" w:color="auto"/>
                  <w:bottom w:val="single" w:sz="4" w:space="0" w:color="auto"/>
                  <w:right w:val="single" w:sz="4" w:space="0" w:color="auto"/>
                </w:tcBorders>
                <w:shd w:val="clear" w:color="auto" w:fill="auto"/>
                <w:noWrap/>
                <w:vAlign w:val="bottom"/>
                <w:hideMark/>
              </w:tcPr>
            </w:tcPrChange>
          </w:tcPr>
          <w:p w14:paraId="7826A2B5" w14:textId="6C348B74" w:rsidR="005A7B76" w:rsidRPr="00045424" w:rsidDel="0057790A" w:rsidRDefault="005A7B76" w:rsidP="00E2263F">
            <w:pPr>
              <w:spacing w:after="0" w:line="240" w:lineRule="auto"/>
              <w:rPr>
                <w:del w:id="2470" w:author="Ramana Pinisetty(UST,IN)" w:date="2022-09-15T11:50:00Z"/>
                <w:rFonts w:eastAsia="Times New Roman"/>
                <w:color w:val="000000"/>
                <w:sz w:val="16"/>
                <w:szCs w:val="16"/>
                <w:lang w:eastAsia="en-US"/>
              </w:rPr>
            </w:pPr>
            <w:del w:id="2471" w:author="Ramana Pinisetty(UST,IN)" w:date="2022-09-15T11:50:00Z">
              <w:r w:rsidRPr="00045424" w:rsidDel="0057790A">
                <w:rPr>
                  <w:rFonts w:eastAsia="Times New Roman"/>
                  <w:color w:val="000000"/>
                  <w:sz w:val="16"/>
                  <w:szCs w:val="16"/>
                  <w:lang w:eastAsia="en-US"/>
                </w:rPr>
                <w:delText>AWS_SECRET_ACCESS_KEY</w:delText>
              </w:r>
              <w:bookmarkStart w:id="2472" w:name="_Toc114137787"/>
              <w:bookmarkStart w:id="2473" w:name="_Toc114313395"/>
              <w:bookmarkStart w:id="2474" w:name="_Toc114488441"/>
              <w:bookmarkStart w:id="2475" w:name="_Toc114507589"/>
              <w:bookmarkStart w:id="2476" w:name="_Toc114507742"/>
              <w:bookmarkStart w:id="2477" w:name="_Toc114507906"/>
              <w:bookmarkStart w:id="2478" w:name="_Toc114740600"/>
              <w:bookmarkStart w:id="2479" w:name="_Toc114758460"/>
              <w:bookmarkStart w:id="2480" w:name="_Toc115204338"/>
              <w:bookmarkStart w:id="2481" w:name="_Toc115204937"/>
              <w:bookmarkEnd w:id="2472"/>
              <w:bookmarkEnd w:id="2473"/>
              <w:bookmarkEnd w:id="2474"/>
              <w:bookmarkEnd w:id="2475"/>
              <w:bookmarkEnd w:id="2476"/>
              <w:bookmarkEnd w:id="2477"/>
              <w:bookmarkEnd w:id="2478"/>
              <w:bookmarkEnd w:id="2479"/>
              <w:bookmarkEnd w:id="2480"/>
              <w:bookmarkEnd w:id="2481"/>
            </w:del>
          </w:p>
        </w:tc>
        <w:tc>
          <w:tcPr>
            <w:tcW w:w="1417" w:type="pct"/>
            <w:tcBorders>
              <w:top w:val="nil"/>
              <w:left w:val="nil"/>
              <w:bottom w:val="single" w:sz="4" w:space="0" w:color="auto"/>
              <w:right w:val="single" w:sz="4" w:space="0" w:color="auto"/>
            </w:tcBorders>
            <w:shd w:val="clear" w:color="auto" w:fill="auto"/>
            <w:noWrap/>
            <w:vAlign w:val="bottom"/>
            <w:hideMark/>
            <w:tcPrChange w:id="2482" w:author="Prasanth Prasannan(UST,IN)" w:date="2022-09-14T13:39:00Z">
              <w:tcPr>
                <w:tcW w:w="1924" w:type="pct"/>
                <w:tcBorders>
                  <w:top w:val="nil"/>
                  <w:left w:val="nil"/>
                  <w:bottom w:val="single" w:sz="4" w:space="0" w:color="auto"/>
                  <w:right w:val="single" w:sz="4" w:space="0" w:color="auto"/>
                </w:tcBorders>
                <w:shd w:val="clear" w:color="auto" w:fill="auto"/>
                <w:noWrap/>
                <w:vAlign w:val="bottom"/>
                <w:hideMark/>
              </w:tcPr>
            </w:tcPrChange>
          </w:tcPr>
          <w:p w14:paraId="7D3CF78E" w14:textId="6A597844" w:rsidR="005A7B76" w:rsidRPr="00045424" w:rsidDel="0057790A" w:rsidRDefault="005A7B76" w:rsidP="00E2263F">
            <w:pPr>
              <w:spacing w:after="0" w:line="240" w:lineRule="auto"/>
              <w:rPr>
                <w:del w:id="2483" w:author="Ramana Pinisetty(UST,IN)" w:date="2022-09-15T11:50:00Z"/>
                <w:rFonts w:eastAsia="Times New Roman"/>
                <w:color w:val="000000"/>
                <w:sz w:val="16"/>
                <w:szCs w:val="16"/>
                <w:lang w:eastAsia="en-US"/>
              </w:rPr>
            </w:pPr>
            <w:del w:id="2484" w:author="Ramana Pinisetty(UST,IN)" w:date="2022-09-15T11:50:00Z">
              <w:r w:rsidRPr="00045424" w:rsidDel="0057790A">
                <w:rPr>
                  <w:rFonts w:eastAsia="Times New Roman"/>
                  <w:color w:val="000000"/>
                  <w:sz w:val="16"/>
                  <w:szCs w:val="16"/>
                  <w:lang w:eastAsia="en-US"/>
                </w:rPr>
                <w:delText>***</w:delText>
              </w:r>
              <w:bookmarkStart w:id="2485" w:name="_Toc114137788"/>
              <w:bookmarkStart w:id="2486" w:name="_Toc114313396"/>
              <w:bookmarkStart w:id="2487" w:name="_Toc114488442"/>
              <w:bookmarkStart w:id="2488" w:name="_Toc114507590"/>
              <w:bookmarkStart w:id="2489" w:name="_Toc114507743"/>
              <w:bookmarkStart w:id="2490" w:name="_Toc114507907"/>
              <w:bookmarkStart w:id="2491" w:name="_Toc114740601"/>
              <w:bookmarkStart w:id="2492" w:name="_Toc114758461"/>
              <w:bookmarkStart w:id="2493" w:name="_Toc115204339"/>
              <w:bookmarkStart w:id="2494" w:name="_Toc115204938"/>
              <w:bookmarkEnd w:id="2485"/>
              <w:bookmarkEnd w:id="2486"/>
              <w:bookmarkEnd w:id="2487"/>
              <w:bookmarkEnd w:id="2488"/>
              <w:bookmarkEnd w:id="2489"/>
              <w:bookmarkEnd w:id="2490"/>
              <w:bookmarkEnd w:id="2491"/>
              <w:bookmarkEnd w:id="2492"/>
              <w:bookmarkEnd w:id="2493"/>
              <w:bookmarkEnd w:id="2494"/>
            </w:del>
          </w:p>
        </w:tc>
        <w:tc>
          <w:tcPr>
            <w:tcW w:w="2307" w:type="pct"/>
            <w:tcBorders>
              <w:top w:val="nil"/>
              <w:left w:val="nil"/>
              <w:bottom w:val="single" w:sz="4" w:space="0" w:color="auto"/>
              <w:right w:val="single" w:sz="4" w:space="0" w:color="auto"/>
            </w:tcBorders>
            <w:shd w:val="clear" w:color="auto" w:fill="auto"/>
            <w:noWrap/>
            <w:vAlign w:val="bottom"/>
            <w:hideMark/>
            <w:tcPrChange w:id="2495" w:author="Prasanth Prasannan(UST,IN)" w:date="2022-09-14T13:39:00Z">
              <w:tcPr>
                <w:tcW w:w="2307" w:type="pct"/>
                <w:tcBorders>
                  <w:top w:val="nil"/>
                  <w:left w:val="nil"/>
                  <w:bottom w:val="single" w:sz="4" w:space="0" w:color="auto"/>
                  <w:right w:val="single" w:sz="4" w:space="0" w:color="auto"/>
                </w:tcBorders>
                <w:shd w:val="clear" w:color="auto" w:fill="auto"/>
                <w:noWrap/>
                <w:vAlign w:val="bottom"/>
                <w:hideMark/>
              </w:tcPr>
            </w:tcPrChange>
          </w:tcPr>
          <w:p w14:paraId="26F201E4" w14:textId="5E3F9441" w:rsidR="005A7B76" w:rsidRPr="00045424" w:rsidDel="0057790A" w:rsidRDefault="005A7B76" w:rsidP="00E2263F">
            <w:pPr>
              <w:spacing w:after="0" w:line="240" w:lineRule="auto"/>
              <w:rPr>
                <w:del w:id="2496" w:author="Ramana Pinisetty(UST,IN)" w:date="2022-09-15T11:50:00Z"/>
                <w:rFonts w:eastAsia="Times New Roman"/>
                <w:color w:val="000000"/>
                <w:sz w:val="16"/>
                <w:szCs w:val="16"/>
                <w:lang w:eastAsia="en-US"/>
              </w:rPr>
            </w:pPr>
            <w:del w:id="2497" w:author="Ramana Pinisetty(UST,IN)" w:date="2022-09-15T11:50:00Z">
              <w:r w:rsidRPr="00045424" w:rsidDel="0057790A">
                <w:rPr>
                  <w:rFonts w:eastAsia="Times New Roman"/>
                  <w:color w:val="000000"/>
                  <w:sz w:val="16"/>
                  <w:szCs w:val="16"/>
                  <w:lang w:eastAsia="en-US"/>
                </w:rPr>
                <w:delText> </w:delText>
              </w:r>
              <w:r w:rsidRPr="00EB3F21" w:rsidDel="0057790A">
                <w:rPr>
                  <w:rFonts w:eastAsia="Times New Roman"/>
                  <w:color w:val="000000"/>
                  <w:sz w:val="16"/>
                  <w:szCs w:val="16"/>
                  <w:lang w:eastAsia="en-US"/>
                </w:rPr>
                <w:delText>AWS SECRET ACCESS KEY</w:delText>
              </w:r>
              <w:bookmarkStart w:id="2498" w:name="_Toc114137789"/>
              <w:bookmarkStart w:id="2499" w:name="_Toc114313397"/>
              <w:bookmarkStart w:id="2500" w:name="_Toc114488443"/>
              <w:bookmarkStart w:id="2501" w:name="_Toc114507591"/>
              <w:bookmarkStart w:id="2502" w:name="_Toc114507744"/>
              <w:bookmarkStart w:id="2503" w:name="_Toc114507908"/>
              <w:bookmarkStart w:id="2504" w:name="_Toc114740602"/>
              <w:bookmarkStart w:id="2505" w:name="_Toc114758462"/>
              <w:bookmarkStart w:id="2506" w:name="_Toc115204340"/>
              <w:bookmarkStart w:id="2507" w:name="_Toc115204939"/>
              <w:bookmarkEnd w:id="2498"/>
              <w:bookmarkEnd w:id="2499"/>
              <w:bookmarkEnd w:id="2500"/>
              <w:bookmarkEnd w:id="2501"/>
              <w:bookmarkEnd w:id="2502"/>
              <w:bookmarkEnd w:id="2503"/>
              <w:bookmarkEnd w:id="2504"/>
              <w:bookmarkEnd w:id="2505"/>
              <w:bookmarkEnd w:id="2506"/>
              <w:bookmarkEnd w:id="2507"/>
            </w:del>
          </w:p>
        </w:tc>
        <w:bookmarkStart w:id="2508" w:name="_Toc114137790"/>
        <w:bookmarkStart w:id="2509" w:name="_Toc114313398"/>
        <w:bookmarkStart w:id="2510" w:name="_Toc114488444"/>
        <w:bookmarkStart w:id="2511" w:name="_Toc114507592"/>
        <w:bookmarkStart w:id="2512" w:name="_Toc114507745"/>
        <w:bookmarkStart w:id="2513" w:name="_Toc114507909"/>
        <w:bookmarkStart w:id="2514" w:name="_Toc114740603"/>
        <w:bookmarkStart w:id="2515" w:name="_Toc114758463"/>
        <w:bookmarkStart w:id="2516" w:name="_Toc115204341"/>
        <w:bookmarkStart w:id="2517" w:name="_Toc115204940"/>
        <w:bookmarkEnd w:id="2508"/>
        <w:bookmarkEnd w:id="2509"/>
        <w:bookmarkEnd w:id="2510"/>
        <w:bookmarkEnd w:id="2511"/>
        <w:bookmarkEnd w:id="2512"/>
        <w:bookmarkEnd w:id="2513"/>
        <w:bookmarkEnd w:id="2514"/>
        <w:bookmarkEnd w:id="2515"/>
        <w:bookmarkEnd w:id="2516"/>
        <w:bookmarkEnd w:id="2517"/>
      </w:tr>
      <w:tr w:rsidR="005A7B76" w:rsidRPr="00EB3F21" w:rsidDel="0057790A" w14:paraId="7699765F" w14:textId="18BD1735" w:rsidTr="00AD0B9F">
        <w:tblPrEx>
          <w:tblW w:w="4927" w:type="pct"/>
          <w:tblInd w:w="704" w:type="dxa"/>
          <w:tblLayout w:type="fixed"/>
          <w:tblPrExChange w:id="2518" w:author="Prasanth Prasannan(UST,IN)" w:date="2022-09-14T13:39:00Z">
            <w:tblPrEx>
              <w:tblW w:w="4927" w:type="pct"/>
              <w:tblInd w:w="704" w:type="dxa"/>
              <w:tblLayout w:type="fixed"/>
            </w:tblPrEx>
          </w:tblPrExChange>
        </w:tblPrEx>
        <w:trPr>
          <w:trHeight w:val="1088"/>
          <w:del w:id="2519" w:author="Ramana Pinisetty(UST,IN)" w:date="2022-09-15T11:50:00Z"/>
          <w:trPrChange w:id="2520" w:author="Prasanth Prasannan(UST,IN)" w:date="2022-09-14T13:39:00Z">
            <w:trPr>
              <w:gridAfter w:val="0"/>
              <w:trHeight w:val="1088"/>
            </w:trPr>
          </w:trPrChange>
        </w:trPr>
        <w:tc>
          <w:tcPr>
            <w:tcW w:w="1276" w:type="pct"/>
            <w:tcBorders>
              <w:top w:val="nil"/>
              <w:left w:val="single" w:sz="4" w:space="0" w:color="auto"/>
              <w:bottom w:val="single" w:sz="4" w:space="0" w:color="auto"/>
              <w:right w:val="single" w:sz="4" w:space="0" w:color="auto"/>
            </w:tcBorders>
            <w:shd w:val="clear" w:color="auto" w:fill="auto"/>
            <w:noWrap/>
            <w:vAlign w:val="bottom"/>
            <w:hideMark/>
            <w:tcPrChange w:id="2521" w:author="Prasanth Prasannan(UST,IN)" w:date="2022-09-14T13:39:00Z">
              <w:tcPr>
                <w:tcW w:w="769" w:type="pct"/>
                <w:gridSpan w:val="2"/>
                <w:tcBorders>
                  <w:top w:val="nil"/>
                  <w:left w:val="single" w:sz="4" w:space="0" w:color="auto"/>
                  <w:bottom w:val="single" w:sz="4" w:space="0" w:color="auto"/>
                  <w:right w:val="single" w:sz="4" w:space="0" w:color="auto"/>
                </w:tcBorders>
                <w:shd w:val="clear" w:color="auto" w:fill="auto"/>
                <w:noWrap/>
                <w:vAlign w:val="bottom"/>
                <w:hideMark/>
              </w:tcPr>
            </w:tcPrChange>
          </w:tcPr>
          <w:p w14:paraId="7153C8A8" w14:textId="20344016" w:rsidR="005A7B76" w:rsidRPr="00045424" w:rsidDel="0057790A" w:rsidRDefault="005A7B76" w:rsidP="00E2263F">
            <w:pPr>
              <w:spacing w:after="0" w:line="240" w:lineRule="auto"/>
              <w:rPr>
                <w:del w:id="2522" w:author="Ramana Pinisetty(UST,IN)" w:date="2022-09-15T11:50:00Z"/>
                <w:rFonts w:eastAsia="Times New Roman"/>
                <w:color w:val="000000"/>
                <w:sz w:val="16"/>
                <w:szCs w:val="16"/>
                <w:lang w:eastAsia="en-US"/>
              </w:rPr>
            </w:pPr>
            <w:del w:id="2523" w:author="Ramana Pinisetty(UST,IN)" w:date="2022-09-15T11:50:00Z">
              <w:r w:rsidRPr="00045424" w:rsidDel="0057790A">
                <w:rPr>
                  <w:rFonts w:eastAsia="Times New Roman"/>
                  <w:color w:val="000000"/>
                  <w:sz w:val="16"/>
                  <w:szCs w:val="16"/>
                  <w:lang w:eastAsia="en-US"/>
                </w:rPr>
                <w:delText>DOCKER_AUTH_CONFIG</w:delText>
              </w:r>
              <w:bookmarkStart w:id="2524" w:name="_Toc114137791"/>
              <w:bookmarkStart w:id="2525" w:name="_Toc114313399"/>
              <w:bookmarkStart w:id="2526" w:name="_Toc114488445"/>
              <w:bookmarkStart w:id="2527" w:name="_Toc114507593"/>
              <w:bookmarkStart w:id="2528" w:name="_Toc114507746"/>
              <w:bookmarkStart w:id="2529" w:name="_Toc114507910"/>
              <w:bookmarkStart w:id="2530" w:name="_Toc114740604"/>
              <w:bookmarkStart w:id="2531" w:name="_Toc114758464"/>
              <w:bookmarkStart w:id="2532" w:name="_Toc115204342"/>
              <w:bookmarkStart w:id="2533" w:name="_Toc115204941"/>
              <w:bookmarkEnd w:id="2524"/>
              <w:bookmarkEnd w:id="2525"/>
              <w:bookmarkEnd w:id="2526"/>
              <w:bookmarkEnd w:id="2527"/>
              <w:bookmarkEnd w:id="2528"/>
              <w:bookmarkEnd w:id="2529"/>
              <w:bookmarkEnd w:id="2530"/>
              <w:bookmarkEnd w:id="2531"/>
              <w:bookmarkEnd w:id="2532"/>
              <w:bookmarkEnd w:id="2533"/>
            </w:del>
          </w:p>
        </w:tc>
        <w:tc>
          <w:tcPr>
            <w:tcW w:w="1417" w:type="pct"/>
            <w:tcBorders>
              <w:top w:val="nil"/>
              <w:left w:val="nil"/>
              <w:bottom w:val="single" w:sz="4" w:space="0" w:color="auto"/>
              <w:right w:val="single" w:sz="4" w:space="0" w:color="auto"/>
            </w:tcBorders>
            <w:shd w:val="clear" w:color="000000" w:fill="FFD966"/>
            <w:vAlign w:val="bottom"/>
            <w:hideMark/>
            <w:tcPrChange w:id="2534" w:author="Prasanth Prasannan(UST,IN)" w:date="2022-09-14T13:39:00Z">
              <w:tcPr>
                <w:tcW w:w="1924" w:type="pct"/>
                <w:tcBorders>
                  <w:top w:val="nil"/>
                  <w:left w:val="nil"/>
                  <w:bottom w:val="single" w:sz="4" w:space="0" w:color="auto"/>
                  <w:right w:val="single" w:sz="4" w:space="0" w:color="auto"/>
                </w:tcBorders>
                <w:shd w:val="clear" w:color="000000" w:fill="FFD966"/>
                <w:vAlign w:val="bottom"/>
                <w:hideMark/>
              </w:tcPr>
            </w:tcPrChange>
          </w:tcPr>
          <w:p w14:paraId="3645C101" w14:textId="6C340E95" w:rsidR="005A7B76" w:rsidRPr="00045424" w:rsidDel="0057790A" w:rsidRDefault="005A7B76" w:rsidP="00E2263F">
            <w:pPr>
              <w:spacing w:after="0" w:line="240" w:lineRule="auto"/>
              <w:rPr>
                <w:del w:id="2535" w:author="Ramana Pinisetty(UST,IN)" w:date="2022-09-15T11:50:00Z"/>
                <w:rFonts w:eastAsia="Times New Roman"/>
                <w:color w:val="000000"/>
                <w:sz w:val="16"/>
                <w:szCs w:val="16"/>
                <w:lang w:eastAsia="en-US"/>
              </w:rPr>
            </w:pPr>
            <w:del w:id="2536" w:author="Ramana Pinisetty(UST,IN)" w:date="2022-09-15T11:50:00Z">
              <w:r w:rsidRPr="00045424" w:rsidDel="0057790A">
                <w:rPr>
                  <w:rFonts w:eastAsia="Times New Roman"/>
                  <w:color w:val="000000"/>
                  <w:sz w:val="16"/>
                  <w:szCs w:val="16"/>
                  <w:lang w:eastAsia="en-US"/>
                </w:rPr>
                <w:delText>{</w:delText>
              </w:r>
              <w:r w:rsidRPr="00045424" w:rsidDel="0057790A">
                <w:rPr>
                  <w:rFonts w:eastAsia="Times New Roman"/>
                  <w:color w:val="000000"/>
                  <w:sz w:val="16"/>
                  <w:szCs w:val="16"/>
                  <w:lang w:eastAsia="en-US"/>
                </w:rPr>
                <w:br/>
                <w:delText xml:space="preserve">    "auths": {</w:delText>
              </w:r>
              <w:r w:rsidRPr="00045424" w:rsidDel="0057790A">
                <w:rPr>
                  <w:rFonts w:eastAsia="Times New Roman"/>
                  <w:color w:val="000000"/>
                  <w:sz w:val="16"/>
                  <w:szCs w:val="16"/>
                  <w:lang w:eastAsia="en-US"/>
                </w:rPr>
                <w:br/>
                <w:delText xml:space="preserve">        "$ARTIFACTORY_SERVER.jfrog.io": {</w:delText>
              </w:r>
              <w:r w:rsidRPr="00045424" w:rsidDel="0057790A">
                <w:rPr>
                  <w:rFonts w:eastAsia="Times New Roman"/>
                  <w:color w:val="000000"/>
                  <w:sz w:val="16"/>
                  <w:szCs w:val="16"/>
                  <w:lang w:eastAsia="en-US"/>
                </w:rPr>
                <w:br/>
                <w:delText xml:space="preserve">            "auth": "$ARTIFACTORY_PASS_BASE64"</w:delText>
              </w:r>
              <w:r w:rsidRPr="00045424" w:rsidDel="0057790A">
                <w:rPr>
                  <w:rFonts w:eastAsia="Times New Roman"/>
                  <w:color w:val="000000"/>
                  <w:sz w:val="16"/>
                  <w:szCs w:val="16"/>
                  <w:lang w:eastAsia="en-US"/>
                </w:rPr>
                <w:br/>
                <w:delText xml:space="preserve">        }</w:delText>
              </w:r>
              <w:r w:rsidRPr="00045424" w:rsidDel="0057790A">
                <w:rPr>
                  <w:rFonts w:eastAsia="Times New Roman"/>
                  <w:color w:val="000000"/>
                  <w:sz w:val="16"/>
                  <w:szCs w:val="16"/>
                  <w:lang w:eastAsia="en-US"/>
                </w:rPr>
                <w:br/>
                <w:delText xml:space="preserve">    }</w:delText>
              </w:r>
              <w:r w:rsidRPr="00045424" w:rsidDel="0057790A">
                <w:rPr>
                  <w:rFonts w:eastAsia="Times New Roman"/>
                  <w:color w:val="000000"/>
                  <w:sz w:val="16"/>
                  <w:szCs w:val="16"/>
                  <w:lang w:eastAsia="en-US"/>
                </w:rPr>
                <w:br/>
                <w:delText>}</w:delText>
              </w:r>
              <w:bookmarkStart w:id="2537" w:name="_Toc114137792"/>
              <w:bookmarkStart w:id="2538" w:name="_Toc114313400"/>
              <w:bookmarkStart w:id="2539" w:name="_Toc114488446"/>
              <w:bookmarkStart w:id="2540" w:name="_Toc114507594"/>
              <w:bookmarkStart w:id="2541" w:name="_Toc114507747"/>
              <w:bookmarkStart w:id="2542" w:name="_Toc114507911"/>
              <w:bookmarkStart w:id="2543" w:name="_Toc114740605"/>
              <w:bookmarkStart w:id="2544" w:name="_Toc114758465"/>
              <w:bookmarkStart w:id="2545" w:name="_Toc115204343"/>
              <w:bookmarkStart w:id="2546" w:name="_Toc115204942"/>
              <w:bookmarkEnd w:id="2537"/>
              <w:bookmarkEnd w:id="2538"/>
              <w:bookmarkEnd w:id="2539"/>
              <w:bookmarkEnd w:id="2540"/>
              <w:bookmarkEnd w:id="2541"/>
              <w:bookmarkEnd w:id="2542"/>
              <w:bookmarkEnd w:id="2543"/>
              <w:bookmarkEnd w:id="2544"/>
              <w:bookmarkEnd w:id="2545"/>
              <w:bookmarkEnd w:id="2546"/>
            </w:del>
          </w:p>
        </w:tc>
        <w:tc>
          <w:tcPr>
            <w:tcW w:w="2307" w:type="pct"/>
            <w:tcBorders>
              <w:top w:val="nil"/>
              <w:left w:val="nil"/>
              <w:bottom w:val="single" w:sz="4" w:space="0" w:color="auto"/>
              <w:right w:val="single" w:sz="4" w:space="0" w:color="auto"/>
            </w:tcBorders>
            <w:shd w:val="clear" w:color="auto" w:fill="auto"/>
            <w:noWrap/>
            <w:vAlign w:val="bottom"/>
            <w:hideMark/>
            <w:tcPrChange w:id="2547" w:author="Prasanth Prasannan(UST,IN)" w:date="2022-09-14T13:39:00Z">
              <w:tcPr>
                <w:tcW w:w="2307" w:type="pct"/>
                <w:tcBorders>
                  <w:top w:val="nil"/>
                  <w:left w:val="nil"/>
                  <w:bottom w:val="single" w:sz="4" w:space="0" w:color="auto"/>
                  <w:right w:val="single" w:sz="4" w:space="0" w:color="auto"/>
                </w:tcBorders>
                <w:shd w:val="clear" w:color="auto" w:fill="auto"/>
                <w:noWrap/>
                <w:vAlign w:val="bottom"/>
                <w:hideMark/>
              </w:tcPr>
            </w:tcPrChange>
          </w:tcPr>
          <w:p w14:paraId="2D0A1377" w14:textId="08434BBC" w:rsidR="005A7B76" w:rsidRPr="00045424" w:rsidDel="0057790A" w:rsidRDefault="005A7B76" w:rsidP="00E2263F">
            <w:pPr>
              <w:spacing w:after="0" w:line="240" w:lineRule="auto"/>
              <w:rPr>
                <w:del w:id="2548" w:author="Ramana Pinisetty(UST,IN)" w:date="2022-09-15T11:50:00Z"/>
                <w:rFonts w:eastAsia="Times New Roman"/>
                <w:color w:val="000000"/>
                <w:sz w:val="16"/>
                <w:szCs w:val="16"/>
                <w:lang w:eastAsia="en-US"/>
              </w:rPr>
            </w:pPr>
            <w:del w:id="2549" w:author="Ramana Pinisetty(UST,IN)" w:date="2022-09-15T11:50:00Z">
              <w:r w:rsidRPr="00EB3F21" w:rsidDel="0057790A">
                <w:rPr>
                  <w:rFonts w:eastAsia="Times New Roman"/>
                  <w:color w:val="000000"/>
                  <w:sz w:val="16"/>
                  <w:szCs w:val="16"/>
                  <w:lang w:eastAsia="en-US"/>
                </w:rPr>
                <w:delText>AUTHENTICATION FOR DOCKER PRIVATE REGISTRY</w:delText>
              </w:r>
              <w:bookmarkStart w:id="2550" w:name="_Toc114137793"/>
              <w:bookmarkStart w:id="2551" w:name="_Toc114313401"/>
              <w:bookmarkStart w:id="2552" w:name="_Toc114488447"/>
              <w:bookmarkStart w:id="2553" w:name="_Toc114507595"/>
              <w:bookmarkStart w:id="2554" w:name="_Toc114507748"/>
              <w:bookmarkStart w:id="2555" w:name="_Toc114507912"/>
              <w:bookmarkStart w:id="2556" w:name="_Toc114740606"/>
              <w:bookmarkStart w:id="2557" w:name="_Toc114758466"/>
              <w:bookmarkStart w:id="2558" w:name="_Toc115204344"/>
              <w:bookmarkStart w:id="2559" w:name="_Toc115204943"/>
              <w:bookmarkEnd w:id="2550"/>
              <w:bookmarkEnd w:id="2551"/>
              <w:bookmarkEnd w:id="2552"/>
              <w:bookmarkEnd w:id="2553"/>
              <w:bookmarkEnd w:id="2554"/>
              <w:bookmarkEnd w:id="2555"/>
              <w:bookmarkEnd w:id="2556"/>
              <w:bookmarkEnd w:id="2557"/>
              <w:bookmarkEnd w:id="2558"/>
              <w:bookmarkEnd w:id="2559"/>
            </w:del>
          </w:p>
        </w:tc>
        <w:bookmarkStart w:id="2560" w:name="_Toc114137794"/>
        <w:bookmarkStart w:id="2561" w:name="_Toc114313402"/>
        <w:bookmarkStart w:id="2562" w:name="_Toc114488448"/>
        <w:bookmarkStart w:id="2563" w:name="_Toc114507596"/>
        <w:bookmarkStart w:id="2564" w:name="_Toc114507749"/>
        <w:bookmarkStart w:id="2565" w:name="_Toc114507913"/>
        <w:bookmarkStart w:id="2566" w:name="_Toc114740607"/>
        <w:bookmarkStart w:id="2567" w:name="_Toc114758467"/>
        <w:bookmarkStart w:id="2568" w:name="_Toc115204345"/>
        <w:bookmarkStart w:id="2569" w:name="_Toc115204944"/>
        <w:bookmarkEnd w:id="2560"/>
        <w:bookmarkEnd w:id="2561"/>
        <w:bookmarkEnd w:id="2562"/>
        <w:bookmarkEnd w:id="2563"/>
        <w:bookmarkEnd w:id="2564"/>
        <w:bookmarkEnd w:id="2565"/>
        <w:bookmarkEnd w:id="2566"/>
        <w:bookmarkEnd w:id="2567"/>
        <w:bookmarkEnd w:id="2568"/>
        <w:bookmarkEnd w:id="2569"/>
      </w:tr>
      <w:tr w:rsidR="005A7B76" w:rsidRPr="00EB3F21" w:rsidDel="0057790A" w14:paraId="34DE7E25" w14:textId="64091F35" w:rsidTr="00AD0B9F">
        <w:tblPrEx>
          <w:tblW w:w="4927" w:type="pct"/>
          <w:tblInd w:w="704" w:type="dxa"/>
          <w:tblLayout w:type="fixed"/>
          <w:tblPrExChange w:id="2570" w:author="Prasanth Prasannan(UST,IN)" w:date="2022-09-14T13:39:00Z">
            <w:tblPrEx>
              <w:tblW w:w="4927" w:type="pct"/>
              <w:tblInd w:w="704" w:type="dxa"/>
              <w:tblLayout w:type="fixed"/>
            </w:tblPrEx>
          </w:tblPrExChange>
        </w:tblPrEx>
        <w:trPr>
          <w:trHeight w:val="1150"/>
          <w:del w:id="2571" w:author="Ramana Pinisetty(UST,IN)" w:date="2022-09-15T11:50:00Z"/>
          <w:trPrChange w:id="2572" w:author="Prasanth Prasannan(UST,IN)" w:date="2022-09-14T13:39:00Z">
            <w:trPr>
              <w:gridAfter w:val="0"/>
              <w:trHeight w:val="1150"/>
            </w:trPr>
          </w:trPrChange>
        </w:trPr>
        <w:tc>
          <w:tcPr>
            <w:tcW w:w="1276" w:type="pct"/>
            <w:tcBorders>
              <w:top w:val="nil"/>
              <w:left w:val="single" w:sz="4" w:space="0" w:color="auto"/>
              <w:bottom w:val="single" w:sz="4" w:space="0" w:color="auto"/>
              <w:right w:val="single" w:sz="4" w:space="0" w:color="auto"/>
            </w:tcBorders>
            <w:shd w:val="clear" w:color="auto" w:fill="auto"/>
            <w:noWrap/>
            <w:vAlign w:val="bottom"/>
            <w:hideMark/>
            <w:tcPrChange w:id="2573" w:author="Prasanth Prasannan(UST,IN)" w:date="2022-09-14T13:39:00Z">
              <w:tcPr>
                <w:tcW w:w="769" w:type="pct"/>
                <w:gridSpan w:val="2"/>
                <w:tcBorders>
                  <w:top w:val="nil"/>
                  <w:left w:val="single" w:sz="4" w:space="0" w:color="auto"/>
                  <w:bottom w:val="single" w:sz="4" w:space="0" w:color="auto"/>
                  <w:right w:val="single" w:sz="4" w:space="0" w:color="auto"/>
                </w:tcBorders>
                <w:shd w:val="clear" w:color="auto" w:fill="auto"/>
                <w:noWrap/>
                <w:vAlign w:val="bottom"/>
                <w:hideMark/>
              </w:tcPr>
            </w:tcPrChange>
          </w:tcPr>
          <w:p w14:paraId="785F18EA" w14:textId="33FC1D61" w:rsidR="005A7B76" w:rsidRPr="00045424" w:rsidDel="0057790A" w:rsidRDefault="005A7B76" w:rsidP="00E2263F">
            <w:pPr>
              <w:spacing w:after="0" w:line="240" w:lineRule="auto"/>
              <w:rPr>
                <w:del w:id="2574" w:author="Ramana Pinisetty(UST,IN)" w:date="2022-09-15T11:50:00Z"/>
                <w:rFonts w:eastAsia="Times New Roman"/>
                <w:color w:val="000000"/>
                <w:sz w:val="16"/>
                <w:szCs w:val="16"/>
                <w:lang w:eastAsia="en-US"/>
              </w:rPr>
            </w:pPr>
            <w:del w:id="2575" w:author="Ramana Pinisetty(UST,IN)" w:date="2022-09-15T11:50:00Z">
              <w:r w:rsidRPr="00045424" w:rsidDel="0057790A">
                <w:rPr>
                  <w:rFonts w:eastAsia="Times New Roman"/>
                  <w:color w:val="000000"/>
                  <w:sz w:val="16"/>
                  <w:szCs w:val="16"/>
                  <w:lang w:eastAsia="en-US"/>
                </w:rPr>
                <w:delText>DOCKER_FILE</w:delText>
              </w:r>
              <w:bookmarkStart w:id="2576" w:name="_Toc114137795"/>
              <w:bookmarkStart w:id="2577" w:name="_Toc114313403"/>
              <w:bookmarkStart w:id="2578" w:name="_Toc114488449"/>
              <w:bookmarkStart w:id="2579" w:name="_Toc114507597"/>
              <w:bookmarkStart w:id="2580" w:name="_Toc114507750"/>
              <w:bookmarkStart w:id="2581" w:name="_Toc114507914"/>
              <w:bookmarkStart w:id="2582" w:name="_Toc114740608"/>
              <w:bookmarkStart w:id="2583" w:name="_Toc114758468"/>
              <w:bookmarkStart w:id="2584" w:name="_Toc115204346"/>
              <w:bookmarkStart w:id="2585" w:name="_Toc115204945"/>
              <w:bookmarkEnd w:id="2576"/>
              <w:bookmarkEnd w:id="2577"/>
              <w:bookmarkEnd w:id="2578"/>
              <w:bookmarkEnd w:id="2579"/>
              <w:bookmarkEnd w:id="2580"/>
              <w:bookmarkEnd w:id="2581"/>
              <w:bookmarkEnd w:id="2582"/>
              <w:bookmarkEnd w:id="2583"/>
              <w:bookmarkEnd w:id="2584"/>
              <w:bookmarkEnd w:id="2585"/>
            </w:del>
          </w:p>
        </w:tc>
        <w:tc>
          <w:tcPr>
            <w:tcW w:w="1417" w:type="pct"/>
            <w:tcBorders>
              <w:top w:val="nil"/>
              <w:left w:val="nil"/>
              <w:bottom w:val="single" w:sz="4" w:space="0" w:color="auto"/>
              <w:right w:val="single" w:sz="4" w:space="0" w:color="auto"/>
            </w:tcBorders>
            <w:shd w:val="clear" w:color="auto" w:fill="auto"/>
            <w:vAlign w:val="bottom"/>
            <w:hideMark/>
            <w:tcPrChange w:id="2586" w:author="Prasanth Prasannan(UST,IN)" w:date="2022-09-14T13:39:00Z">
              <w:tcPr>
                <w:tcW w:w="1924" w:type="pct"/>
                <w:tcBorders>
                  <w:top w:val="nil"/>
                  <w:left w:val="nil"/>
                  <w:bottom w:val="single" w:sz="4" w:space="0" w:color="auto"/>
                  <w:right w:val="single" w:sz="4" w:space="0" w:color="auto"/>
                </w:tcBorders>
                <w:shd w:val="clear" w:color="auto" w:fill="auto"/>
                <w:vAlign w:val="bottom"/>
                <w:hideMark/>
              </w:tcPr>
            </w:tcPrChange>
          </w:tcPr>
          <w:p w14:paraId="734BB354" w14:textId="474674C2" w:rsidR="005A7B76" w:rsidRPr="00045424" w:rsidDel="0057790A" w:rsidRDefault="005A7B76" w:rsidP="00E2263F">
            <w:pPr>
              <w:spacing w:after="0" w:line="240" w:lineRule="auto"/>
              <w:rPr>
                <w:del w:id="2587" w:author="Ramana Pinisetty(UST,IN)" w:date="2022-09-15T11:50:00Z"/>
                <w:rFonts w:eastAsia="Times New Roman"/>
                <w:color w:val="000000"/>
                <w:sz w:val="16"/>
                <w:szCs w:val="16"/>
                <w:lang w:eastAsia="en-US"/>
              </w:rPr>
            </w:pPr>
            <w:del w:id="2588" w:author="Ramana Pinisetty(UST,IN)" w:date="2022-09-15T11:50:00Z">
              <w:r w:rsidRPr="00045424" w:rsidDel="0057790A">
                <w:rPr>
                  <w:rFonts w:eastAsia="Times New Roman"/>
                  <w:color w:val="000000"/>
                  <w:sz w:val="16"/>
                  <w:szCs w:val="16"/>
                  <w:lang w:eastAsia="en-US"/>
                </w:rPr>
                <w:delText>FROM eclipse-temurin:11.0.16_8-jre</w:delText>
              </w:r>
              <w:r w:rsidRPr="00045424" w:rsidDel="0057790A">
                <w:rPr>
                  <w:rFonts w:eastAsia="Times New Roman"/>
                  <w:color w:val="000000"/>
                  <w:sz w:val="16"/>
                  <w:szCs w:val="16"/>
                  <w:lang w:eastAsia="en-US"/>
                </w:rPr>
                <w:br/>
                <w:delText>MAINTAINER UST HealthProof</w:delText>
              </w:r>
              <w:r w:rsidRPr="00045424" w:rsidDel="0057790A">
                <w:rPr>
                  <w:rFonts w:eastAsia="Times New Roman"/>
                  <w:color w:val="000000"/>
                  <w:sz w:val="16"/>
                  <w:szCs w:val="16"/>
                  <w:lang w:eastAsia="en-US"/>
                </w:rPr>
                <w:br/>
                <w:delText>COPY target/*.jar /app/app.jar</w:delText>
              </w:r>
              <w:r w:rsidRPr="00045424" w:rsidDel="0057790A">
                <w:rPr>
                  <w:rFonts w:eastAsia="Times New Roman"/>
                  <w:color w:val="000000"/>
                  <w:sz w:val="16"/>
                  <w:szCs w:val="16"/>
                  <w:lang w:eastAsia="en-US"/>
                </w:rPr>
                <w:br/>
                <w:delText>VOLUME /app/vols</w:delText>
              </w:r>
              <w:r w:rsidRPr="00045424" w:rsidDel="0057790A">
                <w:rPr>
                  <w:rFonts w:eastAsia="Times New Roman"/>
                  <w:color w:val="000000"/>
                  <w:sz w:val="16"/>
                  <w:szCs w:val="16"/>
                  <w:lang w:eastAsia="en-US"/>
                </w:rPr>
                <w:br/>
                <w:delText>WORKDIR /app</w:delText>
              </w:r>
              <w:r w:rsidRPr="00045424" w:rsidDel="0057790A">
                <w:rPr>
                  <w:rFonts w:eastAsia="Times New Roman"/>
                  <w:color w:val="000000"/>
                  <w:sz w:val="16"/>
                  <w:szCs w:val="16"/>
                  <w:lang w:eastAsia="en-US"/>
                </w:rPr>
                <w:br/>
                <w:delText>ENTRYPOINT ["sh", "-c", "java $JAVA_OPTS -jar app.jar"]</w:delText>
              </w:r>
              <w:bookmarkStart w:id="2589" w:name="_Toc114137796"/>
              <w:bookmarkStart w:id="2590" w:name="_Toc114313404"/>
              <w:bookmarkStart w:id="2591" w:name="_Toc114488450"/>
              <w:bookmarkStart w:id="2592" w:name="_Toc114507598"/>
              <w:bookmarkStart w:id="2593" w:name="_Toc114507751"/>
              <w:bookmarkStart w:id="2594" w:name="_Toc114507915"/>
              <w:bookmarkStart w:id="2595" w:name="_Toc114740609"/>
              <w:bookmarkStart w:id="2596" w:name="_Toc114758469"/>
              <w:bookmarkStart w:id="2597" w:name="_Toc115204347"/>
              <w:bookmarkStart w:id="2598" w:name="_Toc115204946"/>
              <w:bookmarkEnd w:id="2589"/>
              <w:bookmarkEnd w:id="2590"/>
              <w:bookmarkEnd w:id="2591"/>
              <w:bookmarkEnd w:id="2592"/>
              <w:bookmarkEnd w:id="2593"/>
              <w:bookmarkEnd w:id="2594"/>
              <w:bookmarkEnd w:id="2595"/>
              <w:bookmarkEnd w:id="2596"/>
              <w:bookmarkEnd w:id="2597"/>
              <w:bookmarkEnd w:id="2598"/>
            </w:del>
          </w:p>
        </w:tc>
        <w:tc>
          <w:tcPr>
            <w:tcW w:w="2307" w:type="pct"/>
            <w:tcBorders>
              <w:top w:val="nil"/>
              <w:left w:val="nil"/>
              <w:bottom w:val="single" w:sz="4" w:space="0" w:color="auto"/>
              <w:right w:val="single" w:sz="4" w:space="0" w:color="auto"/>
            </w:tcBorders>
            <w:shd w:val="clear" w:color="auto" w:fill="auto"/>
            <w:noWrap/>
            <w:vAlign w:val="bottom"/>
            <w:hideMark/>
            <w:tcPrChange w:id="2599" w:author="Prasanth Prasannan(UST,IN)" w:date="2022-09-14T13:39:00Z">
              <w:tcPr>
                <w:tcW w:w="2307" w:type="pct"/>
                <w:tcBorders>
                  <w:top w:val="nil"/>
                  <w:left w:val="nil"/>
                  <w:bottom w:val="single" w:sz="4" w:space="0" w:color="auto"/>
                  <w:right w:val="single" w:sz="4" w:space="0" w:color="auto"/>
                </w:tcBorders>
                <w:shd w:val="clear" w:color="auto" w:fill="auto"/>
                <w:noWrap/>
                <w:vAlign w:val="bottom"/>
                <w:hideMark/>
              </w:tcPr>
            </w:tcPrChange>
          </w:tcPr>
          <w:p w14:paraId="3A2B9421" w14:textId="1F218572" w:rsidR="005A7B76" w:rsidRPr="00045424" w:rsidDel="0057790A" w:rsidRDefault="005A7B76" w:rsidP="00E2263F">
            <w:pPr>
              <w:spacing w:after="0" w:line="240" w:lineRule="auto"/>
              <w:rPr>
                <w:del w:id="2600" w:author="Ramana Pinisetty(UST,IN)" w:date="2022-09-15T11:50:00Z"/>
                <w:rFonts w:eastAsia="Times New Roman"/>
                <w:color w:val="000000"/>
                <w:sz w:val="16"/>
                <w:szCs w:val="16"/>
                <w:lang w:eastAsia="en-US"/>
              </w:rPr>
            </w:pPr>
            <w:del w:id="2601" w:author="Ramana Pinisetty(UST,IN)" w:date="2022-09-15T11:50:00Z">
              <w:r w:rsidRPr="00045424" w:rsidDel="0057790A">
                <w:rPr>
                  <w:rFonts w:eastAsia="Times New Roman"/>
                  <w:color w:val="000000"/>
                  <w:sz w:val="16"/>
                  <w:szCs w:val="16"/>
                  <w:lang w:eastAsia="en-US"/>
                </w:rPr>
                <w:delText> </w:delText>
              </w:r>
              <w:r w:rsidDel="0057790A">
                <w:rPr>
                  <w:rFonts w:eastAsia="Times New Roman"/>
                  <w:color w:val="000000"/>
                  <w:sz w:val="16"/>
                  <w:szCs w:val="16"/>
                  <w:lang w:eastAsia="en-US"/>
                </w:rPr>
                <w:delText>COMMON DOCKER FILE</w:delText>
              </w:r>
              <w:bookmarkStart w:id="2602" w:name="_Toc114137797"/>
              <w:bookmarkStart w:id="2603" w:name="_Toc114313405"/>
              <w:bookmarkStart w:id="2604" w:name="_Toc114488451"/>
              <w:bookmarkStart w:id="2605" w:name="_Toc114507599"/>
              <w:bookmarkStart w:id="2606" w:name="_Toc114507752"/>
              <w:bookmarkStart w:id="2607" w:name="_Toc114507916"/>
              <w:bookmarkStart w:id="2608" w:name="_Toc114740610"/>
              <w:bookmarkStart w:id="2609" w:name="_Toc114758470"/>
              <w:bookmarkStart w:id="2610" w:name="_Toc115204348"/>
              <w:bookmarkStart w:id="2611" w:name="_Toc115204947"/>
              <w:bookmarkEnd w:id="2602"/>
              <w:bookmarkEnd w:id="2603"/>
              <w:bookmarkEnd w:id="2604"/>
              <w:bookmarkEnd w:id="2605"/>
              <w:bookmarkEnd w:id="2606"/>
              <w:bookmarkEnd w:id="2607"/>
              <w:bookmarkEnd w:id="2608"/>
              <w:bookmarkEnd w:id="2609"/>
              <w:bookmarkEnd w:id="2610"/>
              <w:bookmarkEnd w:id="2611"/>
            </w:del>
          </w:p>
        </w:tc>
        <w:bookmarkStart w:id="2612" w:name="_Toc114137798"/>
        <w:bookmarkStart w:id="2613" w:name="_Toc114313406"/>
        <w:bookmarkStart w:id="2614" w:name="_Toc114488452"/>
        <w:bookmarkStart w:id="2615" w:name="_Toc114507600"/>
        <w:bookmarkStart w:id="2616" w:name="_Toc114507753"/>
        <w:bookmarkStart w:id="2617" w:name="_Toc114507917"/>
        <w:bookmarkStart w:id="2618" w:name="_Toc114740611"/>
        <w:bookmarkStart w:id="2619" w:name="_Toc114758471"/>
        <w:bookmarkStart w:id="2620" w:name="_Toc115204349"/>
        <w:bookmarkStart w:id="2621" w:name="_Toc115204948"/>
        <w:bookmarkEnd w:id="2612"/>
        <w:bookmarkEnd w:id="2613"/>
        <w:bookmarkEnd w:id="2614"/>
        <w:bookmarkEnd w:id="2615"/>
        <w:bookmarkEnd w:id="2616"/>
        <w:bookmarkEnd w:id="2617"/>
        <w:bookmarkEnd w:id="2618"/>
        <w:bookmarkEnd w:id="2619"/>
        <w:bookmarkEnd w:id="2620"/>
        <w:bookmarkEnd w:id="2621"/>
      </w:tr>
      <w:tr w:rsidR="005A7B76" w:rsidRPr="00EB3F21" w:rsidDel="0057790A" w14:paraId="7E1F7BB1" w14:textId="6A44FFD4" w:rsidTr="00AD0B9F">
        <w:tblPrEx>
          <w:tblW w:w="4927" w:type="pct"/>
          <w:tblInd w:w="704" w:type="dxa"/>
          <w:tblLayout w:type="fixed"/>
          <w:tblPrExChange w:id="2622" w:author="Prasanth Prasannan(UST,IN)" w:date="2022-09-14T13:39:00Z">
            <w:tblPrEx>
              <w:tblW w:w="4927" w:type="pct"/>
              <w:tblInd w:w="704" w:type="dxa"/>
              <w:tblLayout w:type="fixed"/>
            </w:tblPrEx>
          </w:tblPrExChange>
        </w:tblPrEx>
        <w:trPr>
          <w:trHeight w:val="290"/>
          <w:del w:id="2623" w:author="Ramana Pinisetty(UST,IN)" w:date="2022-09-15T11:50:00Z"/>
          <w:trPrChange w:id="2624" w:author="Prasanth Prasannan(UST,IN)" w:date="2022-09-14T13:39:00Z">
            <w:trPr>
              <w:gridAfter w:val="0"/>
              <w:trHeight w:val="290"/>
            </w:trPr>
          </w:trPrChange>
        </w:trPr>
        <w:tc>
          <w:tcPr>
            <w:tcW w:w="1276" w:type="pct"/>
            <w:tcBorders>
              <w:top w:val="nil"/>
              <w:left w:val="single" w:sz="4" w:space="0" w:color="auto"/>
              <w:bottom w:val="single" w:sz="4" w:space="0" w:color="auto"/>
              <w:right w:val="single" w:sz="4" w:space="0" w:color="auto"/>
            </w:tcBorders>
            <w:shd w:val="clear" w:color="auto" w:fill="auto"/>
            <w:noWrap/>
            <w:vAlign w:val="bottom"/>
            <w:hideMark/>
            <w:tcPrChange w:id="2625" w:author="Prasanth Prasannan(UST,IN)" w:date="2022-09-14T13:39:00Z">
              <w:tcPr>
                <w:tcW w:w="769" w:type="pct"/>
                <w:gridSpan w:val="2"/>
                <w:tcBorders>
                  <w:top w:val="nil"/>
                  <w:left w:val="single" w:sz="4" w:space="0" w:color="auto"/>
                  <w:bottom w:val="single" w:sz="4" w:space="0" w:color="auto"/>
                  <w:right w:val="single" w:sz="4" w:space="0" w:color="auto"/>
                </w:tcBorders>
                <w:shd w:val="clear" w:color="auto" w:fill="auto"/>
                <w:noWrap/>
                <w:vAlign w:val="bottom"/>
                <w:hideMark/>
              </w:tcPr>
            </w:tcPrChange>
          </w:tcPr>
          <w:p w14:paraId="569A2835" w14:textId="73BA9320" w:rsidR="005A7B76" w:rsidRPr="00045424" w:rsidDel="0057790A" w:rsidRDefault="005A7B76" w:rsidP="00E2263F">
            <w:pPr>
              <w:spacing w:after="0" w:line="240" w:lineRule="auto"/>
              <w:rPr>
                <w:del w:id="2626" w:author="Ramana Pinisetty(UST,IN)" w:date="2022-09-15T11:50:00Z"/>
                <w:rFonts w:eastAsia="Times New Roman"/>
                <w:color w:val="000000"/>
                <w:sz w:val="16"/>
                <w:szCs w:val="16"/>
                <w:lang w:eastAsia="en-US"/>
              </w:rPr>
            </w:pPr>
            <w:del w:id="2627" w:author="Ramana Pinisetty(UST,IN)" w:date="2022-09-15T11:50:00Z">
              <w:r w:rsidRPr="00045424" w:rsidDel="0057790A">
                <w:rPr>
                  <w:rFonts w:eastAsia="Times New Roman"/>
                  <w:color w:val="000000"/>
                  <w:sz w:val="16"/>
                  <w:szCs w:val="16"/>
                  <w:lang w:eastAsia="en-US"/>
                </w:rPr>
                <w:delText>DOCKER_IMAGE_TAG</w:delText>
              </w:r>
              <w:bookmarkStart w:id="2628" w:name="_Toc114137799"/>
              <w:bookmarkStart w:id="2629" w:name="_Toc114313407"/>
              <w:bookmarkStart w:id="2630" w:name="_Toc114488453"/>
              <w:bookmarkStart w:id="2631" w:name="_Toc114507601"/>
              <w:bookmarkStart w:id="2632" w:name="_Toc114507754"/>
              <w:bookmarkStart w:id="2633" w:name="_Toc114507918"/>
              <w:bookmarkStart w:id="2634" w:name="_Toc114740612"/>
              <w:bookmarkStart w:id="2635" w:name="_Toc114758472"/>
              <w:bookmarkStart w:id="2636" w:name="_Toc115204350"/>
              <w:bookmarkStart w:id="2637" w:name="_Toc115204949"/>
              <w:bookmarkEnd w:id="2628"/>
              <w:bookmarkEnd w:id="2629"/>
              <w:bookmarkEnd w:id="2630"/>
              <w:bookmarkEnd w:id="2631"/>
              <w:bookmarkEnd w:id="2632"/>
              <w:bookmarkEnd w:id="2633"/>
              <w:bookmarkEnd w:id="2634"/>
              <w:bookmarkEnd w:id="2635"/>
              <w:bookmarkEnd w:id="2636"/>
              <w:bookmarkEnd w:id="2637"/>
            </w:del>
          </w:p>
        </w:tc>
        <w:tc>
          <w:tcPr>
            <w:tcW w:w="1417" w:type="pct"/>
            <w:tcBorders>
              <w:top w:val="nil"/>
              <w:left w:val="nil"/>
              <w:bottom w:val="single" w:sz="4" w:space="0" w:color="auto"/>
              <w:right w:val="single" w:sz="4" w:space="0" w:color="auto"/>
            </w:tcBorders>
            <w:shd w:val="clear" w:color="000000" w:fill="FFD966"/>
            <w:noWrap/>
            <w:vAlign w:val="bottom"/>
            <w:hideMark/>
            <w:tcPrChange w:id="2638" w:author="Prasanth Prasannan(UST,IN)" w:date="2022-09-14T13:39:00Z">
              <w:tcPr>
                <w:tcW w:w="1924" w:type="pct"/>
                <w:tcBorders>
                  <w:top w:val="nil"/>
                  <w:left w:val="nil"/>
                  <w:bottom w:val="single" w:sz="4" w:space="0" w:color="auto"/>
                  <w:right w:val="single" w:sz="4" w:space="0" w:color="auto"/>
                </w:tcBorders>
                <w:shd w:val="clear" w:color="000000" w:fill="FFD966"/>
                <w:noWrap/>
                <w:vAlign w:val="bottom"/>
                <w:hideMark/>
              </w:tcPr>
            </w:tcPrChange>
          </w:tcPr>
          <w:p w14:paraId="73056021" w14:textId="5A48E91C" w:rsidR="005A7B76" w:rsidRPr="00045424" w:rsidDel="0057790A" w:rsidRDefault="005A7B76" w:rsidP="00E2263F">
            <w:pPr>
              <w:spacing w:after="0" w:line="240" w:lineRule="auto"/>
              <w:rPr>
                <w:del w:id="2639" w:author="Ramana Pinisetty(UST,IN)" w:date="2022-09-15T11:50:00Z"/>
                <w:rFonts w:eastAsia="Times New Roman"/>
                <w:color w:val="000000"/>
                <w:sz w:val="16"/>
                <w:szCs w:val="16"/>
                <w:lang w:eastAsia="en-US"/>
              </w:rPr>
            </w:pPr>
            <w:del w:id="2640" w:author="Ramana Pinisetty(UST,IN)" w:date="2022-09-15T11:50:00Z">
              <w:r w:rsidRPr="00045424" w:rsidDel="0057790A">
                <w:rPr>
                  <w:rFonts w:eastAsia="Times New Roman"/>
                  <w:color w:val="000000"/>
                  <w:sz w:val="16"/>
                  <w:szCs w:val="16"/>
                  <w:lang w:eastAsia="en-US"/>
                </w:rPr>
                <w:delText>docker:latest</w:delText>
              </w:r>
              <w:bookmarkStart w:id="2641" w:name="_Toc114137800"/>
              <w:bookmarkStart w:id="2642" w:name="_Toc114313408"/>
              <w:bookmarkStart w:id="2643" w:name="_Toc114488454"/>
              <w:bookmarkStart w:id="2644" w:name="_Toc114507602"/>
              <w:bookmarkStart w:id="2645" w:name="_Toc114507755"/>
              <w:bookmarkStart w:id="2646" w:name="_Toc114507919"/>
              <w:bookmarkStart w:id="2647" w:name="_Toc114740613"/>
              <w:bookmarkStart w:id="2648" w:name="_Toc114758473"/>
              <w:bookmarkStart w:id="2649" w:name="_Toc115204351"/>
              <w:bookmarkStart w:id="2650" w:name="_Toc115204950"/>
              <w:bookmarkEnd w:id="2641"/>
              <w:bookmarkEnd w:id="2642"/>
              <w:bookmarkEnd w:id="2643"/>
              <w:bookmarkEnd w:id="2644"/>
              <w:bookmarkEnd w:id="2645"/>
              <w:bookmarkEnd w:id="2646"/>
              <w:bookmarkEnd w:id="2647"/>
              <w:bookmarkEnd w:id="2648"/>
              <w:bookmarkEnd w:id="2649"/>
              <w:bookmarkEnd w:id="2650"/>
            </w:del>
          </w:p>
        </w:tc>
        <w:tc>
          <w:tcPr>
            <w:tcW w:w="2307" w:type="pct"/>
            <w:tcBorders>
              <w:top w:val="nil"/>
              <w:left w:val="nil"/>
              <w:bottom w:val="single" w:sz="4" w:space="0" w:color="auto"/>
              <w:right w:val="single" w:sz="4" w:space="0" w:color="auto"/>
            </w:tcBorders>
            <w:shd w:val="clear" w:color="auto" w:fill="auto"/>
            <w:noWrap/>
            <w:vAlign w:val="bottom"/>
            <w:hideMark/>
            <w:tcPrChange w:id="2651" w:author="Prasanth Prasannan(UST,IN)" w:date="2022-09-14T13:39:00Z">
              <w:tcPr>
                <w:tcW w:w="2307" w:type="pct"/>
                <w:tcBorders>
                  <w:top w:val="nil"/>
                  <w:left w:val="nil"/>
                  <w:bottom w:val="single" w:sz="4" w:space="0" w:color="auto"/>
                  <w:right w:val="single" w:sz="4" w:space="0" w:color="auto"/>
                </w:tcBorders>
                <w:shd w:val="clear" w:color="auto" w:fill="auto"/>
                <w:noWrap/>
                <w:vAlign w:val="bottom"/>
                <w:hideMark/>
              </w:tcPr>
            </w:tcPrChange>
          </w:tcPr>
          <w:p w14:paraId="3045BAE4" w14:textId="2851EEDB" w:rsidR="005A7B76" w:rsidRPr="00045424" w:rsidDel="0057790A" w:rsidRDefault="005A7B76" w:rsidP="00E2263F">
            <w:pPr>
              <w:spacing w:after="0" w:line="240" w:lineRule="auto"/>
              <w:rPr>
                <w:del w:id="2652" w:author="Ramana Pinisetty(UST,IN)" w:date="2022-09-15T11:50:00Z"/>
                <w:rFonts w:eastAsia="Times New Roman"/>
                <w:color w:val="000000"/>
                <w:sz w:val="16"/>
                <w:szCs w:val="16"/>
                <w:lang w:eastAsia="en-US"/>
              </w:rPr>
            </w:pPr>
            <w:del w:id="2653" w:author="Ramana Pinisetty(UST,IN)" w:date="2022-09-15T11:50:00Z">
              <w:r w:rsidRPr="00045424" w:rsidDel="0057790A">
                <w:rPr>
                  <w:rFonts w:eastAsia="Times New Roman"/>
                  <w:color w:val="000000"/>
                  <w:sz w:val="16"/>
                  <w:szCs w:val="16"/>
                  <w:lang w:eastAsia="en-US"/>
                </w:rPr>
                <w:delText> </w:delText>
              </w:r>
              <w:r w:rsidDel="0057790A">
                <w:rPr>
                  <w:rFonts w:eastAsia="Times New Roman"/>
                  <w:color w:val="000000"/>
                  <w:sz w:val="16"/>
                  <w:szCs w:val="16"/>
                  <w:lang w:eastAsia="en-US"/>
                </w:rPr>
                <w:delText>DOCKER IMAGE TAG</w:delText>
              </w:r>
              <w:bookmarkStart w:id="2654" w:name="_Toc114137801"/>
              <w:bookmarkStart w:id="2655" w:name="_Toc114313409"/>
              <w:bookmarkStart w:id="2656" w:name="_Toc114488455"/>
              <w:bookmarkStart w:id="2657" w:name="_Toc114507603"/>
              <w:bookmarkStart w:id="2658" w:name="_Toc114507756"/>
              <w:bookmarkStart w:id="2659" w:name="_Toc114507920"/>
              <w:bookmarkStart w:id="2660" w:name="_Toc114740614"/>
              <w:bookmarkStart w:id="2661" w:name="_Toc114758474"/>
              <w:bookmarkStart w:id="2662" w:name="_Toc115204352"/>
              <w:bookmarkStart w:id="2663" w:name="_Toc115204951"/>
              <w:bookmarkEnd w:id="2654"/>
              <w:bookmarkEnd w:id="2655"/>
              <w:bookmarkEnd w:id="2656"/>
              <w:bookmarkEnd w:id="2657"/>
              <w:bookmarkEnd w:id="2658"/>
              <w:bookmarkEnd w:id="2659"/>
              <w:bookmarkEnd w:id="2660"/>
              <w:bookmarkEnd w:id="2661"/>
              <w:bookmarkEnd w:id="2662"/>
              <w:bookmarkEnd w:id="2663"/>
            </w:del>
          </w:p>
        </w:tc>
        <w:bookmarkStart w:id="2664" w:name="_Toc114137802"/>
        <w:bookmarkStart w:id="2665" w:name="_Toc114313410"/>
        <w:bookmarkStart w:id="2666" w:name="_Toc114488456"/>
        <w:bookmarkStart w:id="2667" w:name="_Toc114507604"/>
        <w:bookmarkStart w:id="2668" w:name="_Toc114507757"/>
        <w:bookmarkStart w:id="2669" w:name="_Toc114507921"/>
        <w:bookmarkStart w:id="2670" w:name="_Toc114740615"/>
        <w:bookmarkStart w:id="2671" w:name="_Toc114758475"/>
        <w:bookmarkStart w:id="2672" w:name="_Toc115204353"/>
        <w:bookmarkStart w:id="2673" w:name="_Toc115204952"/>
        <w:bookmarkEnd w:id="2664"/>
        <w:bookmarkEnd w:id="2665"/>
        <w:bookmarkEnd w:id="2666"/>
        <w:bookmarkEnd w:id="2667"/>
        <w:bookmarkEnd w:id="2668"/>
        <w:bookmarkEnd w:id="2669"/>
        <w:bookmarkEnd w:id="2670"/>
        <w:bookmarkEnd w:id="2671"/>
        <w:bookmarkEnd w:id="2672"/>
        <w:bookmarkEnd w:id="2673"/>
      </w:tr>
      <w:tr w:rsidR="005A7B76" w:rsidRPr="00EB3F21" w:rsidDel="0057790A" w14:paraId="0AFB1440" w14:textId="33FCF321" w:rsidTr="00AD0B9F">
        <w:tblPrEx>
          <w:tblW w:w="4927" w:type="pct"/>
          <w:tblInd w:w="704" w:type="dxa"/>
          <w:tblLayout w:type="fixed"/>
          <w:tblPrExChange w:id="2674" w:author="Prasanth Prasannan(UST,IN)" w:date="2022-09-14T13:39:00Z">
            <w:tblPrEx>
              <w:tblW w:w="4927" w:type="pct"/>
              <w:tblInd w:w="704" w:type="dxa"/>
              <w:tblLayout w:type="fixed"/>
            </w:tblPrEx>
          </w:tblPrExChange>
        </w:tblPrEx>
        <w:trPr>
          <w:trHeight w:val="290"/>
          <w:del w:id="2675" w:author="Ramana Pinisetty(UST,IN)" w:date="2022-09-15T11:50:00Z"/>
          <w:trPrChange w:id="2676" w:author="Prasanth Prasannan(UST,IN)" w:date="2022-09-14T13:39:00Z">
            <w:trPr>
              <w:gridAfter w:val="0"/>
              <w:trHeight w:val="290"/>
            </w:trPr>
          </w:trPrChange>
        </w:trPr>
        <w:tc>
          <w:tcPr>
            <w:tcW w:w="1276" w:type="pct"/>
            <w:tcBorders>
              <w:top w:val="nil"/>
              <w:left w:val="single" w:sz="4" w:space="0" w:color="auto"/>
              <w:bottom w:val="single" w:sz="4" w:space="0" w:color="auto"/>
              <w:right w:val="single" w:sz="4" w:space="0" w:color="auto"/>
            </w:tcBorders>
            <w:shd w:val="clear" w:color="auto" w:fill="auto"/>
            <w:noWrap/>
            <w:vAlign w:val="bottom"/>
            <w:hideMark/>
            <w:tcPrChange w:id="2677" w:author="Prasanth Prasannan(UST,IN)" w:date="2022-09-14T13:39:00Z">
              <w:tcPr>
                <w:tcW w:w="769" w:type="pct"/>
                <w:gridSpan w:val="2"/>
                <w:tcBorders>
                  <w:top w:val="nil"/>
                  <w:left w:val="single" w:sz="4" w:space="0" w:color="auto"/>
                  <w:bottom w:val="single" w:sz="4" w:space="0" w:color="auto"/>
                  <w:right w:val="single" w:sz="4" w:space="0" w:color="auto"/>
                </w:tcBorders>
                <w:shd w:val="clear" w:color="auto" w:fill="auto"/>
                <w:noWrap/>
                <w:vAlign w:val="bottom"/>
                <w:hideMark/>
              </w:tcPr>
            </w:tcPrChange>
          </w:tcPr>
          <w:p w14:paraId="18D91E5A" w14:textId="3DA4C4F1" w:rsidR="005A7B76" w:rsidRPr="00045424" w:rsidDel="0057790A" w:rsidRDefault="005A7B76" w:rsidP="00E2263F">
            <w:pPr>
              <w:spacing w:after="0" w:line="240" w:lineRule="auto"/>
              <w:rPr>
                <w:del w:id="2678" w:author="Ramana Pinisetty(UST,IN)" w:date="2022-09-15T11:50:00Z"/>
                <w:rFonts w:eastAsia="Times New Roman"/>
                <w:color w:val="000000"/>
                <w:sz w:val="16"/>
                <w:szCs w:val="16"/>
                <w:lang w:eastAsia="en-US"/>
              </w:rPr>
            </w:pPr>
            <w:del w:id="2679" w:author="Ramana Pinisetty(UST,IN)" w:date="2022-09-15T11:50:00Z">
              <w:r w:rsidRPr="00045424" w:rsidDel="0057790A">
                <w:rPr>
                  <w:rFonts w:eastAsia="Times New Roman"/>
                  <w:color w:val="000000"/>
                  <w:sz w:val="16"/>
                  <w:szCs w:val="16"/>
                  <w:lang w:eastAsia="en-US"/>
                </w:rPr>
                <w:delText>DOCKER_NONPROD_REPO</w:delText>
              </w:r>
              <w:bookmarkStart w:id="2680" w:name="_Toc114137803"/>
              <w:bookmarkStart w:id="2681" w:name="_Toc114313411"/>
              <w:bookmarkStart w:id="2682" w:name="_Toc114488457"/>
              <w:bookmarkStart w:id="2683" w:name="_Toc114507605"/>
              <w:bookmarkStart w:id="2684" w:name="_Toc114507758"/>
              <w:bookmarkStart w:id="2685" w:name="_Toc114507922"/>
              <w:bookmarkStart w:id="2686" w:name="_Toc114740616"/>
              <w:bookmarkStart w:id="2687" w:name="_Toc114758476"/>
              <w:bookmarkStart w:id="2688" w:name="_Toc115204354"/>
              <w:bookmarkStart w:id="2689" w:name="_Toc115204953"/>
              <w:bookmarkEnd w:id="2680"/>
              <w:bookmarkEnd w:id="2681"/>
              <w:bookmarkEnd w:id="2682"/>
              <w:bookmarkEnd w:id="2683"/>
              <w:bookmarkEnd w:id="2684"/>
              <w:bookmarkEnd w:id="2685"/>
              <w:bookmarkEnd w:id="2686"/>
              <w:bookmarkEnd w:id="2687"/>
              <w:bookmarkEnd w:id="2688"/>
              <w:bookmarkEnd w:id="2689"/>
            </w:del>
          </w:p>
        </w:tc>
        <w:tc>
          <w:tcPr>
            <w:tcW w:w="1417" w:type="pct"/>
            <w:tcBorders>
              <w:top w:val="nil"/>
              <w:left w:val="nil"/>
              <w:bottom w:val="single" w:sz="4" w:space="0" w:color="auto"/>
              <w:right w:val="single" w:sz="4" w:space="0" w:color="auto"/>
            </w:tcBorders>
            <w:shd w:val="clear" w:color="000000" w:fill="FFD966"/>
            <w:noWrap/>
            <w:vAlign w:val="bottom"/>
            <w:hideMark/>
            <w:tcPrChange w:id="2690" w:author="Prasanth Prasannan(UST,IN)" w:date="2022-09-14T13:39:00Z">
              <w:tcPr>
                <w:tcW w:w="1924" w:type="pct"/>
                <w:tcBorders>
                  <w:top w:val="nil"/>
                  <w:left w:val="nil"/>
                  <w:bottom w:val="single" w:sz="4" w:space="0" w:color="auto"/>
                  <w:right w:val="single" w:sz="4" w:space="0" w:color="auto"/>
                </w:tcBorders>
                <w:shd w:val="clear" w:color="000000" w:fill="FFD966"/>
                <w:noWrap/>
                <w:vAlign w:val="bottom"/>
                <w:hideMark/>
              </w:tcPr>
            </w:tcPrChange>
          </w:tcPr>
          <w:p w14:paraId="5C6E2FA5" w14:textId="097E9789" w:rsidR="005A7B76" w:rsidRPr="00045424" w:rsidDel="0057790A" w:rsidRDefault="005A7B76" w:rsidP="00E2263F">
            <w:pPr>
              <w:spacing w:after="0" w:line="240" w:lineRule="auto"/>
              <w:rPr>
                <w:del w:id="2691" w:author="Ramana Pinisetty(UST,IN)" w:date="2022-09-15T11:50:00Z"/>
                <w:rFonts w:eastAsia="Times New Roman"/>
                <w:color w:val="000000"/>
                <w:sz w:val="16"/>
                <w:szCs w:val="16"/>
                <w:lang w:eastAsia="en-US"/>
              </w:rPr>
            </w:pPr>
            <w:del w:id="2692" w:author="Ramana Pinisetty(UST,IN)" w:date="2022-09-15T11:50:00Z">
              <w:r w:rsidRPr="00045424" w:rsidDel="0057790A">
                <w:rPr>
                  <w:rFonts w:eastAsia="Times New Roman"/>
                  <w:color w:val="000000"/>
                  <w:sz w:val="16"/>
                  <w:szCs w:val="16"/>
                  <w:lang w:eastAsia="en-US"/>
                </w:rPr>
                <w:delText>usthps-intplus-nonprod-docker-vr</w:delText>
              </w:r>
              <w:bookmarkStart w:id="2693" w:name="_Toc114137804"/>
              <w:bookmarkStart w:id="2694" w:name="_Toc114313412"/>
              <w:bookmarkStart w:id="2695" w:name="_Toc114488458"/>
              <w:bookmarkStart w:id="2696" w:name="_Toc114507606"/>
              <w:bookmarkStart w:id="2697" w:name="_Toc114507759"/>
              <w:bookmarkStart w:id="2698" w:name="_Toc114507923"/>
              <w:bookmarkStart w:id="2699" w:name="_Toc114740617"/>
              <w:bookmarkStart w:id="2700" w:name="_Toc114758477"/>
              <w:bookmarkStart w:id="2701" w:name="_Toc115204355"/>
              <w:bookmarkStart w:id="2702" w:name="_Toc115204954"/>
              <w:bookmarkEnd w:id="2693"/>
              <w:bookmarkEnd w:id="2694"/>
              <w:bookmarkEnd w:id="2695"/>
              <w:bookmarkEnd w:id="2696"/>
              <w:bookmarkEnd w:id="2697"/>
              <w:bookmarkEnd w:id="2698"/>
              <w:bookmarkEnd w:id="2699"/>
              <w:bookmarkEnd w:id="2700"/>
              <w:bookmarkEnd w:id="2701"/>
              <w:bookmarkEnd w:id="2702"/>
            </w:del>
          </w:p>
        </w:tc>
        <w:tc>
          <w:tcPr>
            <w:tcW w:w="2307" w:type="pct"/>
            <w:tcBorders>
              <w:top w:val="nil"/>
              <w:left w:val="nil"/>
              <w:bottom w:val="single" w:sz="4" w:space="0" w:color="auto"/>
              <w:right w:val="single" w:sz="4" w:space="0" w:color="auto"/>
            </w:tcBorders>
            <w:shd w:val="clear" w:color="auto" w:fill="auto"/>
            <w:noWrap/>
            <w:vAlign w:val="bottom"/>
            <w:hideMark/>
            <w:tcPrChange w:id="2703" w:author="Prasanth Prasannan(UST,IN)" w:date="2022-09-14T13:39:00Z">
              <w:tcPr>
                <w:tcW w:w="2307" w:type="pct"/>
                <w:tcBorders>
                  <w:top w:val="nil"/>
                  <w:left w:val="nil"/>
                  <w:bottom w:val="single" w:sz="4" w:space="0" w:color="auto"/>
                  <w:right w:val="single" w:sz="4" w:space="0" w:color="auto"/>
                </w:tcBorders>
                <w:shd w:val="clear" w:color="auto" w:fill="auto"/>
                <w:noWrap/>
                <w:vAlign w:val="bottom"/>
                <w:hideMark/>
              </w:tcPr>
            </w:tcPrChange>
          </w:tcPr>
          <w:p w14:paraId="0A26BBB0" w14:textId="1B1C9E98" w:rsidR="005A7B76" w:rsidRPr="00045424" w:rsidDel="0057790A" w:rsidRDefault="005A7B76" w:rsidP="00E2263F">
            <w:pPr>
              <w:spacing w:after="0" w:line="240" w:lineRule="auto"/>
              <w:rPr>
                <w:del w:id="2704" w:author="Ramana Pinisetty(UST,IN)" w:date="2022-09-15T11:50:00Z"/>
                <w:rFonts w:eastAsia="Times New Roman"/>
                <w:color w:val="000000"/>
                <w:sz w:val="16"/>
                <w:szCs w:val="16"/>
                <w:lang w:eastAsia="en-US"/>
              </w:rPr>
            </w:pPr>
            <w:del w:id="2705" w:author="Ramana Pinisetty(UST,IN)" w:date="2022-09-15T11:50:00Z">
              <w:r w:rsidRPr="00045424" w:rsidDel="0057790A">
                <w:rPr>
                  <w:rFonts w:eastAsia="Times New Roman"/>
                  <w:color w:val="000000"/>
                  <w:sz w:val="16"/>
                  <w:szCs w:val="16"/>
                  <w:lang w:eastAsia="en-US"/>
                </w:rPr>
                <w:delText> </w:delText>
              </w:r>
              <w:r w:rsidDel="0057790A">
                <w:rPr>
                  <w:rFonts w:eastAsia="Times New Roman"/>
                  <w:color w:val="000000"/>
                  <w:sz w:val="16"/>
                  <w:szCs w:val="16"/>
                  <w:lang w:eastAsia="en-US"/>
                </w:rPr>
                <w:delText>DOCKER  NONPROD REPO(VIRTUAL)</w:delText>
              </w:r>
              <w:bookmarkStart w:id="2706" w:name="_Toc114137805"/>
              <w:bookmarkStart w:id="2707" w:name="_Toc114313413"/>
              <w:bookmarkStart w:id="2708" w:name="_Toc114488459"/>
              <w:bookmarkStart w:id="2709" w:name="_Toc114507607"/>
              <w:bookmarkStart w:id="2710" w:name="_Toc114507760"/>
              <w:bookmarkStart w:id="2711" w:name="_Toc114507924"/>
              <w:bookmarkStart w:id="2712" w:name="_Toc114740618"/>
              <w:bookmarkStart w:id="2713" w:name="_Toc114758478"/>
              <w:bookmarkStart w:id="2714" w:name="_Toc115204356"/>
              <w:bookmarkStart w:id="2715" w:name="_Toc115204955"/>
              <w:bookmarkEnd w:id="2706"/>
              <w:bookmarkEnd w:id="2707"/>
              <w:bookmarkEnd w:id="2708"/>
              <w:bookmarkEnd w:id="2709"/>
              <w:bookmarkEnd w:id="2710"/>
              <w:bookmarkEnd w:id="2711"/>
              <w:bookmarkEnd w:id="2712"/>
              <w:bookmarkEnd w:id="2713"/>
              <w:bookmarkEnd w:id="2714"/>
              <w:bookmarkEnd w:id="2715"/>
            </w:del>
          </w:p>
        </w:tc>
        <w:bookmarkStart w:id="2716" w:name="_Toc114137806"/>
        <w:bookmarkStart w:id="2717" w:name="_Toc114313414"/>
        <w:bookmarkStart w:id="2718" w:name="_Toc114488460"/>
        <w:bookmarkStart w:id="2719" w:name="_Toc114507608"/>
        <w:bookmarkStart w:id="2720" w:name="_Toc114507761"/>
        <w:bookmarkStart w:id="2721" w:name="_Toc114507925"/>
        <w:bookmarkStart w:id="2722" w:name="_Toc114740619"/>
        <w:bookmarkStart w:id="2723" w:name="_Toc114758479"/>
        <w:bookmarkStart w:id="2724" w:name="_Toc115204357"/>
        <w:bookmarkStart w:id="2725" w:name="_Toc115204956"/>
        <w:bookmarkEnd w:id="2716"/>
        <w:bookmarkEnd w:id="2717"/>
        <w:bookmarkEnd w:id="2718"/>
        <w:bookmarkEnd w:id="2719"/>
        <w:bookmarkEnd w:id="2720"/>
        <w:bookmarkEnd w:id="2721"/>
        <w:bookmarkEnd w:id="2722"/>
        <w:bookmarkEnd w:id="2723"/>
        <w:bookmarkEnd w:id="2724"/>
        <w:bookmarkEnd w:id="2725"/>
      </w:tr>
      <w:tr w:rsidR="005A7B76" w:rsidRPr="00EB3F21" w:rsidDel="0057790A" w14:paraId="3102270F" w14:textId="2012C560" w:rsidTr="00AD0B9F">
        <w:tblPrEx>
          <w:tblW w:w="4927" w:type="pct"/>
          <w:tblInd w:w="704" w:type="dxa"/>
          <w:tblLayout w:type="fixed"/>
          <w:tblPrExChange w:id="2726" w:author="Prasanth Prasannan(UST,IN)" w:date="2022-09-14T13:39:00Z">
            <w:tblPrEx>
              <w:tblW w:w="4927" w:type="pct"/>
              <w:tblInd w:w="704" w:type="dxa"/>
              <w:tblLayout w:type="fixed"/>
            </w:tblPrEx>
          </w:tblPrExChange>
        </w:tblPrEx>
        <w:trPr>
          <w:trHeight w:val="290"/>
          <w:del w:id="2727" w:author="Ramana Pinisetty(UST,IN)" w:date="2022-09-15T11:50:00Z"/>
          <w:trPrChange w:id="2728" w:author="Prasanth Prasannan(UST,IN)" w:date="2022-09-14T13:39:00Z">
            <w:trPr>
              <w:gridAfter w:val="0"/>
              <w:trHeight w:val="290"/>
            </w:trPr>
          </w:trPrChange>
        </w:trPr>
        <w:tc>
          <w:tcPr>
            <w:tcW w:w="1276" w:type="pct"/>
            <w:tcBorders>
              <w:top w:val="nil"/>
              <w:left w:val="single" w:sz="4" w:space="0" w:color="auto"/>
              <w:bottom w:val="single" w:sz="4" w:space="0" w:color="auto"/>
              <w:right w:val="single" w:sz="4" w:space="0" w:color="auto"/>
            </w:tcBorders>
            <w:shd w:val="clear" w:color="auto" w:fill="auto"/>
            <w:noWrap/>
            <w:vAlign w:val="bottom"/>
            <w:hideMark/>
            <w:tcPrChange w:id="2729" w:author="Prasanth Prasannan(UST,IN)" w:date="2022-09-14T13:39:00Z">
              <w:tcPr>
                <w:tcW w:w="769" w:type="pct"/>
                <w:gridSpan w:val="2"/>
                <w:tcBorders>
                  <w:top w:val="nil"/>
                  <w:left w:val="single" w:sz="4" w:space="0" w:color="auto"/>
                  <w:bottom w:val="single" w:sz="4" w:space="0" w:color="auto"/>
                  <w:right w:val="single" w:sz="4" w:space="0" w:color="auto"/>
                </w:tcBorders>
                <w:shd w:val="clear" w:color="auto" w:fill="auto"/>
                <w:noWrap/>
                <w:vAlign w:val="bottom"/>
                <w:hideMark/>
              </w:tcPr>
            </w:tcPrChange>
          </w:tcPr>
          <w:p w14:paraId="5D448F66" w14:textId="6FBC23BB" w:rsidR="005A7B76" w:rsidRPr="00045424" w:rsidDel="0057790A" w:rsidRDefault="005A7B76" w:rsidP="00E2263F">
            <w:pPr>
              <w:spacing w:after="0" w:line="240" w:lineRule="auto"/>
              <w:rPr>
                <w:del w:id="2730" w:author="Ramana Pinisetty(UST,IN)" w:date="2022-09-15T11:50:00Z"/>
                <w:rFonts w:eastAsia="Times New Roman"/>
                <w:color w:val="000000"/>
                <w:sz w:val="16"/>
                <w:szCs w:val="16"/>
                <w:lang w:eastAsia="en-US"/>
              </w:rPr>
            </w:pPr>
            <w:del w:id="2731" w:author="Ramana Pinisetty(UST,IN)" w:date="2022-09-15T11:50:00Z">
              <w:r w:rsidRPr="00045424" w:rsidDel="0057790A">
                <w:rPr>
                  <w:rFonts w:eastAsia="Times New Roman"/>
                  <w:color w:val="000000"/>
                  <w:sz w:val="16"/>
                  <w:szCs w:val="16"/>
                  <w:lang w:eastAsia="en-US"/>
                </w:rPr>
                <w:delText>DOCKER_PROD_REPO</w:delText>
              </w:r>
              <w:bookmarkStart w:id="2732" w:name="_Toc114137807"/>
              <w:bookmarkStart w:id="2733" w:name="_Toc114313415"/>
              <w:bookmarkStart w:id="2734" w:name="_Toc114488461"/>
              <w:bookmarkStart w:id="2735" w:name="_Toc114507609"/>
              <w:bookmarkStart w:id="2736" w:name="_Toc114507762"/>
              <w:bookmarkStart w:id="2737" w:name="_Toc114507926"/>
              <w:bookmarkStart w:id="2738" w:name="_Toc114740620"/>
              <w:bookmarkStart w:id="2739" w:name="_Toc114758480"/>
              <w:bookmarkStart w:id="2740" w:name="_Toc115204358"/>
              <w:bookmarkStart w:id="2741" w:name="_Toc115204957"/>
              <w:bookmarkEnd w:id="2732"/>
              <w:bookmarkEnd w:id="2733"/>
              <w:bookmarkEnd w:id="2734"/>
              <w:bookmarkEnd w:id="2735"/>
              <w:bookmarkEnd w:id="2736"/>
              <w:bookmarkEnd w:id="2737"/>
              <w:bookmarkEnd w:id="2738"/>
              <w:bookmarkEnd w:id="2739"/>
              <w:bookmarkEnd w:id="2740"/>
              <w:bookmarkEnd w:id="2741"/>
            </w:del>
          </w:p>
        </w:tc>
        <w:tc>
          <w:tcPr>
            <w:tcW w:w="1417" w:type="pct"/>
            <w:tcBorders>
              <w:top w:val="nil"/>
              <w:left w:val="nil"/>
              <w:bottom w:val="single" w:sz="4" w:space="0" w:color="auto"/>
              <w:right w:val="single" w:sz="4" w:space="0" w:color="auto"/>
            </w:tcBorders>
            <w:shd w:val="clear" w:color="000000" w:fill="FFD966"/>
            <w:noWrap/>
            <w:vAlign w:val="bottom"/>
            <w:hideMark/>
            <w:tcPrChange w:id="2742" w:author="Prasanth Prasannan(UST,IN)" w:date="2022-09-14T13:39:00Z">
              <w:tcPr>
                <w:tcW w:w="1924" w:type="pct"/>
                <w:tcBorders>
                  <w:top w:val="nil"/>
                  <w:left w:val="nil"/>
                  <w:bottom w:val="single" w:sz="4" w:space="0" w:color="auto"/>
                  <w:right w:val="single" w:sz="4" w:space="0" w:color="auto"/>
                </w:tcBorders>
                <w:shd w:val="clear" w:color="000000" w:fill="FFD966"/>
                <w:noWrap/>
                <w:vAlign w:val="bottom"/>
                <w:hideMark/>
              </w:tcPr>
            </w:tcPrChange>
          </w:tcPr>
          <w:p w14:paraId="2A3E2614" w14:textId="4DFE52F1" w:rsidR="005A7B76" w:rsidRPr="00045424" w:rsidDel="0057790A" w:rsidRDefault="005A7B76" w:rsidP="00E2263F">
            <w:pPr>
              <w:spacing w:after="0" w:line="240" w:lineRule="auto"/>
              <w:rPr>
                <w:del w:id="2743" w:author="Ramana Pinisetty(UST,IN)" w:date="2022-09-15T11:50:00Z"/>
                <w:rFonts w:eastAsia="Times New Roman"/>
                <w:color w:val="000000"/>
                <w:sz w:val="16"/>
                <w:szCs w:val="16"/>
                <w:lang w:eastAsia="en-US"/>
              </w:rPr>
            </w:pPr>
            <w:del w:id="2744" w:author="Ramana Pinisetty(UST,IN)" w:date="2022-09-15T11:50:00Z">
              <w:r w:rsidRPr="00045424" w:rsidDel="0057790A">
                <w:rPr>
                  <w:rFonts w:eastAsia="Times New Roman"/>
                  <w:color w:val="000000"/>
                  <w:sz w:val="16"/>
                  <w:szCs w:val="16"/>
                  <w:lang w:eastAsia="en-US"/>
                </w:rPr>
                <w:delText>usthps-intplus-prod-docker-vr</w:delText>
              </w:r>
              <w:bookmarkStart w:id="2745" w:name="_Toc114137808"/>
              <w:bookmarkStart w:id="2746" w:name="_Toc114313416"/>
              <w:bookmarkStart w:id="2747" w:name="_Toc114488462"/>
              <w:bookmarkStart w:id="2748" w:name="_Toc114507610"/>
              <w:bookmarkStart w:id="2749" w:name="_Toc114507763"/>
              <w:bookmarkStart w:id="2750" w:name="_Toc114507927"/>
              <w:bookmarkStart w:id="2751" w:name="_Toc114740621"/>
              <w:bookmarkStart w:id="2752" w:name="_Toc114758481"/>
              <w:bookmarkStart w:id="2753" w:name="_Toc115204359"/>
              <w:bookmarkStart w:id="2754" w:name="_Toc115204958"/>
              <w:bookmarkEnd w:id="2745"/>
              <w:bookmarkEnd w:id="2746"/>
              <w:bookmarkEnd w:id="2747"/>
              <w:bookmarkEnd w:id="2748"/>
              <w:bookmarkEnd w:id="2749"/>
              <w:bookmarkEnd w:id="2750"/>
              <w:bookmarkEnd w:id="2751"/>
              <w:bookmarkEnd w:id="2752"/>
              <w:bookmarkEnd w:id="2753"/>
              <w:bookmarkEnd w:id="2754"/>
            </w:del>
          </w:p>
        </w:tc>
        <w:tc>
          <w:tcPr>
            <w:tcW w:w="2307" w:type="pct"/>
            <w:tcBorders>
              <w:top w:val="nil"/>
              <w:left w:val="nil"/>
              <w:bottom w:val="single" w:sz="4" w:space="0" w:color="auto"/>
              <w:right w:val="single" w:sz="4" w:space="0" w:color="auto"/>
            </w:tcBorders>
            <w:shd w:val="clear" w:color="auto" w:fill="auto"/>
            <w:noWrap/>
            <w:vAlign w:val="bottom"/>
            <w:hideMark/>
            <w:tcPrChange w:id="2755" w:author="Prasanth Prasannan(UST,IN)" w:date="2022-09-14T13:39:00Z">
              <w:tcPr>
                <w:tcW w:w="2307" w:type="pct"/>
                <w:tcBorders>
                  <w:top w:val="nil"/>
                  <w:left w:val="nil"/>
                  <w:bottom w:val="single" w:sz="4" w:space="0" w:color="auto"/>
                  <w:right w:val="single" w:sz="4" w:space="0" w:color="auto"/>
                </w:tcBorders>
                <w:shd w:val="clear" w:color="auto" w:fill="auto"/>
                <w:noWrap/>
                <w:vAlign w:val="bottom"/>
                <w:hideMark/>
              </w:tcPr>
            </w:tcPrChange>
          </w:tcPr>
          <w:p w14:paraId="2D47A7EE" w14:textId="29AE557F" w:rsidR="005A7B76" w:rsidRPr="00045424" w:rsidDel="0057790A" w:rsidRDefault="005A7B76" w:rsidP="00E2263F">
            <w:pPr>
              <w:spacing w:after="0" w:line="240" w:lineRule="auto"/>
              <w:rPr>
                <w:del w:id="2756" w:author="Ramana Pinisetty(UST,IN)" w:date="2022-09-15T11:50:00Z"/>
                <w:rFonts w:eastAsia="Times New Roman"/>
                <w:color w:val="000000"/>
                <w:sz w:val="16"/>
                <w:szCs w:val="16"/>
                <w:lang w:eastAsia="en-US"/>
              </w:rPr>
            </w:pPr>
            <w:del w:id="2757" w:author="Ramana Pinisetty(UST,IN)" w:date="2022-09-15T11:50:00Z">
              <w:r w:rsidRPr="00045424" w:rsidDel="0057790A">
                <w:rPr>
                  <w:rFonts w:eastAsia="Times New Roman"/>
                  <w:color w:val="000000"/>
                  <w:sz w:val="16"/>
                  <w:szCs w:val="16"/>
                  <w:lang w:eastAsia="en-US"/>
                </w:rPr>
                <w:delText> </w:delText>
              </w:r>
              <w:r w:rsidDel="0057790A">
                <w:rPr>
                  <w:rFonts w:eastAsia="Times New Roman"/>
                  <w:color w:val="000000"/>
                  <w:sz w:val="16"/>
                  <w:szCs w:val="16"/>
                  <w:lang w:eastAsia="en-US"/>
                </w:rPr>
                <w:delText>DOCKER PROD REPO(VIRTUAL)</w:delText>
              </w:r>
              <w:bookmarkStart w:id="2758" w:name="_Toc114137809"/>
              <w:bookmarkStart w:id="2759" w:name="_Toc114313417"/>
              <w:bookmarkStart w:id="2760" w:name="_Toc114488463"/>
              <w:bookmarkStart w:id="2761" w:name="_Toc114507611"/>
              <w:bookmarkStart w:id="2762" w:name="_Toc114507764"/>
              <w:bookmarkStart w:id="2763" w:name="_Toc114507928"/>
              <w:bookmarkStart w:id="2764" w:name="_Toc114740622"/>
              <w:bookmarkStart w:id="2765" w:name="_Toc114758482"/>
              <w:bookmarkStart w:id="2766" w:name="_Toc115204360"/>
              <w:bookmarkStart w:id="2767" w:name="_Toc115204959"/>
              <w:bookmarkEnd w:id="2758"/>
              <w:bookmarkEnd w:id="2759"/>
              <w:bookmarkEnd w:id="2760"/>
              <w:bookmarkEnd w:id="2761"/>
              <w:bookmarkEnd w:id="2762"/>
              <w:bookmarkEnd w:id="2763"/>
              <w:bookmarkEnd w:id="2764"/>
              <w:bookmarkEnd w:id="2765"/>
              <w:bookmarkEnd w:id="2766"/>
              <w:bookmarkEnd w:id="2767"/>
            </w:del>
          </w:p>
        </w:tc>
        <w:bookmarkStart w:id="2768" w:name="_Toc114137810"/>
        <w:bookmarkStart w:id="2769" w:name="_Toc114313418"/>
        <w:bookmarkStart w:id="2770" w:name="_Toc114488464"/>
        <w:bookmarkStart w:id="2771" w:name="_Toc114507612"/>
        <w:bookmarkStart w:id="2772" w:name="_Toc114507765"/>
        <w:bookmarkStart w:id="2773" w:name="_Toc114507929"/>
        <w:bookmarkStart w:id="2774" w:name="_Toc114740623"/>
        <w:bookmarkStart w:id="2775" w:name="_Toc114758483"/>
        <w:bookmarkStart w:id="2776" w:name="_Toc115204361"/>
        <w:bookmarkStart w:id="2777" w:name="_Toc115204960"/>
        <w:bookmarkEnd w:id="2768"/>
        <w:bookmarkEnd w:id="2769"/>
        <w:bookmarkEnd w:id="2770"/>
        <w:bookmarkEnd w:id="2771"/>
        <w:bookmarkEnd w:id="2772"/>
        <w:bookmarkEnd w:id="2773"/>
        <w:bookmarkEnd w:id="2774"/>
        <w:bookmarkEnd w:id="2775"/>
        <w:bookmarkEnd w:id="2776"/>
        <w:bookmarkEnd w:id="2777"/>
      </w:tr>
      <w:tr w:rsidR="005A7B76" w:rsidRPr="00EB3F21" w:rsidDel="0057790A" w14:paraId="73285CF8" w14:textId="6BABA552" w:rsidTr="00AD0B9F">
        <w:tblPrEx>
          <w:tblW w:w="4927" w:type="pct"/>
          <w:tblInd w:w="704" w:type="dxa"/>
          <w:tblLayout w:type="fixed"/>
          <w:tblPrExChange w:id="2778" w:author="Prasanth Prasannan(UST,IN)" w:date="2022-09-14T13:39:00Z">
            <w:tblPrEx>
              <w:tblW w:w="4927" w:type="pct"/>
              <w:tblInd w:w="704" w:type="dxa"/>
              <w:tblLayout w:type="fixed"/>
            </w:tblPrEx>
          </w:tblPrExChange>
        </w:tblPrEx>
        <w:trPr>
          <w:trHeight w:val="290"/>
          <w:del w:id="2779" w:author="Ramana Pinisetty(UST,IN)" w:date="2022-09-15T11:50:00Z"/>
          <w:trPrChange w:id="2780" w:author="Prasanth Prasannan(UST,IN)" w:date="2022-09-14T13:39:00Z">
            <w:trPr>
              <w:gridAfter w:val="0"/>
              <w:trHeight w:val="290"/>
            </w:trPr>
          </w:trPrChange>
        </w:trPr>
        <w:tc>
          <w:tcPr>
            <w:tcW w:w="1276" w:type="pct"/>
            <w:tcBorders>
              <w:top w:val="nil"/>
              <w:left w:val="single" w:sz="4" w:space="0" w:color="auto"/>
              <w:bottom w:val="single" w:sz="4" w:space="0" w:color="auto"/>
              <w:right w:val="single" w:sz="4" w:space="0" w:color="auto"/>
            </w:tcBorders>
            <w:shd w:val="clear" w:color="auto" w:fill="auto"/>
            <w:noWrap/>
            <w:vAlign w:val="bottom"/>
            <w:hideMark/>
            <w:tcPrChange w:id="2781" w:author="Prasanth Prasannan(UST,IN)" w:date="2022-09-14T13:39:00Z">
              <w:tcPr>
                <w:tcW w:w="769" w:type="pct"/>
                <w:gridSpan w:val="2"/>
                <w:tcBorders>
                  <w:top w:val="nil"/>
                  <w:left w:val="single" w:sz="4" w:space="0" w:color="auto"/>
                  <w:bottom w:val="single" w:sz="4" w:space="0" w:color="auto"/>
                  <w:right w:val="single" w:sz="4" w:space="0" w:color="auto"/>
                </w:tcBorders>
                <w:shd w:val="clear" w:color="auto" w:fill="auto"/>
                <w:noWrap/>
                <w:vAlign w:val="bottom"/>
                <w:hideMark/>
              </w:tcPr>
            </w:tcPrChange>
          </w:tcPr>
          <w:p w14:paraId="3AA13CDF" w14:textId="01D571AB" w:rsidR="005A7B76" w:rsidRPr="00045424" w:rsidDel="0057790A" w:rsidRDefault="005A7B76" w:rsidP="00E2263F">
            <w:pPr>
              <w:spacing w:after="0" w:line="240" w:lineRule="auto"/>
              <w:rPr>
                <w:del w:id="2782" w:author="Ramana Pinisetty(UST,IN)" w:date="2022-09-15T11:50:00Z"/>
                <w:rFonts w:eastAsia="Times New Roman"/>
                <w:color w:val="000000"/>
                <w:sz w:val="16"/>
                <w:szCs w:val="16"/>
                <w:lang w:eastAsia="en-US"/>
              </w:rPr>
            </w:pPr>
            <w:del w:id="2783" w:author="Ramana Pinisetty(UST,IN)" w:date="2022-09-15T11:50:00Z">
              <w:r w:rsidRPr="00045424" w:rsidDel="0057790A">
                <w:rPr>
                  <w:rFonts w:eastAsia="Times New Roman"/>
                  <w:color w:val="000000"/>
                  <w:sz w:val="16"/>
                  <w:szCs w:val="16"/>
                  <w:lang w:eastAsia="en-US"/>
                </w:rPr>
                <w:delText>DOCKER_REGISTRY</w:delText>
              </w:r>
              <w:bookmarkStart w:id="2784" w:name="_Toc114137811"/>
              <w:bookmarkStart w:id="2785" w:name="_Toc114313419"/>
              <w:bookmarkStart w:id="2786" w:name="_Toc114488465"/>
              <w:bookmarkStart w:id="2787" w:name="_Toc114507613"/>
              <w:bookmarkStart w:id="2788" w:name="_Toc114507766"/>
              <w:bookmarkStart w:id="2789" w:name="_Toc114507930"/>
              <w:bookmarkStart w:id="2790" w:name="_Toc114740624"/>
              <w:bookmarkStart w:id="2791" w:name="_Toc114758484"/>
              <w:bookmarkStart w:id="2792" w:name="_Toc115204362"/>
              <w:bookmarkStart w:id="2793" w:name="_Toc115204961"/>
              <w:bookmarkEnd w:id="2784"/>
              <w:bookmarkEnd w:id="2785"/>
              <w:bookmarkEnd w:id="2786"/>
              <w:bookmarkEnd w:id="2787"/>
              <w:bookmarkEnd w:id="2788"/>
              <w:bookmarkEnd w:id="2789"/>
              <w:bookmarkEnd w:id="2790"/>
              <w:bookmarkEnd w:id="2791"/>
              <w:bookmarkEnd w:id="2792"/>
              <w:bookmarkEnd w:id="2793"/>
            </w:del>
          </w:p>
        </w:tc>
        <w:tc>
          <w:tcPr>
            <w:tcW w:w="1417" w:type="pct"/>
            <w:tcBorders>
              <w:top w:val="nil"/>
              <w:left w:val="nil"/>
              <w:bottom w:val="single" w:sz="4" w:space="0" w:color="auto"/>
              <w:right w:val="single" w:sz="4" w:space="0" w:color="auto"/>
            </w:tcBorders>
            <w:shd w:val="clear" w:color="auto" w:fill="auto"/>
            <w:noWrap/>
            <w:vAlign w:val="bottom"/>
            <w:hideMark/>
            <w:tcPrChange w:id="2794" w:author="Prasanth Prasannan(UST,IN)" w:date="2022-09-14T13:39:00Z">
              <w:tcPr>
                <w:tcW w:w="1924" w:type="pct"/>
                <w:tcBorders>
                  <w:top w:val="nil"/>
                  <w:left w:val="nil"/>
                  <w:bottom w:val="single" w:sz="4" w:space="0" w:color="auto"/>
                  <w:right w:val="single" w:sz="4" w:space="0" w:color="auto"/>
                </w:tcBorders>
                <w:shd w:val="clear" w:color="auto" w:fill="auto"/>
                <w:noWrap/>
                <w:vAlign w:val="bottom"/>
                <w:hideMark/>
              </w:tcPr>
            </w:tcPrChange>
          </w:tcPr>
          <w:p w14:paraId="56A9095B" w14:textId="7C72FE9B" w:rsidR="005A7B76" w:rsidRPr="00045424" w:rsidDel="0057790A" w:rsidRDefault="005A7B76" w:rsidP="00E2263F">
            <w:pPr>
              <w:spacing w:after="0" w:line="240" w:lineRule="auto"/>
              <w:rPr>
                <w:del w:id="2795" w:author="Ramana Pinisetty(UST,IN)" w:date="2022-09-15T11:50:00Z"/>
                <w:rFonts w:eastAsia="Times New Roman"/>
                <w:color w:val="000000"/>
                <w:sz w:val="16"/>
                <w:szCs w:val="16"/>
                <w:lang w:eastAsia="en-US"/>
              </w:rPr>
            </w:pPr>
            <w:del w:id="2796" w:author="Ramana Pinisetty(UST,IN)" w:date="2022-09-15T11:50:00Z">
              <w:r w:rsidRPr="00045424" w:rsidDel="0057790A">
                <w:rPr>
                  <w:rFonts w:eastAsia="Times New Roman"/>
                  <w:color w:val="000000"/>
                  <w:sz w:val="16"/>
                  <w:szCs w:val="16"/>
                  <w:lang w:eastAsia="en-US"/>
                </w:rPr>
                <w:delText>$ARTIFACTORY_SERVER.jfrog.io</w:delText>
              </w:r>
              <w:bookmarkStart w:id="2797" w:name="_Toc114137812"/>
              <w:bookmarkStart w:id="2798" w:name="_Toc114313420"/>
              <w:bookmarkStart w:id="2799" w:name="_Toc114488466"/>
              <w:bookmarkStart w:id="2800" w:name="_Toc114507614"/>
              <w:bookmarkStart w:id="2801" w:name="_Toc114507767"/>
              <w:bookmarkStart w:id="2802" w:name="_Toc114507931"/>
              <w:bookmarkStart w:id="2803" w:name="_Toc114740625"/>
              <w:bookmarkStart w:id="2804" w:name="_Toc114758485"/>
              <w:bookmarkStart w:id="2805" w:name="_Toc115204363"/>
              <w:bookmarkStart w:id="2806" w:name="_Toc115204962"/>
              <w:bookmarkEnd w:id="2797"/>
              <w:bookmarkEnd w:id="2798"/>
              <w:bookmarkEnd w:id="2799"/>
              <w:bookmarkEnd w:id="2800"/>
              <w:bookmarkEnd w:id="2801"/>
              <w:bookmarkEnd w:id="2802"/>
              <w:bookmarkEnd w:id="2803"/>
              <w:bookmarkEnd w:id="2804"/>
              <w:bookmarkEnd w:id="2805"/>
              <w:bookmarkEnd w:id="2806"/>
            </w:del>
          </w:p>
        </w:tc>
        <w:tc>
          <w:tcPr>
            <w:tcW w:w="2307" w:type="pct"/>
            <w:tcBorders>
              <w:top w:val="nil"/>
              <w:left w:val="nil"/>
              <w:bottom w:val="single" w:sz="4" w:space="0" w:color="auto"/>
              <w:right w:val="single" w:sz="4" w:space="0" w:color="auto"/>
            </w:tcBorders>
            <w:shd w:val="clear" w:color="auto" w:fill="auto"/>
            <w:noWrap/>
            <w:vAlign w:val="bottom"/>
            <w:hideMark/>
            <w:tcPrChange w:id="2807" w:author="Prasanth Prasannan(UST,IN)" w:date="2022-09-14T13:39:00Z">
              <w:tcPr>
                <w:tcW w:w="2307" w:type="pct"/>
                <w:tcBorders>
                  <w:top w:val="nil"/>
                  <w:left w:val="nil"/>
                  <w:bottom w:val="single" w:sz="4" w:space="0" w:color="auto"/>
                  <w:right w:val="single" w:sz="4" w:space="0" w:color="auto"/>
                </w:tcBorders>
                <w:shd w:val="clear" w:color="auto" w:fill="auto"/>
                <w:noWrap/>
                <w:vAlign w:val="bottom"/>
                <w:hideMark/>
              </w:tcPr>
            </w:tcPrChange>
          </w:tcPr>
          <w:p w14:paraId="2DD8D9CD" w14:textId="6D0ECBC1" w:rsidR="005A7B76" w:rsidRPr="00045424" w:rsidDel="0057790A" w:rsidRDefault="005A7B76" w:rsidP="00E2263F">
            <w:pPr>
              <w:spacing w:after="0" w:line="240" w:lineRule="auto"/>
              <w:rPr>
                <w:del w:id="2808" w:author="Ramana Pinisetty(UST,IN)" w:date="2022-09-15T11:50:00Z"/>
                <w:rFonts w:eastAsia="Times New Roman"/>
                <w:color w:val="000000"/>
                <w:sz w:val="16"/>
                <w:szCs w:val="16"/>
                <w:lang w:eastAsia="en-US"/>
              </w:rPr>
            </w:pPr>
            <w:del w:id="2809" w:author="Ramana Pinisetty(UST,IN)" w:date="2022-09-15T11:50:00Z">
              <w:r w:rsidRPr="00045424" w:rsidDel="0057790A">
                <w:rPr>
                  <w:rFonts w:eastAsia="Times New Roman"/>
                  <w:color w:val="000000"/>
                  <w:sz w:val="16"/>
                  <w:szCs w:val="16"/>
                  <w:lang w:eastAsia="en-US"/>
                </w:rPr>
                <w:delText> </w:delText>
              </w:r>
              <w:r w:rsidDel="0057790A">
                <w:rPr>
                  <w:rFonts w:eastAsia="Times New Roman"/>
                  <w:color w:val="000000"/>
                  <w:sz w:val="16"/>
                  <w:szCs w:val="16"/>
                  <w:lang w:eastAsia="en-US"/>
                </w:rPr>
                <w:delText>JFROG DOCKER REGISTRY (PRIVATE)</w:delText>
              </w:r>
              <w:bookmarkStart w:id="2810" w:name="_Toc114137813"/>
              <w:bookmarkStart w:id="2811" w:name="_Toc114313421"/>
              <w:bookmarkStart w:id="2812" w:name="_Toc114488467"/>
              <w:bookmarkStart w:id="2813" w:name="_Toc114507615"/>
              <w:bookmarkStart w:id="2814" w:name="_Toc114507768"/>
              <w:bookmarkStart w:id="2815" w:name="_Toc114507932"/>
              <w:bookmarkStart w:id="2816" w:name="_Toc114740626"/>
              <w:bookmarkStart w:id="2817" w:name="_Toc114758486"/>
              <w:bookmarkStart w:id="2818" w:name="_Toc115204364"/>
              <w:bookmarkStart w:id="2819" w:name="_Toc115204963"/>
              <w:bookmarkEnd w:id="2810"/>
              <w:bookmarkEnd w:id="2811"/>
              <w:bookmarkEnd w:id="2812"/>
              <w:bookmarkEnd w:id="2813"/>
              <w:bookmarkEnd w:id="2814"/>
              <w:bookmarkEnd w:id="2815"/>
              <w:bookmarkEnd w:id="2816"/>
              <w:bookmarkEnd w:id="2817"/>
              <w:bookmarkEnd w:id="2818"/>
              <w:bookmarkEnd w:id="2819"/>
            </w:del>
          </w:p>
        </w:tc>
        <w:bookmarkStart w:id="2820" w:name="_Toc114137814"/>
        <w:bookmarkStart w:id="2821" w:name="_Toc114313422"/>
        <w:bookmarkStart w:id="2822" w:name="_Toc114488468"/>
        <w:bookmarkStart w:id="2823" w:name="_Toc114507616"/>
        <w:bookmarkStart w:id="2824" w:name="_Toc114507769"/>
        <w:bookmarkStart w:id="2825" w:name="_Toc114507933"/>
        <w:bookmarkStart w:id="2826" w:name="_Toc114740627"/>
        <w:bookmarkStart w:id="2827" w:name="_Toc114758487"/>
        <w:bookmarkStart w:id="2828" w:name="_Toc115204365"/>
        <w:bookmarkStart w:id="2829" w:name="_Toc115204964"/>
        <w:bookmarkEnd w:id="2820"/>
        <w:bookmarkEnd w:id="2821"/>
        <w:bookmarkEnd w:id="2822"/>
        <w:bookmarkEnd w:id="2823"/>
        <w:bookmarkEnd w:id="2824"/>
        <w:bookmarkEnd w:id="2825"/>
        <w:bookmarkEnd w:id="2826"/>
        <w:bookmarkEnd w:id="2827"/>
        <w:bookmarkEnd w:id="2828"/>
        <w:bookmarkEnd w:id="2829"/>
      </w:tr>
      <w:tr w:rsidR="005A7B76" w:rsidRPr="00EB3F21" w:rsidDel="0057790A" w14:paraId="65309DF5" w14:textId="081FC7D3" w:rsidTr="00AD0B9F">
        <w:tblPrEx>
          <w:tblW w:w="4927" w:type="pct"/>
          <w:tblInd w:w="704" w:type="dxa"/>
          <w:tblLayout w:type="fixed"/>
          <w:tblPrExChange w:id="2830" w:author="Prasanth Prasannan(UST,IN)" w:date="2022-09-14T13:39:00Z">
            <w:tblPrEx>
              <w:tblW w:w="4927" w:type="pct"/>
              <w:tblInd w:w="704" w:type="dxa"/>
              <w:tblLayout w:type="fixed"/>
            </w:tblPrEx>
          </w:tblPrExChange>
        </w:tblPrEx>
        <w:trPr>
          <w:trHeight w:val="290"/>
          <w:del w:id="2831" w:author="Ramana Pinisetty(UST,IN)" w:date="2022-09-15T11:50:00Z"/>
          <w:trPrChange w:id="2832" w:author="Prasanth Prasannan(UST,IN)" w:date="2022-09-14T13:39:00Z">
            <w:trPr>
              <w:gridAfter w:val="0"/>
              <w:trHeight w:val="290"/>
            </w:trPr>
          </w:trPrChange>
        </w:trPr>
        <w:tc>
          <w:tcPr>
            <w:tcW w:w="1276" w:type="pct"/>
            <w:tcBorders>
              <w:top w:val="nil"/>
              <w:left w:val="single" w:sz="4" w:space="0" w:color="auto"/>
              <w:bottom w:val="single" w:sz="4" w:space="0" w:color="auto"/>
              <w:right w:val="single" w:sz="4" w:space="0" w:color="auto"/>
            </w:tcBorders>
            <w:shd w:val="clear" w:color="auto" w:fill="auto"/>
            <w:noWrap/>
            <w:vAlign w:val="bottom"/>
            <w:hideMark/>
            <w:tcPrChange w:id="2833" w:author="Prasanth Prasannan(UST,IN)" w:date="2022-09-14T13:39:00Z">
              <w:tcPr>
                <w:tcW w:w="769" w:type="pct"/>
                <w:gridSpan w:val="2"/>
                <w:tcBorders>
                  <w:top w:val="nil"/>
                  <w:left w:val="single" w:sz="4" w:space="0" w:color="auto"/>
                  <w:bottom w:val="single" w:sz="4" w:space="0" w:color="auto"/>
                  <w:right w:val="single" w:sz="4" w:space="0" w:color="auto"/>
                </w:tcBorders>
                <w:shd w:val="clear" w:color="auto" w:fill="auto"/>
                <w:noWrap/>
                <w:vAlign w:val="bottom"/>
                <w:hideMark/>
              </w:tcPr>
            </w:tcPrChange>
          </w:tcPr>
          <w:p w14:paraId="6E838B94" w14:textId="0D89A52B" w:rsidR="005A7B76" w:rsidRPr="00045424" w:rsidDel="0057790A" w:rsidRDefault="005A7B76" w:rsidP="00E2263F">
            <w:pPr>
              <w:spacing w:after="0" w:line="240" w:lineRule="auto"/>
              <w:rPr>
                <w:del w:id="2834" w:author="Ramana Pinisetty(UST,IN)" w:date="2022-09-15T11:50:00Z"/>
                <w:rFonts w:eastAsia="Times New Roman"/>
                <w:color w:val="000000"/>
                <w:sz w:val="16"/>
                <w:szCs w:val="16"/>
                <w:lang w:eastAsia="en-US"/>
              </w:rPr>
            </w:pPr>
            <w:del w:id="2835" w:author="Ramana Pinisetty(UST,IN)" w:date="2022-09-15T11:50:00Z">
              <w:r w:rsidRPr="00045424" w:rsidDel="0057790A">
                <w:rPr>
                  <w:rFonts w:eastAsia="Times New Roman"/>
                  <w:color w:val="000000"/>
                  <w:sz w:val="16"/>
                  <w:szCs w:val="16"/>
                  <w:lang w:eastAsia="en-US"/>
                </w:rPr>
                <w:delText>MAVEN_IMAGE_TAG</w:delText>
              </w:r>
              <w:bookmarkStart w:id="2836" w:name="_Toc114137815"/>
              <w:bookmarkStart w:id="2837" w:name="_Toc114313423"/>
              <w:bookmarkStart w:id="2838" w:name="_Toc114488469"/>
              <w:bookmarkStart w:id="2839" w:name="_Toc114507617"/>
              <w:bookmarkStart w:id="2840" w:name="_Toc114507770"/>
              <w:bookmarkStart w:id="2841" w:name="_Toc114507934"/>
              <w:bookmarkStart w:id="2842" w:name="_Toc114740628"/>
              <w:bookmarkStart w:id="2843" w:name="_Toc114758488"/>
              <w:bookmarkStart w:id="2844" w:name="_Toc115204366"/>
              <w:bookmarkStart w:id="2845" w:name="_Toc115204965"/>
              <w:bookmarkEnd w:id="2836"/>
              <w:bookmarkEnd w:id="2837"/>
              <w:bookmarkEnd w:id="2838"/>
              <w:bookmarkEnd w:id="2839"/>
              <w:bookmarkEnd w:id="2840"/>
              <w:bookmarkEnd w:id="2841"/>
              <w:bookmarkEnd w:id="2842"/>
              <w:bookmarkEnd w:id="2843"/>
              <w:bookmarkEnd w:id="2844"/>
              <w:bookmarkEnd w:id="2845"/>
            </w:del>
          </w:p>
        </w:tc>
        <w:tc>
          <w:tcPr>
            <w:tcW w:w="1417" w:type="pct"/>
            <w:tcBorders>
              <w:top w:val="nil"/>
              <w:left w:val="nil"/>
              <w:bottom w:val="single" w:sz="4" w:space="0" w:color="auto"/>
              <w:right w:val="single" w:sz="4" w:space="0" w:color="auto"/>
            </w:tcBorders>
            <w:shd w:val="clear" w:color="000000" w:fill="FFD966"/>
            <w:noWrap/>
            <w:vAlign w:val="bottom"/>
            <w:hideMark/>
            <w:tcPrChange w:id="2846" w:author="Prasanth Prasannan(UST,IN)" w:date="2022-09-14T13:39:00Z">
              <w:tcPr>
                <w:tcW w:w="1924" w:type="pct"/>
                <w:tcBorders>
                  <w:top w:val="nil"/>
                  <w:left w:val="nil"/>
                  <w:bottom w:val="single" w:sz="4" w:space="0" w:color="auto"/>
                  <w:right w:val="single" w:sz="4" w:space="0" w:color="auto"/>
                </w:tcBorders>
                <w:shd w:val="clear" w:color="000000" w:fill="FFD966"/>
                <w:noWrap/>
                <w:vAlign w:val="bottom"/>
                <w:hideMark/>
              </w:tcPr>
            </w:tcPrChange>
          </w:tcPr>
          <w:p w14:paraId="478EA5C6" w14:textId="23582F67" w:rsidR="005A7B76" w:rsidRPr="00045424" w:rsidDel="0057790A" w:rsidRDefault="005A7B76" w:rsidP="00E2263F">
            <w:pPr>
              <w:spacing w:after="0" w:line="240" w:lineRule="auto"/>
              <w:rPr>
                <w:del w:id="2847" w:author="Ramana Pinisetty(UST,IN)" w:date="2022-09-15T11:50:00Z"/>
                <w:rFonts w:eastAsia="Times New Roman"/>
                <w:color w:val="000000"/>
                <w:sz w:val="16"/>
                <w:szCs w:val="16"/>
                <w:lang w:eastAsia="en-US"/>
              </w:rPr>
            </w:pPr>
            <w:del w:id="2848" w:author="Ramana Pinisetty(UST,IN)" w:date="2022-09-15T11:50:00Z">
              <w:r w:rsidRPr="00045424" w:rsidDel="0057790A">
                <w:rPr>
                  <w:rFonts w:eastAsia="Times New Roman"/>
                  <w:color w:val="000000"/>
                  <w:sz w:val="16"/>
                  <w:szCs w:val="16"/>
                  <w:lang w:eastAsia="en-US"/>
                </w:rPr>
                <w:delText>maven:3.8.6-eclipse-temurin-11-alpine</w:delText>
              </w:r>
              <w:bookmarkStart w:id="2849" w:name="_Toc114137816"/>
              <w:bookmarkStart w:id="2850" w:name="_Toc114313424"/>
              <w:bookmarkStart w:id="2851" w:name="_Toc114488470"/>
              <w:bookmarkStart w:id="2852" w:name="_Toc114507618"/>
              <w:bookmarkStart w:id="2853" w:name="_Toc114507771"/>
              <w:bookmarkStart w:id="2854" w:name="_Toc114507935"/>
              <w:bookmarkStart w:id="2855" w:name="_Toc114740629"/>
              <w:bookmarkStart w:id="2856" w:name="_Toc114758489"/>
              <w:bookmarkStart w:id="2857" w:name="_Toc115204367"/>
              <w:bookmarkStart w:id="2858" w:name="_Toc115204966"/>
              <w:bookmarkEnd w:id="2849"/>
              <w:bookmarkEnd w:id="2850"/>
              <w:bookmarkEnd w:id="2851"/>
              <w:bookmarkEnd w:id="2852"/>
              <w:bookmarkEnd w:id="2853"/>
              <w:bookmarkEnd w:id="2854"/>
              <w:bookmarkEnd w:id="2855"/>
              <w:bookmarkEnd w:id="2856"/>
              <w:bookmarkEnd w:id="2857"/>
              <w:bookmarkEnd w:id="2858"/>
            </w:del>
          </w:p>
        </w:tc>
        <w:tc>
          <w:tcPr>
            <w:tcW w:w="2307" w:type="pct"/>
            <w:tcBorders>
              <w:top w:val="nil"/>
              <w:left w:val="nil"/>
              <w:bottom w:val="single" w:sz="4" w:space="0" w:color="auto"/>
              <w:right w:val="single" w:sz="4" w:space="0" w:color="auto"/>
            </w:tcBorders>
            <w:shd w:val="clear" w:color="auto" w:fill="auto"/>
            <w:noWrap/>
            <w:vAlign w:val="bottom"/>
            <w:hideMark/>
            <w:tcPrChange w:id="2859" w:author="Prasanth Prasannan(UST,IN)" w:date="2022-09-14T13:39:00Z">
              <w:tcPr>
                <w:tcW w:w="2307" w:type="pct"/>
                <w:tcBorders>
                  <w:top w:val="nil"/>
                  <w:left w:val="nil"/>
                  <w:bottom w:val="single" w:sz="4" w:space="0" w:color="auto"/>
                  <w:right w:val="single" w:sz="4" w:space="0" w:color="auto"/>
                </w:tcBorders>
                <w:shd w:val="clear" w:color="auto" w:fill="auto"/>
                <w:noWrap/>
                <w:vAlign w:val="bottom"/>
                <w:hideMark/>
              </w:tcPr>
            </w:tcPrChange>
          </w:tcPr>
          <w:p w14:paraId="467A8441" w14:textId="073E9D28" w:rsidR="005A7B76" w:rsidRPr="00045424" w:rsidDel="0057790A" w:rsidRDefault="005A7B76" w:rsidP="00E2263F">
            <w:pPr>
              <w:spacing w:after="0" w:line="240" w:lineRule="auto"/>
              <w:rPr>
                <w:del w:id="2860" w:author="Ramana Pinisetty(UST,IN)" w:date="2022-09-15T11:50:00Z"/>
                <w:rFonts w:eastAsia="Times New Roman"/>
                <w:color w:val="000000"/>
                <w:sz w:val="16"/>
                <w:szCs w:val="16"/>
                <w:lang w:eastAsia="en-US"/>
              </w:rPr>
            </w:pPr>
            <w:del w:id="2861" w:author="Ramana Pinisetty(UST,IN)" w:date="2022-09-15T11:50:00Z">
              <w:r w:rsidRPr="00045424" w:rsidDel="0057790A">
                <w:rPr>
                  <w:rFonts w:eastAsia="Times New Roman"/>
                  <w:color w:val="000000"/>
                  <w:sz w:val="16"/>
                  <w:szCs w:val="16"/>
                  <w:lang w:eastAsia="en-US"/>
                </w:rPr>
                <w:delText> </w:delText>
              </w:r>
              <w:r w:rsidDel="0057790A">
                <w:rPr>
                  <w:rFonts w:eastAsia="Times New Roman"/>
                  <w:color w:val="000000"/>
                  <w:sz w:val="16"/>
                  <w:szCs w:val="16"/>
                  <w:lang w:eastAsia="en-US"/>
                </w:rPr>
                <w:delText>MAVEN IMAGE TAG</w:delText>
              </w:r>
              <w:bookmarkStart w:id="2862" w:name="_Toc114137817"/>
              <w:bookmarkStart w:id="2863" w:name="_Toc114313425"/>
              <w:bookmarkStart w:id="2864" w:name="_Toc114488471"/>
              <w:bookmarkStart w:id="2865" w:name="_Toc114507619"/>
              <w:bookmarkStart w:id="2866" w:name="_Toc114507772"/>
              <w:bookmarkStart w:id="2867" w:name="_Toc114507936"/>
              <w:bookmarkStart w:id="2868" w:name="_Toc114740630"/>
              <w:bookmarkStart w:id="2869" w:name="_Toc114758490"/>
              <w:bookmarkStart w:id="2870" w:name="_Toc115204368"/>
              <w:bookmarkStart w:id="2871" w:name="_Toc115204967"/>
              <w:bookmarkEnd w:id="2862"/>
              <w:bookmarkEnd w:id="2863"/>
              <w:bookmarkEnd w:id="2864"/>
              <w:bookmarkEnd w:id="2865"/>
              <w:bookmarkEnd w:id="2866"/>
              <w:bookmarkEnd w:id="2867"/>
              <w:bookmarkEnd w:id="2868"/>
              <w:bookmarkEnd w:id="2869"/>
              <w:bookmarkEnd w:id="2870"/>
              <w:bookmarkEnd w:id="2871"/>
            </w:del>
          </w:p>
        </w:tc>
        <w:bookmarkStart w:id="2872" w:name="_Toc114137818"/>
        <w:bookmarkStart w:id="2873" w:name="_Toc114313426"/>
        <w:bookmarkStart w:id="2874" w:name="_Toc114488472"/>
        <w:bookmarkStart w:id="2875" w:name="_Toc114507620"/>
        <w:bookmarkStart w:id="2876" w:name="_Toc114507773"/>
        <w:bookmarkStart w:id="2877" w:name="_Toc114507937"/>
        <w:bookmarkStart w:id="2878" w:name="_Toc114740631"/>
        <w:bookmarkStart w:id="2879" w:name="_Toc114758491"/>
        <w:bookmarkStart w:id="2880" w:name="_Toc115204369"/>
        <w:bookmarkStart w:id="2881" w:name="_Toc115204968"/>
        <w:bookmarkEnd w:id="2872"/>
        <w:bookmarkEnd w:id="2873"/>
        <w:bookmarkEnd w:id="2874"/>
        <w:bookmarkEnd w:id="2875"/>
        <w:bookmarkEnd w:id="2876"/>
        <w:bookmarkEnd w:id="2877"/>
        <w:bookmarkEnd w:id="2878"/>
        <w:bookmarkEnd w:id="2879"/>
        <w:bookmarkEnd w:id="2880"/>
        <w:bookmarkEnd w:id="2881"/>
      </w:tr>
      <w:tr w:rsidR="005A7B76" w:rsidRPr="00EB3F21" w:rsidDel="0057790A" w14:paraId="32C1A08B" w14:textId="5788901C" w:rsidTr="00AD0B9F">
        <w:tblPrEx>
          <w:tblW w:w="4927" w:type="pct"/>
          <w:tblInd w:w="704" w:type="dxa"/>
          <w:tblLayout w:type="fixed"/>
          <w:tblPrExChange w:id="2882" w:author="Prasanth Prasannan(UST,IN)" w:date="2022-09-14T13:39:00Z">
            <w:tblPrEx>
              <w:tblW w:w="4927" w:type="pct"/>
              <w:tblInd w:w="704" w:type="dxa"/>
              <w:tblLayout w:type="fixed"/>
            </w:tblPrEx>
          </w:tblPrExChange>
        </w:tblPrEx>
        <w:trPr>
          <w:trHeight w:val="290"/>
          <w:del w:id="2883" w:author="Ramana Pinisetty(UST,IN)" w:date="2022-09-15T11:50:00Z"/>
          <w:trPrChange w:id="2884" w:author="Prasanth Prasannan(UST,IN)" w:date="2022-09-14T13:39:00Z">
            <w:trPr>
              <w:gridAfter w:val="0"/>
              <w:trHeight w:val="290"/>
            </w:trPr>
          </w:trPrChange>
        </w:trPr>
        <w:tc>
          <w:tcPr>
            <w:tcW w:w="1276" w:type="pct"/>
            <w:tcBorders>
              <w:top w:val="nil"/>
              <w:left w:val="single" w:sz="4" w:space="0" w:color="auto"/>
              <w:bottom w:val="single" w:sz="4" w:space="0" w:color="auto"/>
              <w:right w:val="single" w:sz="4" w:space="0" w:color="auto"/>
            </w:tcBorders>
            <w:shd w:val="clear" w:color="auto" w:fill="auto"/>
            <w:noWrap/>
            <w:vAlign w:val="bottom"/>
            <w:hideMark/>
            <w:tcPrChange w:id="2885" w:author="Prasanth Prasannan(UST,IN)" w:date="2022-09-14T13:39:00Z">
              <w:tcPr>
                <w:tcW w:w="769" w:type="pct"/>
                <w:gridSpan w:val="2"/>
                <w:tcBorders>
                  <w:top w:val="nil"/>
                  <w:left w:val="single" w:sz="4" w:space="0" w:color="auto"/>
                  <w:bottom w:val="single" w:sz="4" w:space="0" w:color="auto"/>
                  <w:right w:val="single" w:sz="4" w:space="0" w:color="auto"/>
                </w:tcBorders>
                <w:shd w:val="clear" w:color="auto" w:fill="auto"/>
                <w:noWrap/>
                <w:vAlign w:val="bottom"/>
                <w:hideMark/>
              </w:tcPr>
            </w:tcPrChange>
          </w:tcPr>
          <w:p w14:paraId="1528B2DF" w14:textId="5D5596BF" w:rsidR="005A7B76" w:rsidRPr="00045424" w:rsidDel="0057790A" w:rsidRDefault="005A7B76" w:rsidP="00E2263F">
            <w:pPr>
              <w:spacing w:after="0" w:line="240" w:lineRule="auto"/>
              <w:rPr>
                <w:del w:id="2886" w:author="Ramana Pinisetty(UST,IN)" w:date="2022-09-15T11:50:00Z"/>
                <w:rFonts w:eastAsia="Times New Roman"/>
                <w:color w:val="000000"/>
                <w:sz w:val="16"/>
                <w:szCs w:val="16"/>
                <w:lang w:eastAsia="en-US"/>
              </w:rPr>
            </w:pPr>
            <w:del w:id="2887" w:author="Ramana Pinisetty(UST,IN)" w:date="2022-09-15T11:50:00Z">
              <w:r w:rsidRPr="00045424" w:rsidDel="0057790A">
                <w:rPr>
                  <w:rFonts w:eastAsia="Times New Roman"/>
                  <w:color w:val="000000"/>
                  <w:sz w:val="16"/>
                  <w:szCs w:val="16"/>
                  <w:lang w:eastAsia="en-US"/>
                </w:rPr>
                <w:delText>MAVEN_NONPROD_REPO</w:delText>
              </w:r>
              <w:bookmarkStart w:id="2888" w:name="_Toc114137819"/>
              <w:bookmarkStart w:id="2889" w:name="_Toc114313427"/>
              <w:bookmarkStart w:id="2890" w:name="_Toc114488473"/>
              <w:bookmarkStart w:id="2891" w:name="_Toc114507621"/>
              <w:bookmarkStart w:id="2892" w:name="_Toc114507774"/>
              <w:bookmarkStart w:id="2893" w:name="_Toc114507938"/>
              <w:bookmarkStart w:id="2894" w:name="_Toc114740632"/>
              <w:bookmarkStart w:id="2895" w:name="_Toc114758492"/>
              <w:bookmarkStart w:id="2896" w:name="_Toc115204370"/>
              <w:bookmarkStart w:id="2897" w:name="_Toc115204969"/>
              <w:bookmarkEnd w:id="2888"/>
              <w:bookmarkEnd w:id="2889"/>
              <w:bookmarkEnd w:id="2890"/>
              <w:bookmarkEnd w:id="2891"/>
              <w:bookmarkEnd w:id="2892"/>
              <w:bookmarkEnd w:id="2893"/>
              <w:bookmarkEnd w:id="2894"/>
              <w:bookmarkEnd w:id="2895"/>
              <w:bookmarkEnd w:id="2896"/>
              <w:bookmarkEnd w:id="2897"/>
            </w:del>
          </w:p>
        </w:tc>
        <w:tc>
          <w:tcPr>
            <w:tcW w:w="1417" w:type="pct"/>
            <w:tcBorders>
              <w:top w:val="nil"/>
              <w:left w:val="nil"/>
              <w:bottom w:val="single" w:sz="4" w:space="0" w:color="auto"/>
              <w:right w:val="single" w:sz="4" w:space="0" w:color="auto"/>
            </w:tcBorders>
            <w:shd w:val="clear" w:color="000000" w:fill="FFD966"/>
            <w:noWrap/>
            <w:vAlign w:val="bottom"/>
            <w:hideMark/>
            <w:tcPrChange w:id="2898" w:author="Prasanth Prasannan(UST,IN)" w:date="2022-09-14T13:39:00Z">
              <w:tcPr>
                <w:tcW w:w="1924" w:type="pct"/>
                <w:tcBorders>
                  <w:top w:val="nil"/>
                  <w:left w:val="nil"/>
                  <w:bottom w:val="single" w:sz="4" w:space="0" w:color="auto"/>
                  <w:right w:val="single" w:sz="4" w:space="0" w:color="auto"/>
                </w:tcBorders>
                <w:shd w:val="clear" w:color="000000" w:fill="FFD966"/>
                <w:noWrap/>
                <w:vAlign w:val="bottom"/>
                <w:hideMark/>
              </w:tcPr>
            </w:tcPrChange>
          </w:tcPr>
          <w:p w14:paraId="5562D9F2" w14:textId="0529A56F" w:rsidR="005A7B76" w:rsidRPr="00045424" w:rsidDel="0057790A" w:rsidRDefault="005A7B76" w:rsidP="00E2263F">
            <w:pPr>
              <w:spacing w:after="0" w:line="240" w:lineRule="auto"/>
              <w:rPr>
                <w:del w:id="2899" w:author="Ramana Pinisetty(UST,IN)" w:date="2022-09-15T11:50:00Z"/>
                <w:rFonts w:eastAsia="Times New Roman"/>
                <w:color w:val="000000"/>
                <w:sz w:val="16"/>
                <w:szCs w:val="16"/>
                <w:lang w:eastAsia="en-US"/>
              </w:rPr>
            </w:pPr>
            <w:del w:id="2900" w:author="Ramana Pinisetty(UST,IN)" w:date="2022-09-15T11:50:00Z">
              <w:r w:rsidRPr="00045424" w:rsidDel="0057790A">
                <w:rPr>
                  <w:rFonts w:eastAsia="Times New Roman"/>
                  <w:color w:val="000000"/>
                  <w:sz w:val="16"/>
                  <w:szCs w:val="16"/>
                  <w:lang w:eastAsia="en-US"/>
                </w:rPr>
                <w:delText>usthps-intplus-nonprod-maven2-vr</w:delText>
              </w:r>
              <w:bookmarkStart w:id="2901" w:name="_Toc114137820"/>
              <w:bookmarkStart w:id="2902" w:name="_Toc114313428"/>
              <w:bookmarkStart w:id="2903" w:name="_Toc114488474"/>
              <w:bookmarkStart w:id="2904" w:name="_Toc114507622"/>
              <w:bookmarkStart w:id="2905" w:name="_Toc114507775"/>
              <w:bookmarkStart w:id="2906" w:name="_Toc114507939"/>
              <w:bookmarkStart w:id="2907" w:name="_Toc114740633"/>
              <w:bookmarkStart w:id="2908" w:name="_Toc114758493"/>
              <w:bookmarkStart w:id="2909" w:name="_Toc115204371"/>
              <w:bookmarkStart w:id="2910" w:name="_Toc115204970"/>
              <w:bookmarkEnd w:id="2901"/>
              <w:bookmarkEnd w:id="2902"/>
              <w:bookmarkEnd w:id="2903"/>
              <w:bookmarkEnd w:id="2904"/>
              <w:bookmarkEnd w:id="2905"/>
              <w:bookmarkEnd w:id="2906"/>
              <w:bookmarkEnd w:id="2907"/>
              <w:bookmarkEnd w:id="2908"/>
              <w:bookmarkEnd w:id="2909"/>
              <w:bookmarkEnd w:id="2910"/>
            </w:del>
          </w:p>
        </w:tc>
        <w:tc>
          <w:tcPr>
            <w:tcW w:w="2307" w:type="pct"/>
            <w:tcBorders>
              <w:top w:val="nil"/>
              <w:left w:val="nil"/>
              <w:bottom w:val="single" w:sz="4" w:space="0" w:color="auto"/>
              <w:right w:val="single" w:sz="4" w:space="0" w:color="auto"/>
            </w:tcBorders>
            <w:shd w:val="clear" w:color="auto" w:fill="auto"/>
            <w:noWrap/>
            <w:vAlign w:val="bottom"/>
            <w:hideMark/>
            <w:tcPrChange w:id="2911" w:author="Prasanth Prasannan(UST,IN)" w:date="2022-09-14T13:39:00Z">
              <w:tcPr>
                <w:tcW w:w="2307" w:type="pct"/>
                <w:tcBorders>
                  <w:top w:val="nil"/>
                  <w:left w:val="nil"/>
                  <w:bottom w:val="single" w:sz="4" w:space="0" w:color="auto"/>
                  <w:right w:val="single" w:sz="4" w:space="0" w:color="auto"/>
                </w:tcBorders>
                <w:shd w:val="clear" w:color="auto" w:fill="auto"/>
                <w:noWrap/>
                <w:vAlign w:val="bottom"/>
                <w:hideMark/>
              </w:tcPr>
            </w:tcPrChange>
          </w:tcPr>
          <w:p w14:paraId="4C4FF6F3" w14:textId="45B8A46C" w:rsidR="005A7B76" w:rsidRPr="00045424" w:rsidDel="0057790A" w:rsidRDefault="005A7B76" w:rsidP="00E2263F">
            <w:pPr>
              <w:spacing w:after="0" w:line="240" w:lineRule="auto"/>
              <w:rPr>
                <w:del w:id="2912" w:author="Ramana Pinisetty(UST,IN)" w:date="2022-09-15T11:50:00Z"/>
                <w:rFonts w:eastAsia="Times New Roman"/>
                <w:color w:val="000000"/>
                <w:sz w:val="16"/>
                <w:szCs w:val="16"/>
                <w:lang w:eastAsia="en-US"/>
              </w:rPr>
            </w:pPr>
            <w:del w:id="2913" w:author="Ramana Pinisetty(UST,IN)" w:date="2022-09-15T11:50:00Z">
              <w:r w:rsidRPr="00045424" w:rsidDel="0057790A">
                <w:rPr>
                  <w:rFonts w:eastAsia="Times New Roman"/>
                  <w:color w:val="000000"/>
                  <w:sz w:val="16"/>
                  <w:szCs w:val="16"/>
                  <w:lang w:eastAsia="en-US"/>
                </w:rPr>
                <w:delText> </w:delText>
              </w:r>
              <w:r w:rsidDel="0057790A">
                <w:rPr>
                  <w:rFonts w:eastAsia="Times New Roman"/>
                  <w:color w:val="000000"/>
                  <w:sz w:val="16"/>
                  <w:szCs w:val="16"/>
                  <w:lang w:eastAsia="en-US"/>
                </w:rPr>
                <w:delText>MAVEN NONPROD REPO(VIRTUAL)</w:delText>
              </w:r>
              <w:bookmarkStart w:id="2914" w:name="_Toc114137821"/>
              <w:bookmarkStart w:id="2915" w:name="_Toc114313429"/>
              <w:bookmarkStart w:id="2916" w:name="_Toc114488475"/>
              <w:bookmarkStart w:id="2917" w:name="_Toc114507623"/>
              <w:bookmarkStart w:id="2918" w:name="_Toc114507776"/>
              <w:bookmarkStart w:id="2919" w:name="_Toc114507940"/>
              <w:bookmarkStart w:id="2920" w:name="_Toc114740634"/>
              <w:bookmarkStart w:id="2921" w:name="_Toc114758494"/>
              <w:bookmarkStart w:id="2922" w:name="_Toc115204372"/>
              <w:bookmarkStart w:id="2923" w:name="_Toc115204971"/>
              <w:bookmarkEnd w:id="2914"/>
              <w:bookmarkEnd w:id="2915"/>
              <w:bookmarkEnd w:id="2916"/>
              <w:bookmarkEnd w:id="2917"/>
              <w:bookmarkEnd w:id="2918"/>
              <w:bookmarkEnd w:id="2919"/>
              <w:bookmarkEnd w:id="2920"/>
              <w:bookmarkEnd w:id="2921"/>
              <w:bookmarkEnd w:id="2922"/>
              <w:bookmarkEnd w:id="2923"/>
            </w:del>
          </w:p>
        </w:tc>
        <w:bookmarkStart w:id="2924" w:name="_Toc114137822"/>
        <w:bookmarkStart w:id="2925" w:name="_Toc114313430"/>
        <w:bookmarkStart w:id="2926" w:name="_Toc114488476"/>
        <w:bookmarkStart w:id="2927" w:name="_Toc114507624"/>
        <w:bookmarkStart w:id="2928" w:name="_Toc114507777"/>
        <w:bookmarkStart w:id="2929" w:name="_Toc114507941"/>
        <w:bookmarkStart w:id="2930" w:name="_Toc114740635"/>
        <w:bookmarkStart w:id="2931" w:name="_Toc114758495"/>
        <w:bookmarkStart w:id="2932" w:name="_Toc115204373"/>
        <w:bookmarkStart w:id="2933" w:name="_Toc115204972"/>
        <w:bookmarkEnd w:id="2924"/>
        <w:bookmarkEnd w:id="2925"/>
        <w:bookmarkEnd w:id="2926"/>
        <w:bookmarkEnd w:id="2927"/>
        <w:bookmarkEnd w:id="2928"/>
        <w:bookmarkEnd w:id="2929"/>
        <w:bookmarkEnd w:id="2930"/>
        <w:bookmarkEnd w:id="2931"/>
        <w:bookmarkEnd w:id="2932"/>
        <w:bookmarkEnd w:id="2933"/>
      </w:tr>
      <w:tr w:rsidR="005A7B76" w:rsidRPr="00EB3F21" w:rsidDel="0057790A" w14:paraId="10321072" w14:textId="37F221B8" w:rsidTr="00AD0B9F">
        <w:tblPrEx>
          <w:tblW w:w="4927" w:type="pct"/>
          <w:tblInd w:w="704" w:type="dxa"/>
          <w:tblLayout w:type="fixed"/>
          <w:tblPrExChange w:id="2934" w:author="Prasanth Prasannan(UST,IN)" w:date="2022-09-14T13:39:00Z">
            <w:tblPrEx>
              <w:tblW w:w="4927" w:type="pct"/>
              <w:tblInd w:w="704" w:type="dxa"/>
              <w:tblLayout w:type="fixed"/>
            </w:tblPrEx>
          </w:tblPrExChange>
        </w:tblPrEx>
        <w:trPr>
          <w:trHeight w:val="290"/>
          <w:del w:id="2935" w:author="Ramana Pinisetty(UST,IN)" w:date="2022-09-15T11:50:00Z"/>
          <w:trPrChange w:id="2936" w:author="Prasanth Prasannan(UST,IN)" w:date="2022-09-14T13:39:00Z">
            <w:trPr>
              <w:gridAfter w:val="0"/>
              <w:trHeight w:val="290"/>
            </w:trPr>
          </w:trPrChange>
        </w:trPr>
        <w:tc>
          <w:tcPr>
            <w:tcW w:w="1276" w:type="pct"/>
            <w:tcBorders>
              <w:top w:val="nil"/>
              <w:left w:val="single" w:sz="4" w:space="0" w:color="auto"/>
              <w:bottom w:val="single" w:sz="4" w:space="0" w:color="auto"/>
              <w:right w:val="single" w:sz="4" w:space="0" w:color="auto"/>
            </w:tcBorders>
            <w:shd w:val="clear" w:color="auto" w:fill="auto"/>
            <w:noWrap/>
            <w:vAlign w:val="bottom"/>
            <w:hideMark/>
            <w:tcPrChange w:id="2937" w:author="Prasanth Prasannan(UST,IN)" w:date="2022-09-14T13:39:00Z">
              <w:tcPr>
                <w:tcW w:w="769" w:type="pct"/>
                <w:gridSpan w:val="2"/>
                <w:tcBorders>
                  <w:top w:val="nil"/>
                  <w:left w:val="single" w:sz="4" w:space="0" w:color="auto"/>
                  <w:bottom w:val="single" w:sz="4" w:space="0" w:color="auto"/>
                  <w:right w:val="single" w:sz="4" w:space="0" w:color="auto"/>
                </w:tcBorders>
                <w:shd w:val="clear" w:color="auto" w:fill="auto"/>
                <w:noWrap/>
                <w:vAlign w:val="bottom"/>
                <w:hideMark/>
              </w:tcPr>
            </w:tcPrChange>
          </w:tcPr>
          <w:p w14:paraId="4938CD49" w14:textId="76A658B4" w:rsidR="005A7B76" w:rsidRPr="00045424" w:rsidDel="0057790A" w:rsidRDefault="005A7B76" w:rsidP="00E2263F">
            <w:pPr>
              <w:spacing w:after="0" w:line="240" w:lineRule="auto"/>
              <w:rPr>
                <w:del w:id="2938" w:author="Ramana Pinisetty(UST,IN)" w:date="2022-09-15T11:50:00Z"/>
                <w:rFonts w:eastAsia="Times New Roman"/>
                <w:color w:val="000000"/>
                <w:sz w:val="16"/>
                <w:szCs w:val="16"/>
                <w:lang w:eastAsia="en-US"/>
              </w:rPr>
            </w:pPr>
            <w:del w:id="2939" w:author="Ramana Pinisetty(UST,IN)" w:date="2022-09-15T11:50:00Z">
              <w:r w:rsidRPr="00045424" w:rsidDel="0057790A">
                <w:rPr>
                  <w:rFonts w:eastAsia="Times New Roman"/>
                  <w:color w:val="000000"/>
                  <w:sz w:val="16"/>
                  <w:szCs w:val="16"/>
                  <w:lang w:eastAsia="en-US"/>
                </w:rPr>
                <w:delText>MAVEN_PROD_REPO</w:delText>
              </w:r>
              <w:bookmarkStart w:id="2940" w:name="_Toc114137823"/>
              <w:bookmarkStart w:id="2941" w:name="_Toc114313431"/>
              <w:bookmarkStart w:id="2942" w:name="_Toc114488477"/>
              <w:bookmarkStart w:id="2943" w:name="_Toc114507625"/>
              <w:bookmarkStart w:id="2944" w:name="_Toc114507778"/>
              <w:bookmarkStart w:id="2945" w:name="_Toc114507942"/>
              <w:bookmarkStart w:id="2946" w:name="_Toc114740636"/>
              <w:bookmarkStart w:id="2947" w:name="_Toc114758496"/>
              <w:bookmarkStart w:id="2948" w:name="_Toc115204374"/>
              <w:bookmarkStart w:id="2949" w:name="_Toc115204973"/>
              <w:bookmarkEnd w:id="2940"/>
              <w:bookmarkEnd w:id="2941"/>
              <w:bookmarkEnd w:id="2942"/>
              <w:bookmarkEnd w:id="2943"/>
              <w:bookmarkEnd w:id="2944"/>
              <w:bookmarkEnd w:id="2945"/>
              <w:bookmarkEnd w:id="2946"/>
              <w:bookmarkEnd w:id="2947"/>
              <w:bookmarkEnd w:id="2948"/>
              <w:bookmarkEnd w:id="2949"/>
            </w:del>
          </w:p>
        </w:tc>
        <w:tc>
          <w:tcPr>
            <w:tcW w:w="1417" w:type="pct"/>
            <w:tcBorders>
              <w:top w:val="nil"/>
              <w:left w:val="nil"/>
              <w:bottom w:val="single" w:sz="4" w:space="0" w:color="auto"/>
              <w:right w:val="single" w:sz="4" w:space="0" w:color="auto"/>
            </w:tcBorders>
            <w:shd w:val="clear" w:color="000000" w:fill="FFD966"/>
            <w:noWrap/>
            <w:vAlign w:val="bottom"/>
            <w:hideMark/>
            <w:tcPrChange w:id="2950" w:author="Prasanth Prasannan(UST,IN)" w:date="2022-09-14T13:39:00Z">
              <w:tcPr>
                <w:tcW w:w="1924" w:type="pct"/>
                <w:tcBorders>
                  <w:top w:val="nil"/>
                  <w:left w:val="nil"/>
                  <w:bottom w:val="single" w:sz="4" w:space="0" w:color="auto"/>
                  <w:right w:val="single" w:sz="4" w:space="0" w:color="auto"/>
                </w:tcBorders>
                <w:shd w:val="clear" w:color="000000" w:fill="FFD966"/>
                <w:noWrap/>
                <w:vAlign w:val="bottom"/>
                <w:hideMark/>
              </w:tcPr>
            </w:tcPrChange>
          </w:tcPr>
          <w:p w14:paraId="23284CBA" w14:textId="073DA574" w:rsidR="005A7B76" w:rsidRPr="00045424" w:rsidDel="0057790A" w:rsidRDefault="005A7B76" w:rsidP="00E2263F">
            <w:pPr>
              <w:spacing w:after="0" w:line="240" w:lineRule="auto"/>
              <w:rPr>
                <w:del w:id="2951" w:author="Ramana Pinisetty(UST,IN)" w:date="2022-09-15T11:50:00Z"/>
                <w:rFonts w:eastAsia="Times New Roman"/>
                <w:color w:val="000000"/>
                <w:sz w:val="16"/>
                <w:szCs w:val="16"/>
                <w:lang w:eastAsia="en-US"/>
              </w:rPr>
            </w:pPr>
            <w:del w:id="2952" w:author="Ramana Pinisetty(UST,IN)" w:date="2022-09-15T11:50:00Z">
              <w:r w:rsidRPr="00045424" w:rsidDel="0057790A">
                <w:rPr>
                  <w:rFonts w:eastAsia="Times New Roman"/>
                  <w:color w:val="000000"/>
                  <w:sz w:val="16"/>
                  <w:szCs w:val="16"/>
                  <w:lang w:eastAsia="en-US"/>
                </w:rPr>
                <w:delText>usthps-intplus-prod-maven2-vr</w:delText>
              </w:r>
              <w:bookmarkStart w:id="2953" w:name="_Toc114137824"/>
              <w:bookmarkStart w:id="2954" w:name="_Toc114313432"/>
              <w:bookmarkStart w:id="2955" w:name="_Toc114488478"/>
              <w:bookmarkStart w:id="2956" w:name="_Toc114507626"/>
              <w:bookmarkStart w:id="2957" w:name="_Toc114507779"/>
              <w:bookmarkStart w:id="2958" w:name="_Toc114507943"/>
              <w:bookmarkStart w:id="2959" w:name="_Toc114740637"/>
              <w:bookmarkStart w:id="2960" w:name="_Toc114758497"/>
              <w:bookmarkStart w:id="2961" w:name="_Toc115204375"/>
              <w:bookmarkStart w:id="2962" w:name="_Toc115204974"/>
              <w:bookmarkEnd w:id="2953"/>
              <w:bookmarkEnd w:id="2954"/>
              <w:bookmarkEnd w:id="2955"/>
              <w:bookmarkEnd w:id="2956"/>
              <w:bookmarkEnd w:id="2957"/>
              <w:bookmarkEnd w:id="2958"/>
              <w:bookmarkEnd w:id="2959"/>
              <w:bookmarkEnd w:id="2960"/>
              <w:bookmarkEnd w:id="2961"/>
              <w:bookmarkEnd w:id="2962"/>
            </w:del>
          </w:p>
        </w:tc>
        <w:tc>
          <w:tcPr>
            <w:tcW w:w="2307" w:type="pct"/>
            <w:tcBorders>
              <w:top w:val="nil"/>
              <w:left w:val="nil"/>
              <w:bottom w:val="single" w:sz="4" w:space="0" w:color="auto"/>
              <w:right w:val="single" w:sz="4" w:space="0" w:color="auto"/>
            </w:tcBorders>
            <w:shd w:val="clear" w:color="auto" w:fill="auto"/>
            <w:noWrap/>
            <w:vAlign w:val="bottom"/>
            <w:hideMark/>
            <w:tcPrChange w:id="2963" w:author="Prasanth Prasannan(UST,IN)" w:date="2022-09-14T13:39:00Z">
              <w:tcPr>
                <w:tcW w:w="2307" w:type="pct"/>
                <w:tcBorders>
                  <w:top w:val="nil"/>
                  <w:left w:val="nil"/>
                  <w:bottom w:val="single" w:sz="4" w:space="0" w:color="auto"/>
                  <w:right w:val="single" w:sz="4" w:space="0" w:color="auto"/>
                </w:tcBorders>
                <w:shd w:val="clear" w:color="auto" w:fill="auto"/>
                <w:noWrap/>
                <w:vAlign w:val="bottom"/>
                <w:hideMark/>
              </w:tcPr>
            </w:tcPrChange>
          </w:tcPr>
          <w:p w14:paraId="5C1441ED" w14:textId="0ED26179" w:rsidR="005A7B76" w:rsidRPr="00045424" w:rsidDel="0057790A" w:rsidRDefault="005A7B76" w:rsidP="00E2263F">
            <w:pPr>
              <w:spacing w:after="0" w:line="240" w:lineRule="auto"/>
              <w:rPr>
                <w:del w:id="2964" w:author="Ramana Pinisetty(UST,IN)" w:date="2022-09-15T11:50:00Z"/>
                <w:rFonts w:eastAsia="Times New Roman"/>
                <w:color w:val="000000"/>
                <w:sz w:val="16"/>
                <w:szCs w:val="16"/>
                <w:lang w:eastAsia="en-US"/>
              </w:rPr>
            </w:pPr>
            <w:del w:id="2965" w:author="Ramana Pinisetty(UST,IN)" w:date="2022-09-15T11:50:00Z">
              <w:r w:rsidRPr="00045424" w:rsidDel="0057790A">
                <w:rPr>
                  <w:rFonts w:eastAsia="Times New Roman"/>
                  <w:color w:val="000000"/>
                  <w:sz w:val="16"/>
                  <w:szCs w:val="16"/>
                  <w:lang w:eastAsia="en-US"/>
                </w:rPr>
                <w:delText> </w:delText>
              </w:r>
              <w:r w:rsidDel="0057790A">
                <w:rPr>
                  <w:rFonts w:eastAsia="Times New Roman"/>
                  <w:color w:val="000000"/>
                  <w:sz w:val="16"/>
                  <w:szCs w:val="16"/>
                  <w:lang w:eastAsia="en-US"/>
                </w:rPr>
                <w:delText>MAVEN PROD REPO(VIRTUAL)</w:delText>
              </w:r>
              <w:bookmarkStart w:id="2966" w:name="_Toc114137825"/>
              <w:bookmarkStart w:id="2967" w:name="_Toc114313433"/>
              <w:bookmarkStart w:id="2968" w:name="_Toc114488479"/>
              <w:bookmarkStart w:id="2969" w:name="_Toc114507627"/>
              <w:bookmarkStart w:id="2970" w:name="_Toc114507780"/>
              <w:bookmarkStart w:id="2971" w:name="_Toc114507944"/>
              <w:bookmarkStart w:id="2972" w:name="_Toc114740638"/>
              <w:bookmarkStart w:id="2973" w:name="_Toc114758498"/>
              <w:bookmarkStart w:id="2974" w:name="_Toc115204376"/>
              <w:bookmarkStart w:id="2975" w:name="_Toc115204975"/>
              <w:bookmarkEnd w:id="2966"/>
              <w:bookmarkEnd w:id="2967"/>
              <w:bookmarkEnd w:id="2968"/>
              <w:bookmarkEnd w:id="2969"/>
              <w:bookmarkEnd w:id="2970"/>
              <w:bookmarkEnd w:id="2971"/>
              <w:bookmarkEnd w:id="2972"/>
              <w:bookmarkEnd w:id="2973"/>
              <w:bookmarkEnd w:id="2974"/>
              <w:bookmarkEnd w:id="2975"/>
            </w:del>
          </w:p>
        </w:tc>
        <w:bookmarkStart w:id="2976" w:name="_Toc114137826"/>
        <w:bookmarkStart w:id="2977" w:name="_Toc114313434"/>
        <w:bookmarkStart w:id="2978" w:name="_Toc114488480"/>
        <w:bookmarkStart w:id="2979" w:name="_Toc114507628"/>
        <w:bookmarkStart w:id="2980" w:name="_Toc114507781"/>
        <w:bookmarkStart w:id="2981" w:name="_Toc114507945"/>
        <w:bookmarkStart w:id="2982" w:name="_Toc114740639"/>
        <w:bookmarkStart w:id="2983" w:name="_Toc114758499"/>
        <w:bookmarkStart w:id="2984" w:name="_Toc115204377"/>
        <w:bookmarkStart w:id="2985" w:name="_Toc115204976"/>
        <w:bookmarkEnd w:id="2976"/>
        <w:bookmarkEnd w:id="2977"/>
        <w:bookmarkEnd w:id="2978"/>
        <w:bookmarkEnd w:id="2979"/>
        <w:bookmarkEnd w:id="2980"/>
        <w:bookmarkEnd w:id="2981"/>
        <w:bookmarkEnd w:id="2982"/>
        <w:bookmarkEnd w:id="2983"/>
        <w:bookmarkEnd w:id="2984"/>
        <w:bookmarkEnd w:id="2985"/>
      </w:tr>
      <w:tr w:rsidR="005A7B76" w:rsidRPr="00EB3F21" w:rsidDel="0057790A" w14:paraId="396A2F9D" w14:textId="1F3A7C26" w:rsidTr="00AD0B9F">
        <w:tblPrEx>
          <w:tblW w:w="4927" w:type="pct"/>
          <w:tblInd w:w="704" w:type="dxa"/>
          <w:tblLayout w:type="fixed"/>
          <w:tblPrExChange w:id="2986" w:author="Prasanth Prasannan(UST,IN)" w:date="2022-09-14T13:39:00Z">
            <w:tblPrEx>
              <w:tblW w:w="4927" w:type="pct"/>
              <w:tblInd w:w="704" w:type="dxa"/>
              <w:tblLayout w:type="fixed"/>
            </w:tblPrEx>
          </w:tblPrExChange>
        </w:tblPrEx>
        <w:trPr>
          <w:trHeight w:val="290"/>
          <w:del w:id="2987" w:author="Ramana Pinisetty(UST,IN)" w:date="2022-09-15T11:50:00Z"/>
          <w:trPrChange w:id="2988" w:author="Prasanth Prasannan(UST,IN)" w:date="2022-09-14T13:39:00Z">
            <w:trPr>
              <w:gridAfter w:val="0"/>
              <w:trHeight w:val="290"/>
            </w:trPr>
          </w:trPrChange>
        </w:trPr>
        <w:tc>
          <w:tcPr>
            <w:tcW w:w="1276" w:type="pct"/>
            <w:tcBorders>
              <w:top w:val="nil"/>
              <w:left w:val="single" w:sz="4" w:space="0" w:color="auto"/>
              <w:bottom w:val="single" w:sz="4" w:space="0" w:color="auto"/>
              <w:right w:val="single" w:sz="4" w:space="0" w:color="auto"/>
            </w:tcBorders>
            <w:shd w:val="clear" w:color="auto" w:fill="auto"/>
            <w:noWrap/>
            <w:vAlign w:val="bottom"/>
            <w:hideMark/>
            <w:tcPrChange w:id="2989" w:author="Prasanth Prasannan(UST,IN)" w:date="2022-09-14T13:39:00Z">
              <w:tcPr>
                <w:tcW w:w="769" w:type="pct"/>
                <w:gridSpan w:val="2"/>
                <w:tcBorders>
                  <w:top w:val="nil"/>
                  <w:left w:val="single" w:sz="4" w:space="0" w:color="auto"/>
                  <w:bottom w:val="single" w:sz="4" w:space="0" w:color="auto"/>
                  <w:right w:val="single" w:sz="4" w:space="0" w:color="auto"/>
                </w:tcBorders>
                <w:shd w:val="clear" w:color="auto" w:fill="auto"/>
                <w:noWrap/>
                <w:vAlign w:val="bottom"/>
                <w:hideMark/>
              </w:tcPr>
            </w:tcPrChange>
          </w:tcPr>
          <w:p w14:paraId="6BAD95BE" w14:textId="466E5AB9" w:rsidR="005A7B76" w:rsidRPr="00045424" w:rsidDel="0057790A" w:rsidRDefault="005A7B76" w:rsidP="00E2263F">
            <w:pPr>
              <w:spacing w:after="0" w:line="240" w:lineRule="auto"/>
              <w:rPr>
                <w:del w:id="2990" w:author="Ramana Pinisetty(UST,IN)" w:date="2022-09-15T11:50:00Z"/>
                <w:rFonts w:eastAsia="Times New Roman"/>
                <w:color w:val="000000"/>
                <w:sz w:val="16"/>
                <w:szCs w:val="16"/>
                <w:lang w:eastAsia="en-US"/>
              </w:rPr>
            </w:pPr>
            <w:del w:id="2991" w:author="Ramana Pinisetty(UST,IN)" w:date="2022-09-15T11:50:00Z">
              <w:r w:rsidRPr="00045424" w:rsidDel="0057790A">
                <w:rPr>
                  <w:rFonts w:eastAsia="Times New Roman"/>
                  <w:color w:val="000000"/>
                  <w:sz w:val="16"/>
                  <w:szCs w:val="16"/>
                  <w:lang w:eastAsia="en-US"/>
                </w:rPr>
                <w:delText>SONAR_HOST_URL</w:delText>
              </w:r>
              <w:bookmarkStart w:id="2992" w:name="_Toc114137827"/>
              <w:bookmarkStart w:id="2993" w:name="_Toc114313435"/>
              <w:bookmarkStart w:id="2994" w:name="_Toc114488481"/>
              <w:bookmarkStart w:id="2995" w:name="_Toc114507629"/>
              <w:bookmarkStart w:id="2996" w:name="_Toc114507782"/>
              <w:bookmarkStart w:id="2997" w:name="_Toc114507946"/>
              <w:bookmarkStart w:id="2998" w:name="_Toc114740640"/>
              <w:bookmarkStart w:id="2999" w:name="_Toc114758500"/>
              <w:bookmarkStart w:id="3000" w:name="_Toc115204378"/>
              <w:bookmarkStart w:id="3001" w:name="_Toc115204977"/>
              <w:bookmarkEnd w:id="2992"/>
              <w:bookmarkEnd w:id="2993"/>
              <w:bookmarkEnd w:id="2994"/>
              <w:bookmarkEnd w:id="2995"/>
              <w:bookmarkEnd w:id="2996"/>
              <w:bookmarkEnd w:id="2997"/>
              <w:bookmarkEnd w:id="2998"/>
              <w:bookmarkEnd w:id="2999"/>
              <w:bookmarkEnd w:id="3000"/>
              <w:bookmarkEnd w:id="3001"/>
            </w:del>
          </w:p>
        </w:tc>
        <w:tc>
          <w:tcPr>
            <w:tcW w:w="1417" w:type="pct"/>
            <w:tcBorders>
              <w:top w:val="nil"/>
              <w:left w:val="nil"/>
              <w:bottom w:val="single" w:sz="4" w:space="0" w:color="auto"/>
              <w:right w:val="single" w:sz="4" w:space="0" w:color="auto"/>
            </w:tcBorders>
            <w:shd w:val="clear" w:color="auto" w:fill="auto"/>
            <w:noWrap/>
            <w:vAlign w:val="bottom"/>
            <w:hideMark/>
            <w:tcPrChange w:id="3002" w:author="Prasanth Prasannan(UST,IN)" w:date="2022-09-14T13:39:00Z">
              <w:tcPr>
                <w:tcW w:w="1924" w:type="pct"/>
                <w:tcBorders>
                  <w:top w:val="nil"/>
                  <w:left w:val="nil"/>
                  <w:bottom w:val="single" w:sz="4" w:space="0" w:color="auto"/>
                  <w:right w:val="single" w:sz="4" w:space="0" w:color="auto"/>
                </w:tcBorders>
                <w:shd w:val="clear" w:color="auto" w:fill="auto"/>
                <w:noWrap/>
                <w:vAlign w:val="bottom"/>
                <w:hideMark/>
              </w:tcPr>
            </w:tcPrChange>
          </w:tcPr>
          <w:p w14:paraId="7D5679EE" w14:textId="207422FE" w:rsidR="005A7B76" w:rsidRPr="00045424" w:rsidDel="0057790A" w:rsidRDefault="006D05B5" w:rsidP="00E2263F">
            <w:pPr>
              <w:spacing w:after="0" w:line="240" w:lineRule="auto"/>
              <w:rPr>
                <w:del w:id="3003" w:author="Ramana Pinisetty(UST,IN)" w:date="2022-09-15T11:50:00Z"/>
                <w:rFonts w:eastAsia="Times New Roman"/>
                <w:color w:val="0563C1"/>
                <w:sz w:val="16"/>
                <w:szCs w:val="16"/>
                <w:u w:val="single"/>
                <w:lang w:eastAsia="en-US"/>
              </w:rPr>
            </w:pPr>
            <w:del w:id="3004" w:author="Ramana Pinisetty(UST,IN)" w:date="2022-09-15T11:50:00Z">
              <w:r w:rsidDel="0057790A">
                <w:fldChar w:fldCharType="begin"/>
              </w:r>
              <w:r w:rsidDel="0057790A">
                <w:delInstrText xml:space="preserve"> HYPERLINK "https://sonarcloud.io/" </w:delInstrText>
              </w:r>
              <w:r w:rsidDel="0057790A">
                <w:fldChar w:fldCharType="separate"/>
              </w:r>
              <w:r w:rsidR="005A7B76" w:rsidRPr="00045424" w:rsidDel="0057790A">
                <w:rPr>
                  <w:rFonts w:eastAsia="Times New Roman"/>
                  <w:color w:val="0563C1"/>
                  <w:sz w:val="16"/>
                  <w:szCs w:val="16"/>
                  <w:u w:val="single"/>
                  <w:lang w:eastAsia="en-US"/>
                </w:rPr>
                <w:delText xml:space="preserve">https://sonarcloud.io </w:delText>
              </w:r>
              <w:r w:rsidDel="0057790A">
                <w:rPr>
                  <w:rFonts w:eastAsia="Times New Roman"/>
                  <w:color w:val="0563C1"/>
                  <w:sz w:val="16"/>
                  <w:szCs w:val="16"/>
                  <w:u w:val="single"/>
                  <w:lang w:eastAsia="en-US"/>
                </w:rPr>
                <w:fldChar w:fldCharType="end"/>
              </w:r>
              <w:bookmarkStart w:id="3005" w:name="_Toc114137828"/>
              <w:bookmarkStart w:id="3006" w:name="_Toc114313436"/>
              <w:bookmarkStart w:id="3007" w:name="_Toc114488482"/>
              <w:bookmarkStart w:id="3008" w:name="_Toc114507630"/>
              <w:bookmarkStart w:id="3009" w:name="_Toc114507783"/>
              <w:bookmarkStart w:id="3010" w:name="_Toc114507947"/>
              <w:bookmarkStart w:id="3011" w:name="_Toc114740641"/>
              <w:bookmarkStart w:id="3012" w:name="_Toc114758501"/>
              <w:bookmarkStart w:id="3013" w:name="_Toc115204379"/>
              <w:bookmarkStart w:id="3014" w:name="_Toc115204978"/>
              <w:bookmarkEnd w:id="3005"/>
              <w:bookmarkEnd w:id="3006"/>
              <w:bookmarkEnd w:id="3007"/>
              <w:bookmarkEnd w:id="3008"/>
              <w:bookmarkEnd w:id="3009"/>
              <w:bookmarkEnd w:id="3010"/>
              <w:bookmarkEnd w:id="3011"/>
              <w:bookmarkEnd w:id="3012"/>
              <w:bookmarkEnd w:id="3013"/>
              <w:bookmarkEnd w:id="3014"/>
            </w:del>
          </w:p>
        </w:tc>
        <w:tc>
          <w:tcPr>
            <w:tcW w:w="2307" w:type="pct"/>
            <w:tcBorders>
              <w:top w:val="nil"/>
              <w:left w:val="nil"/>
              <w:bottom w:val="single" w:sz="4" w:space="0" w:color="auto"/>
              <w:right w:val="single" w:sz="4" w:space="0" w:color="auto"/>
            </w:tcBorders>
            <w:shd w:val="clear" w:color="auto" w:fill="auto"/>
            <w:noWrap/>
            <w:vAlign w:val="bottom"/>
            <w:hideMark/>
            <w:tcPrChange w:id="3015" w:author="Prasanth Prasannan(UST,IN)" w:date="2022-09-14T13:39:00Z">
              <w:tcPr>
                <w:tcW w:w="2307" w:type="pct"/>
                <w:tcBorders>
                  <w:top w:val="nil"/>
                  <w:left w:val="nil"/>
                  <w:bottom w:val="single" w:sz="4" w:space="0" w:color="auto"/>
                  <w:right w:val="single" w:sz="4" w:space="0" w:color="auto"/>
                </w:tcBorders>
                <w:shd w:val="clear" w:color="auto" w:fill="auto"/>
                <w:noWrap/>
                <w:vAlign w:val="bottom"/>
                <w:hideMark/>
              </w:tcPr>
            </w:tcPrChange>
          </w:tcPr>
          <w:p w14:paraId="79908C7A" w14:textId="65B30101" w:rsidR="005A7B76" w:rsidRPr="00045424" w:rsidDel="0057790A" w:rsidRDefault="005A7B76" w:rsidP="00E2263F">
            <w:pPr>
              <w:spacing w:after="0" w:line="240" w:lineRule="auto"/>
              <w:rPr>
                <w:del w:id="3016" w:author="Ramana Pinisetty(UST,IN)" w:date="2022-09-15T11:50:00Z"/>
                <w:rFonts w:eastAsia="Times New Roman"/>
                <w:color w:val="000000"/>
                <w:sz w:val="16"/>
                <w:szCs w:val="16"/>
                <w:lang w:eastAsia="en-US"/>
              </w:rPr>
            </w:pPr>
            <w:del w:id="3017" w:author="Ramana Pinisetty(UST,IN)" w:date="2022-09-15T11:50:00Z">
              <w:r w:rsidRPr="00045424" w:rsidDel="0057790A">
                <w:rPr>
                  <w:rFonts w:eastAsia="Times New Roman"/>
                  <w:color w:val="000000"/>
                  <w:sz w:val="16"/>
                  <w:szCs w:val="16"/>
                  <w:lang w:eastAsia="en-US"/>
                </w:rPr>
                <w:delText> </w:delText>
              </w:r>
              <w:r w:rsidRPr="00EB3F21" w:rsidDel="0057790A">
                <w:rPr>
                  <w:rFonts w:eastAsia="Times New Roman"/>
                  <w:color w:val="000000"/>
                  <w:sz w:val="16"/>
                  <w:szCs w:val="16"/>
                  <w:lang w:eastAsia="en-US"/>
                </w:rPr>
                <w:delText>SONAR URL</w:delText>
              </w:r>
              <w:bookmarkStart w:id="3018" w:name="_Toc114137829"/>
              <w:bookmarkStart w:id="3019" w:name="_Toc114313437"/>
              <w:bookmarkStart w:id="3020" w:name="_Toc114488483"/>
              <w:bookmarkStart w:id="3021" w:name="_Toc114507631"/>
              <w:bookmarkStart w:id="3022" w:name="_Toc114507784"/>
              <w:bookmarkStart w:id="3023" w:name="_Toc114507948"/>
              <w:bookmarkStart w:id="3024" w:name="_Toc114740642"/>
              <w:bookmarkStart w:id="3025" w:name="_Toc114758502"/>
              <w:bookmarkStart w:id="3026" w:name="_Toc115204380"/>
              <w:bookmarkStart w:id="3027" w:name="_Toc115204979"/>
              <w:bookmarkEnd w:id="3018"/>
              <w:bookmarkEnd w:id="3019"/>
              <w:bookmarkEnd w:id="3020"/>
              <w:bookmarkEnd w:id="3021"/>
              <w:bookmarkEnd w:id="3022"/>
              <w:bookmarkEnd w:id="3023"/>
              <w:bookmarkEnd w:id="3024"/>
              <w:bookmarkEnd w:id="3025"/>
              <w:bookmarkEnd w:id="3026"/>
              <w:bookmarkEnd w:id="3027"/>
            </w:del>
          </w:p>
        </w:tc>
        <w:bookmarkStart w:id="3028" w:name="_Toc114137830"/>
        <w:bookmarkStart w:id="3029" w:name="_Toc114313438"/>
        <w:bookmarkStart w:id="3030" w:name="_Toc114488484"/>
        <w:bookmarkStart w:id="3031" w:name="_Toc114507632"/>
        <w:bookmarkStart w:id="3032" w:name="_Toc114507785"/>
        <w:bookmarkStart w:id="3033" w:name="_Toc114507949"/>
        <w:bookmarkStart w:id="3034" w:name="_Toc114740643"/>
        <w:bookmarkStart w:id="3035" w:name="_Toc114758503"/>
        <w:bookmarkStart w:id="3036" w:name="_Toc115204381"/>
        <w:bookmarkStart w:id="3037" w:name="_Toc115204980"/>
        <w:bookmarkEnd w:id="3028"/>
        <w:bookmarkEnd w:id="3029"/>
        <w:bookmarkEnd w:id="3030"/>
        <w:bookmarkEnd w:id="3031"/>
        <w:bookmarkEnd w:id="3032"/>
        <w:bookmarkEnd w:id="3033"/>
        <w:bookmarkEnd w:id="3034"/>
        <w:bookmarkEnd w:id="3035"/>
        <w:bookmarkEnd w:id="3036"/>
        <w:bookmarkEnd w:id="3037"/>
      </w:tr>
      <w:tr w:rsidR="005A7B76" w:rsidRPr="00EB3F21" w:rsidDel="0057790A" w14:paraId="70B6DCE8" w14:textId="3F9F4664" w:rsidTr="00AD0B9F">
        <w:tblPrEx>
          <w:tblW w:w="4927" w:type="pct"/>
          <w:tblInd w:w="704" w:type="dxa"/>
          <w:tblLayout w:type="fixed"/>
          <w:tblPrExChange w:id="3038" w:author="Prasanth Prasannan(UST,IN)" w:date="2022-09-14T13:39:00Z">
            <w:tblPrEx>
              <w:tblW w:w="4927" w:type="pct"/>
              <w:tblInd w:w="704" w:type="dxa"/>
              <w:tblLayout w:type="fixed"/>
            </w:tblPrEx>
          </w:tblPrExChange>
        </w:tblPrEx>
        <w:trPr>
          <w:trHeight w:val="290"/>
          <w:del w:id="3039" w:author="Ramana Pinisetty(UST,IN)" w:date="2022-09-15T11:50:00Z"/>
          <w:trPrChange w:id="3040" w:author="Prasanth Prasannan(UST,IN)" w:date="2022-09-14T13:39:00Z">
            <w:trPr>
              <w:gridAfter w:val="0"/>
              <w:trHeight w:val="290"/>
            </w:trPr>
          </w:trPrChange>
        </w:trPr>
        <w:tc>
          <w:tcPr>
            <w:tcW w:w="1276" w:type="pct"/>
            <w:tcBorders>
              <w:top w:val="nil"/>
              <w:left w:val="single" w:sz="4" w:space="0" w:color="auto"/>
              <w:bottom w:val="single" w:sz="4" w:space="0" w:color="auto"/>
              <w:right w:val="single" w:sz="4" w:space="0" w:color="auto"/>
            </w:tcBorders>
            <w:shd w:val="clear" w:color="auto" w:fill="auto"/>
            <w:noWrap/>
            <w:vAlign w:val="bottom"/>
            <w:hideMark/>
            <w:tcPrChange w:id="3041" w:author="Prasanth Prasannan(UST,IN)" w:date="2022-09-14T13:39:00Z">
              <w:tcPr>
                <w:tcW w:w="769" w:type="pct"/>
                <w:gridSpan w:val="2"/>
                <w:tcBorders>
                  <w:top w:val="nil"/>
                  <w:left w:val="single" w:sz="4" w:space="0" w:color="auto"/>
                  <w:bottom w:val="single" w:sz="4" w:space="0" w:color="auto"/>
                  <w:right w:val="single" w:sz="4" w:space="0" w:color="auto"/>
                </w:tcBorders>
                <w:shd w:val="clear" w:color="auto" w:fill="auto"/>
                <w:noWrap/>
                <w:vAlign w:val="bottom"/>
                <w:hideMark/>
              </w:tcPr>
            </w:tcPrChange>
          </w:tcPr>
          <w:p w14:paraId="39B16749" w14:textId="66DBF38B" w:rsidR="005A7B76" w:rsidRPr="00045424" w:rsidDel="0057790A" w:rsidRDefault="005A7B76" w:rsidP="00E2263F">
            <w:pPr>
              <w:spacing w:after="0" w:line="240" w:lineRule="auto"/>
              <w:rPr>
                <w:del w:id="3042" w:author="Ramana Pinisetty(UST,IN)" w:date="2022-09-15T11:50:00Z"/>
                <w:rFonts w:eastAsia="Times New Roman"/>
                <w:color w:val="000000"/>
                <w:sz w:val="16"/>
                <w:szCs w:val="16"/>
                <w:lang w:eastAsia="en-US"/>
              </w:rPr>
            </w:pPr>
            <w:del w:id="3043" w:author="Ramana Pinisetty(UST,IN)" w:date="2022-09-15T11:50:00Z">
              <w:r w:rsidRPr="00045424" w:rsidDel="0057790A">
                <w:rPr>
                  <w:rFonts w:eastAsia="Times New Roman"/>
                  <w:color w:val="000000"/>
                  <w:sz w:val="16"/>
                  <w:szCs w:val="16"/>
                  <w:lang w:eastAsia="en-US"/>
                </w:rPr>
                <w:delText>SONAR_TOKEN</w:delText>
              </w:r>
              <w:bookmarkStart w:id="3044" w:name="_Toc114137831"/>
              <w:bookmarkStart w:id="3045" w:name="_Toc114313439"/>
              <w:bookmarkStart w:id="3046" w:name="_Toc114488485"/>
              <w:bookmarkStart w:id="3047" w:name="_Toc114507633"/>
              <w:bookmarkStart w:id="3048" w:name="_Toc114507786"/>
              <w:bookmarkStart w:id="3049" w:name="_Toc114507950"/>
              <w:bookmarkStart w:id="3050" w:name="_Toc114740644"/>
              <w:bookmarkStart w:id="3051" w:name="_Toc114758504"/>
              <w:bookmarkStart w:id="3052" w:name="_Toc115204382"/>
              <w:bookmarkStart w:id="3053" w:name="_Toc115204981"/>
              <w:bookmarkEnd w:id="3044"/>
              <w:bookmarkEnd w:id="3045"/>
              <w:bookmarkEnd w:id="3046"/>
              <w:bookmarkEnd w:id="3047"/>
              <w:bookmarkEnd w:id="3048"/>
              <w:bookmarkEnd w:id="3049"/>
              <w:bookmarkEnd w:id="3050"/>
              <w:bookmarkEnd w:id="3051"/>
              <w:bookmarkEnd w:id="3052"/>
              <w:bookmarkEnd w:id="3053"/>
            </w:del>
          </w:p>
        </w:tc>
        <w:tc>
          <w:tcPr>
            <w:tcW w:w="1417" w:type="pct"/>
            <w:tcBorders>
              <w:top w:val="nil"/>
              <w:left w:val="nil"/>
              <w:bottom w:val="single" w:sz="4" w:space="0" w:color="auto"/>
              <w:right w:val="single" w:sz="4" w:space="0" w:color="auto"/>
            </w:tcBorders>
            <w:shd w:val="clear" w:color="000000" w:fill="FFD966"/>
            <w:noWrap/>
            <w:vAlign w:val="bottom"/>
            <w:hideMark/>
            <w:tcPrChange w:id="3054" w:author="Prasanth Prasannan(UST,IN)" w:date="2022-09-14T13:39:00Z">
              <w:tcPr>
                <w:tcW w:w="1924" w:type="pct"/>
                <w:tcBorders>
                  <w:top w:val="nil"/>
                  <w:left w:val="nil"/>
                  <w:bottom w:val="single" w:sz="4" w:space="0" w:color="auto"/>
                  <w:right w:val="single" w:sz="4" w:space="0" w:color="auto"/>
                </w:tcBorders>
                <w:shd w:val="clear" w:color="000000" w:fill="FFD966"/>
                <w:noWrap/>
                <w:vAlign w:val="bottom"/>
                <w:hideMark/>
              </w:tcPr>
            </w:tcPrChange>
          </w:tcPr>
          <w:p w14:paraId="65D43FC6" w14:textId="6C75C58B" w:rsidR="005A7B76" w:rsidRPr="00045424" w:rsidDel="0057790A" w:rsidRDefault="005A7B76" w:rsidP="00E2263F">
            <w:pPr>
              <w:spacing w:after="0" w:line="240" w:lineRule="auto"/>
              <w:rPr>
                <w:del w:id="3055" w:author="Ramana Pinisetty(UST,IN)" w:date="2022-09-15T11:50:00Z"/>
                <w:rFonts w:eastAsia="Times New Roman"/>
                <w:color w:val="000000"/>
                <w:sz w:val="16"/>
                <w:szCs w:val="16"/>
                <w:lang w:eastAsia="en-US"/>
              </w:rPr>
            </w:pPr>
            <w:del w:id="3056" w:author="Ramana Pinisetty(UST,IN)" w:date="2022-09-15T11:50:00Z">
              <w:r w:rsidRPr="00045424" w:rsidDel="0057790A">
                <w:rPr>
                  <w:rFonts w:eastAsia="Times New Roman"/>
                  <w:color w:val="000000"/>
                  <w:sz w:val="16"/>
                  <w:szCs w:val="16"/>
                  <w:lang w:eastAsia="en-US"/>
                </w:rPr>
                <w:delText>***</w:delText>
              </w:r>
              <w:bookmarkStart w:id="3057" w:name="_Toc114137832"/>
              <w:bookmarkStart w:id="3058" w:name="_Toc114313440"/>
              <w:bookmarkStart w:id="3059" w:name="_Toc114488486"/>
              <w:bookmarkStart w:id="3060" w:name="_Toc114507634"/>
              <w:bookmarkStart w:id="3061" w:name="_Toc114507787"/>
              <w:bookmarkStart w:id="3062" w:name="_Toc114507951"/>
              <w:bookmarkStart w:id="3063" w:name="_Toc114740645"/>
              <w:bookmarkStart w:id="3064" w:name="_Toc114758505"/>
              <w:bookmarkStart w:id="3065" w:name="_Toc115204383"/>
              <w:bookmarkStart w:id="3066" w:name="_Toc115204982"/>
              <w:bookmarkEnd w:id="3057"/>
              <w:bookmarkEnd w:id="3058"/>
              <w:bookmarkEnd w:id="3059"/>
              <w:bookmarkEnd w:id="3060"/>
              <w:bookmarkEnd w:id="3061"/>
              <w:bookmarkEnd w:id="3062"/>
              <w:bookmarkEnd w:id="3063"/>
              <w:bookmarkEnd w:id="3064"/>
              <w:bookmarkEnd w:id="3065"/>
              <w:bookmarkEnd w:id="3066"/>
            </w:del>
          </w:p>
        </w:tc>
        <w:tc>
          <w:tcPr>
            <w:tcW w:w="2307" w:type="pct"/>
            <w:tcBorders>
              <w:top w:val="nil"/>
              <w:left w:val="nil"/>
              <w:bottom w:val="single" w:sz="4" w:space="0" w:color="auto"/>
              <w:right w:val="single" w:sz="4" w:space="0" w:color="auto"/>
            </w:tcBorders>
            <w:shd w:val="clear" w:color="auto" w:fill="auto"/>
            <w:noWrap/>
            <w:vAlign w:val="bottom"/>
            <w:hideMark/>
            <w:tcPrChange w:id="3067" w:author="Prasanth Prasannan(UST,IN)" w:date="2022-09-14T13:39:00Z">
              <w:tcPr>
                <w:tcW w:w="2307" w:type="pct"/>
                <w:tcBorders>
                  <w:top w:val="nil"/>
                  <w:left w:val="nil"/>
                  <w:bottom w:val="single" w:sz="4" w:space="0" w:color="auto"/>
                  <w:right w:val="single" w:sz="4" w:space="0" w:color="auto"/>
                </w:tcBorders>
                <w:shd w:val="clear" w:color="auto" w:fill="auto"/>
                <w:noWrap/>
                <w:vAlign w:val="bottom"/>
                <w:hideMark/>
              </w:tcPr>
            </w:tcPrChange>
          </w:tcPr>
          <w:p w14:paraId="1A9F6A1F" w14:textId="72C9B7DB" w:rsidR="005A7B76" w:rsidRPr="00045424" w:rsidDel="0057790A" w:rsidRDefault="005A7B76" w:rsidP="00E2263F">
            <w:pPr>
              <w:spacing w:after="0" w:line="240" w:lineRule="auto"/>
              <w:rPr>
                <w:del w:id="3068" w:author="Ramana Pinisetty(UST,IN)" w:date="2022-09-15T11:50:00Z"/>
                <w:rFonts w:eastAsia="Times New Roman"/>
                <w:color w:val="000000"/>
                <w:sz w:val="16"/>
                <w:szCs w:val="16"/>
                <w:lang w:eastAsia="en-US"/>
              </w:rPr>
            </w:pPr>
            <w:del w:id="3069" w:author="Ramana Pinisetty(UST,IN)" w:date="2022-09-15T11:50:00Z">
              <w:r w:rsidRPr="00045424" w:rsidDel="0057790A">
                <w:rPr>
                  <w:rFonts w:eastAsia="Times New Roman"/>
                  <w:color w:val="000000"/>
                  <w:sz w:val="16"/>
                  <w:szCs w:val="16"/>
                  <w:lang w:eastAsia="en-US"/>
                </w:rPr>
                <w:delText> </w:delText>
              </w:r>
              <w:r w:rsidRPr="00EB3F21" w:rsidDel="0057790A">
                <w:rPr>
                  <w:rFonts w:eastAsia="Times New Roman"/>
                  <w:color w:val="000000"/>
                  <w:sz w:val="16"/>
                  <w:szCs w:val="16"/>
                  <w:lang w:eastAsia="en-US"/>
                </w:rPr>
                <w:delText>SONAR TOKEN</w:delText>
              </w:r>
              <w:bookmarkStart w:id="3070" w:name="_Toc114137833"/>
              <w:bookmarkStart w:id="3071" w:name="_Toc114313441"/>
              <w:bookmarkStart w:id="3072" w:name="_Toc114488487"/>
              <w:bookmarkStart w:id="3073" w:name="_Toc114507635"/>
              <w:bookmarkStart w:id="3074" w:name="_Toc114507788"/>
              <w:bookmarkStart w:id="3075" w:name="_Toc114507952"/>
              <w:bookmarkStart w:id="3076" w:name="_Toc114740646"/>
              <w:bookmarkStart w:id="3077" w:name="_Toc114758506"/>
              <w:bookmarkStart w:id="3078" w:name="_Toc115204384"/>
              <w:bookmarkStart w:id="3079" w:name="_Toc115204983"/>
              <w:bookmarkEnd w:id="3070"/>
              <w:bookmarkEnd w:id="3071"/>
              <w:bookmarkEnd w:id="3072"/>
              <w:bookmarkEnd w:id="3073"/>
              <w:bookmarkEnd w:id="3074"/>
              <w:bookmarkEnd w:id="3075"/>
              <w:bookmarkEnd w:id="3076"/>
              <w:bookmarkEnd w:id="3077"/>
              <w:bookmarkEnd w:id="3078"/>
              <w:bookmarkEnd w:id="3079"/>
            </w:del>
          </w:p>
        </w:tc>
        <w:bookmarkStart w:id="3080" w:name="_Toc114137834"/>
        <w:bookmarkStart w:id="3081" w:name="_Toc114313442"/>
        <w:bookmarkStart w:id="3082" w:name="_Toc114488488"/>
        <w:bookmarkStart w:id="3083" w:name="_Toc114507636"/>
        <w:bookmarkStart w:id="3084" w:name="_Toc114507789"/>
        <w:bookmarkStart w:id="3085" w:name="_Toc114507953"/>
        <w:bookmarkStart w:id="3086" w:name="_Toc114740647"/>
        <w:bookmarkStart w:id="3087" w:name="_Toc114758507"/>
        <w:bookmarkStart w:id="3088" w:name="_Toc115204385"/>
        <w:bookmarkStart w:id="3089" w:name="_Toc115204984"/>
        <w:bookmarkEnd w:id="3080"/>
        <w:bookmarkEnd w:id="3081"/>
        <w:bookmarkEnd w:id="3082"/>
        <w:bookmarkEnd w:id="3083"/>
        <w:bookmarkEnd w:id="3084"/>
        <w:bookmarkEnd w:id="3085"/>
        <w:bookmarkEnd w:id="3086"/>
        <w:bookmarkEnd w:id="3087"/>
        <w:bookmarkEnd w:id="3088"/>
        <w:bookmarkEnd w:id="3089"/>
      </w:tr>
    </w:tbl>
    <w:p w14:paraId="716FF7F2" w14:textId="1072E36C" w:rsidR="00BD1251" w:rsidRPr="00747B12" w:rsidRDefault="005342D7" w:rsidP="00657CED">
      <w:pPr>
        <w:pStyle w:val="Heading1"/>
        <w:rPr>
          <w:ins w:id="3090" w:author="Binoy Varghese(UST,IN)" w:date="2022-09-19T11:39:00Z"/>
          <w:rFonts w:asciiTheme="majorHAnsi" w:hAnsiTheme="majorHAnsi" w:cstheme="majorHAnsi"/>
          <w:rPrChange w:id="3091" w:author="Prasanth Prasannan(UST,IN)" w:date="2022-09-19T19:24:00Z">
            <w:rPr>
              <w:ins w:id="3092" w:author="Binoy Varghese(UST,IN)" w:date="2022-09-19T11:39:00Z"/>
              <w:rFonts w:asciiTheme="majorHAnsi" w:hAnsiTheme="majorHAnsi" w:cstheme="majorHAnsi"/>
              <w:sz w:val="22"/>
              <w:szCs w:val="22"/>
            </w:rPr>
          </w:rPrChange>
        </w:rPr>
      </w:pPr>
      <w:bookmarkStart w:id="3093" w:name="_Toc115204985"/>
      <w:commentRangeStart w:id="3094"/>
      <w:ins w:id="3095" w:author="Ramana Pinisetty(UST,IN)" w:date="2022-09-15T11:54:00Z">
        <w:r w:rsidRPr="00747B12">
          <w:rPr>
            <w:rFonts w:asciiTheme="majorHAnsi" w:hAnsiTheme="majorHAnsi" w:cstheme="majorHAnsi"/>
            <w:rPrChange w:id="3096" w:author="Prasanth Prasannan(UST,IN)" w:date="2022-09-19T19:24:00Z">
              <w:rPr>
                <w:rFonts w:asciiTheme="majorHAnsi" w:hAnsiTheme="majorHAnsi" w:cstheme="majorHAnsi"/>
                <w:sz w:val="22"/>
                <w:szCs w:val="22"/>
              </w:rPr>
            </w:rPrChange>
          </w:rPr>
          <w:t xml:space="preserve">Proposed </w:t>
        </w:r>
      </w:ins>
      <w:ins w:id="3097" w:author="Ramana Pinisetty(UST,IN)" w:date="2022-09-15T11:52:00Z">
        <w:r w:rsidR="00BD1251" w:rsidRPr="00747B12">
          <w:rPr>
            <w:rFonts w:asciiTheme="majorHAnsi" w:hAnsiTheme="majorHAnsi" w:cstheme="majorHAnsi"/>
            <w:rPrChange w:id="3098" w:author="Prasanth Prasannan(UST,IN)" w:date="2022-09-19T19:24:00Z">
              <w:rPr>
                <w:rFonts w:asciiTheme="majorHAnsi" w:hAnsiTheme="majorHAnsi" w:cstheme="majorHAnsi"/>
                <w:sz w:val="22"/>
                <w:szCs w:val="22"/>
              </w:rPr>
            </w:rPrChange>
          </w:rPr>
          <w:t>GitLa</w:t>
        </w:r>
      </w:ins>
      <w:ins w:id="3099" w:author="Ramana Pinisetty(UST,IN)" w:date="2022-09-15T11:53:00Z">
        <w:r w:rsidR="00BD1251" w:rsidRPr="00747B12">
          <w:rPr>
            <w:rFonts w:asciiTheme="majorHAnsi" w:hAnsiTheme="majorHAnsi" w:cstheme="majorHAnsi"/>
            <w:rPrChange w:id="3100" w:author="Prasanth Prasannan(UST,IN)" w:date="2022-09-19T19:24:00Z">
              <w:rPr>
                <w:rFonts w:asciiTheme="majorHAnsi" w:hAnsiTheme="majorHAnsi" w:cstheme="majorHAnsi"/>
                <w:sz w:val="22"/>
                <w:szCs w:val="22"/>
              </w:rPr>
            </w:rPrChange>
          </w:rPr>
          <w:t>b Folder Structure</w:t>
        </w:r>
        <w:r w:rsidRPr="00747B12">
          <w:rPr>
            <w:rFonts w:asciiTheme="majorHAnsi" w:hAnsiTheme="majorHAnsi" w:cstheme="majorHAnsi"/>
            <w:rPrChange w:id="3101" w:author="Prasanth Prasannan(UST,IN)" w:date="2022-09-19T19:24:00Z">
              <w:rPr>
                <w:rFonts w:asciiTheme="majorHAnsi" w:hAnsiTheme="majorHAnsi" w:cstheme="majorHAnsi"/>
                <w:sz w:val="22"/>
                <w:szCs w:val="22"/>
              </w:rPr>
            </w:rPrChange>
          </w:rPr>
          <w:t xml:space="preserve"> </w:t>
        </w:r>
        <w:r w:rsidR="00BD1251" w:rsidRPr="00747B12">
          <w:rPr>
            <w:rFonts w:asciiTheme="majorHAnsi" w:hAnsiTheme="majorHAnsi" w:cstheme="majorHAnsi"/>
            <w:rPrChange w:id="3102" w:author="Prasanth Prasannan(UST,IN)" w:date="2022-09-19T19:24:00Z">
              <w:rPr>
                <w:rFonts w:asciiTheme="majorHAnsi" w:hAnsiTheme="majorHAnsi" w:cstheme="majorHAnsi"/>
                <w:sz w:val="22"/>
                <w:szCs w:val="22"/>
              </w:rPr>
            </w:rPrChange>
          </w:rPr>
          <w:t xml:space="preserve"> </w:t>
        </w:r>
      </w:ins>
      <w:commentRangeEnd w:id="3094"/>
      <w:r w:rsidR="00440DDF">
        <w:rPr>
          <w:rStyle w:val="CommentReference"/>
          <w:rFonts w:ascii="Calibri" w:eastAsia="Calibri" w:hAnsi="Calibri" w:cs="Calibri"/>
          <w:b w:val="0"/>
          <w:color w:val="auto"/>
        </w:rPr>
        <w:commentReference w:id="3094"/>
      </w:r>
      <w:bookmarkEnd w:id="3093"/>
      <w:ins w:id="3103" w:author="Binoy Varghese(UST,IN)" w:date="2022-09-28T09:24:00Z">
        <w:r w:rsidR="00D97EBC">
          <w:rPr>
            <w:rFonts w:asciiTheme="majorHAnsi" w:hAnsiTheme="majorHAnsi" w:cstheme="majorHAnsi"/>
          </w:rPr>
          <w:t xml:space="preserve">of Product and Implementations </w:t>
        </w:r>
      </w:ins>
    </w:p>
    <w:p w14:paraId="29AAC25C" w14:textId="03AD8695" w:rsidR="00F7285D" w:rsidRDefault="009A354C" w:rsidP="009A354C">
      <w:pPr>
        <w:spacing w:after="0"/>
        <w:ind w:left="360"/>
        <w:jc w:val="both"/>
        <w:rPr>
          <w:ins w:id="3104" w:author="Binoy Varghese(UST,IN)" w:date="2022-09-19T14:45:00Z"/>
          <w:color w:val="000000"/>
        </w:rPr>
      </w:pPr>
      <w:ins w:id="3105" w:author="Binoy Varghese(UST,IN)" w:date="2022-09-19T14:00:00Z">
        <w:r w:rsidRPr="009A354C">
          <w:rPr>
            <w:color w:val="000000"/>
            <w:rPrChange w:id="3106" w:author="Binoy Varghese(UST,IN)" w:date="2022-09-19T14:00:00Z">
              <w:rPr/>
            </w:rPrChange>
          </w:rPr>
          <w:t xml:space="preserve"> </w:t>
        </w:r>
      </w:ins>
      <w:ins w:id="3107" w:author="Binoy Varghese(UST,IN)" w:date="2022-09-19T11:39:00Z">
        <w:r w:rsidR="00F7285D" w:rsidRPr="009A354C">
          <w:rPr>
            <w:color w:val="000000"/>
            <w:rPrChange w:id="3108" w:author="Binoy Varghese(UST,IN)" w:date="2022-09-19T14:00:00Z">
              <w:rPr/>
            </w:rPrChange>
          </w:rPr>
          <w:t>We have</w:t>
        </w:r>
      </w:ins>
      <w:ins w:id="3109" w:author="Binoy Varghese(UST,IN)" w:date="2022-09-19T14:03:00Z">
        <w:r>
          <w:rPr>
            <w:color w:val="000000"/>
          </w:rPr>
          <w:t xml:space="preserve"> f</w:t>
        </w:r>
        <w:r w:rsidRPr="009A354C">
          <w:rPr>
            <w:color w:val="000000"/>
          </w:rPr>
          <w:t>our main</w:t>
        </w:r>
      </w:ins>
      <w:ins w:id="3110" w:author="Binoy Varghese(UST,IN)" w:date="2022-09-19T11:40:00Z">
        <w:r w:rsidR="00F7285D" w:rsidRPr="009A354C">
          <w:rPr>
            <w:color w:val="000000"/>
            <w:rPrChange w:id="3111" w:author="Binoy Varghese(UST,IN)" w:date="2022-09-19T14:00:00Z">
              <w:rPr/>
            </w:rPrChange>
          </w:rPr>
          <w:t xml:space="preserve"> </w:t>
        </w:r>
      </w:ins>
      <w:ins w:id="3112" w:author="Binoy Varghese(UST,IN)" w:date="2022-09-19T14:07:00Z">
        <w:r w:rsidRPr="009A354C">
          <w:rPr>
            <w:color w:val="000000"/>
          </w:rPr>
          <w:t>Products</w:t>
        </w:r>
        <w:r>
          <w:rPr>
            <w:color w:val="000000"/>
          </w:rPr>
          <w:t xml:space="preserve"> (</w:t>
        </w:r>
      </w:ins>
      <w:ins w:id="3113" w:author="Binoy Varghese(UST,IN)" w:date="2022-09-19T14:06:00Z">
        <w:r>
          <w:rPr>
            <w:color w:val="000000"/>
          </w:rPr>
          <w:t xml:space="preserve">IntegrationPlus, Engagement-Plus, Workflow Plus , Plus-360) </w:t>
        </w:r>
      </w:ins>
      <w:ins w:id="3114" w:author="Binoy Varghese(UST,IN)" w:date="2022-09-19T11:40:00Z">
        <w:r w:rsidR="00F7285D" w:rsidRPr="009A354C">
          <w:rPr>
            <w:color w:val="000000"/>
            <w:rPrChange w:id="3115" w:author="Binoy Varghese(UST,IN)" w:date="2022-09-19T14:00:00Z">
              <w:rPr/>
            </w:rPrChange>
          </w:rPr>
          <w:t xml:space="preserve"> </w:t>
        </w:r>
      </w:ins>
      <w:ins w:id="3116" w:author="Binoy Varghese(UST,IN)" w:date="2022-09-19T14:04:00Z">
        <w:r>
          <w:rPr>
            <w:color w:val="000000"/>
          </w:rPr>
          <w:t>configured for CI Pipeline</w:t>
        </w:r>
      </w:ins>
      <w:ins w:id="3117" w:author="Binoy Varghese(UST,IN)" w:date="2022-09-19T14:01:00Z">
        <w:r>
          <w:rPr>
            <w:color w:val="000000"/>
          </w:rPr>
          <w:t>.</w:t>
        </w:r>
      </w:ins>
      <w:ins w:id="3118" w:author="Binoy Varghese(UST,IN)" w:date="2022-09-19T14:04:00Z">
        <w:r>
          <w:rPr>
            <w:color w:val="000000"/>
          </w:rPr>
          <w:t xml:space="preserve"> Below folder structure is related to Integration Plus</w:t>
        </w:r>
      </w:ins>
      <w:ins w:id="3119" w:author="Binoy Varghese(UST,IN)" w:date="2022-09-19T14:07:00Z">
        <w:r>
          <w:rPr>
            <w:color w:val="000000"/>
          </w:rPr>
          <w:t>.</w:t>
        </w:r>
      </w:ins>
    </w:p>
    <w:p w14:paraId="3310BC6D" w14:textId="5259E172" w:rsidR="00523F97" w:rsidRPr="009A354C" w:rsidRDefault="00523F97">
      <w:pPr>
        <w:spacing w:after="0"/>
        <w:ind w:left="360"/>
        <w:jc w:val="both"/>
        <w:rPr>
          <w:ins w:id="3120" w:author="Binoy Varghese(UST,IN)" w:date="2022-09-19T11:40:00Z"/>
        </w:rPr>
        <w:pPrChange w:id="3121" w:author="Binoy Varghese(UST,IN)" w:date="2022-09-19T14:01:00Z">
          <w:pPr>
            <w:pStyle w:val="ListParagraph"/>
            <w:spacing w:after="0"/>
            <w:ind w:left="1080"/>
            <w:jc w:val="both"/>
          </w:pPr>
        </w:pPrChange>
      </w:pPr>
      <w:ins w:id="3122" w:author="Binoy Varghese(UST,IN)" w:date="2022-09-19T14:46:00Z">
        <w:r>
          <w:rPr>
            <w:noProof/>
          </w:rPr>
          <w:lastRenderedPageBreak/>
          <w:drawing>
            <wp:inline distT="0" distB="0" distL="0" distR="0" wp14:anchorId="4A176229" wp14:editId="0F4473D2">
              <wp:extent cx="5377479" cy="3276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78206" cy="3277043"/>
                      </a:xfrm>
                      <a:prstGeom prst="rect">
                        <a:avLst/>
                      </a:prstGeom>
                      <a:noFill/>
                      <a:ln>
                        <a:noFill/>
                      </a:ln>
                    </pic:spPr>
                  </pic:pic>
                </a:graphicData>
              </a:graphic>
            </wp:inline>
          </w:drawing>
        </w:r>
      </w:ins>
    </w:p>
    <w:p w14:paraId="5513DD79" w14:textId="77777777" w:rsidR="009A354C" w:rsidRDefault="009A354C">
      <w:pPr>
        <w:pStyle w:val="ListParagraph"/>
        <w:spacing w:after="0"/>
        <w:ind w:left="1080"/>
        <w:jc w:val="both"/>
        <w:rPr>
          <w:ins w:id="3123" w:author="Binoy Varghese(UST,IN)" w:date="2022-09-19T14:01:00Z"/>
          <w:color w:val="000000"/>
        </w:rPr>
        <w:pPrChange w:id="3124" w:author="Binoy Varghese(UST,IN)" w:date="2022-09-19T14:01:00Z">
          <w:pPr>
            <w:pStyle w:val="ListParagraph"/>
            <w:numPr>
              <w:numId w:val="22"/>
            </w:numPr>
            <w:spacing w:after="0"/>
            <w:ind w:left="1080" w:hanging="360"/>
            <w:jc w:val="both"/>
          </w:pPr>
        </w:pPrChange>
      </w:pPr>
    </w:p>
    <w:p w14:paraId="52EF4F3D" w14:textId="6B7C90AA" w:rsidR="009A354C" w:rsidRPr="009A354C" w:rsidRDefault="009A354C">
      <w:pPr>
        <w:spacing w:after="0"/>
        <w:ind w:left="720"/>
        <w:jc w:val="both"/>
        <w:rPr>
          <w:ins w:id="3125" w:author="Binoy Varghese(UST,IN)" w:date="2022-09-19T12:39:00Z"/>
          <w:color w:val="000000"/>
          <w:rPrChange w:id="3126" w:author="Binoy Varghese(UST,IN)" w:date="2022-09-19T14:01:00Z">
            <w:rPr>
              <w:ins w:id="3127" w:author="Binoy Varghese(UST,IN)" w:date="2022-09-19T12:39:00Z"/>
            </w:rPr>
          </w:rPrChange>
        </w:rPr>
        <w:pPrChange w:id="3128" w:author="Binoy Varghese(UST,IN)" w:date="2022-09-19T14:01:00Z">
          <w:pPr>
            <w:pStyle w:val="ListParagraph"/>
            <w:numPr>
              <w:numId w:val="22"/>
            </w:numPr>
            <w:spacing w:after="0"/>
            <w:ind w:left="1080" w:hanging="360"/>
            <w:jc w:val="both"/>
          </w:pPr>
        </w:pPrChange>
      </w:pPr>
      <w:ins w:id="3129" w:author="Binoy Varghese(UST,IN)" w:date="2022-09-19T14:01:00Z">
        <w:r w:rsidRPr="00A6357B">
          <w:rPr>
            <w:color w:val="000000"/>
          </w:rPr>
          <w:t xml:space="preserve">All the CICD Scripts are in </w:t>
        </w:r>
      </w:ins>
      <w:ins w:id="3130" w:author="Binoy Varghese(UST,IN)" w:date="2022-09-19T14:02:00Z">
        <w:r>
          <w:rPr>
            <w:color w:val="000000"/>
          </w:rPr>
          <w:t xml:space="preserve">the </w:t>
        </w:r>
        <w:r w:rsidRPr="00A6357B">
          <w:rPr>
            <w:color w:val="000000"/>
          </w:rPr>
          <w:t>Product (</w:t>
        </w:r>
      </w:ins>
      <w:ins w:id="3131" w:author="Binoy Varghese(UST,IN)" w:date="2022-09-19T14:01:00Z">
        <w:r w:rsidRPr="00A6357B">
          <w:rPr>
            <w:color w:val="000000"/>
          </w:rPr>
          <w:t xml:space="preserve">Integration Plus)  </w:t>
        </w:r>
        <w:r w:rsidRPr="00A6357B">
          <w:sym w:font="Wingdings" w:char="F0E0"/>
        </w:r>
        <w:r w:rsidRPr="00A6357B">
          <w:rPr>
            <w:color w:val="000000"/>
          </w:rPr>
          <w:t xml:space="preserve"> CICD</w:t>
        </w:r>
        <w:r w:rsidRPr="00A6357B">
          <w:sym w:font="Wingdings" w:char="F0E0"/>
        </w:r>
        <w:r w:rsidRPr="00A6357B">
          <w:rPr>
            <w:color w:val="000000"/>
          </w:rPr>
          <w:t xml:space="preserve"> Common Yaml File .</w:t>
        </w:r>
      </w:ins>
    </w:p>
    <w:p w14:paraId="79CEA8A6" w14:textId="77777777" w:rsidR="00F47F6E" w:rsidRDefault="00F47F6E">
      <w:pPr>
        <w:pStyle w:val="ListParagraph"/>
        <w:spacing w:after="0"/>
        <w:ind w:left="1080"/>
        <w:contextualSpacing w:val="0"/>
        <w:rPr>
          <w:ins w:id="3132" w:author="Binoy Varghese(UST,IN)" w:date="2022-09-19T12:39:00Z"/>
          <w:rFonts w:eastAsia="Times New Roman"/>
          <w:b/>
          <w:bCs/>
        </w:rPr>
        <w:pPrChange w:id="3133" w:author="Binoy Varghese(UST,IN)" w:date="2022-09-19T12:39:00Z">
          <w:pPr>
            <w:pStyle w:val="ListParagraph"/>
            <w:numPr>
              <w:numId w:val="22"/>
            </w:numPr>
            <w:spacing w:after="0"/>
            <w:ind w:left="1080" w:hanging="360"/>
            <w:contextualSpacing w:val="0"/>
          </w:pPr>
        </w:pPrChange>
      </w:pPr>
      <w:commentRangeStart w:id="3134"/>
      <w:ins w:id="3135" w:author="Binoy Varghese(UST,IN)" w:date="2022-09-19T12:39:00Z">
        <w:r>
          <w:rPr>
            <w:rFonts w:eastAsia="Times New Roman"/>
            <w:b/>
            <w:bCs/>
          </w:rPr>
          <w:t>Integration Plus</w:t>
        </w:r>
      </w:ins>
    </w:p>
    <w:p w14:paraId="0828DB40" w14:textId="77777777" w:rsidR="00F47F6E" w:rsidRDefault="00F47F6E" w:rsidP="00F47F6E">
      <w:pPr>
        <w:pStyle w:val="ListParagraph"/>
        <w:numPr>
          <w:ilvl w:val="1"/>
          <w:numId w:val="22"/>
        </w:numPr>
        <w:spacing w:after="0" w:line="240" w:lineRule="auto"/>
        <w:contextualSpacing w:val="0"/>
        <w:rPr>
          <w:ins w:id="3136" w:author="Binoy Varghese(UST,IN)" w:date="2022-09-19T12:39:00Z"/>
          <w:rFonts w:eastAsia="Times New Roman"/>
        </w:rPr>
      </w:pPr>
      <w:ins w:id="3137" w:author="Binoy Varghese(UST,IN)" w:date="2022-09-19T12:39:00Z">
        <w:r>
          <w:rPr>
            <w:rFonts w:eastAsia="Times New Roman"/>
          </w:rPr>
          <w:t>CICD</w:t>
        </w:r>
      </w:ins>
    </w:p>
    <w:p w14:paraId="226FCBF1" w14:textId="77777777" w:rsidR="00F47F6E" w:rsidRDefault="00F47F6E" w:rsidP="00F47F6E">
      <w:pPr>
        <w:pStyle w:val="ListParagraph"/>
        <w:numPr>
          <w:ilvl w:val="2"/>
          <w:numId w:val="22"/>
        </w:numPr>
        <w:spacing w:after="0" w:line="240" w:lineRule="auto"/>
        <w:contextualSpacing w:val="0"/>
        <w:rPr>
          <w:ins w:id="3138" w:author="Binoy Varghese(UST,IN)" w:date="2022-09-19T12:39:00Z"/>
          <w:rFonts w:eastAsia="Times New Roman"/>
        </w:rPr>
      </w:pPr>
      <w:ins w:id="3139" w:author="Binoy Varghese(UST,IN)" w:date="2022-09-19T12:39:00Z">
        <w:r>
          <w:rPr>
            <w:rFonts w:eastAsia="Times New Roman"/>
          </w:rPr>
          <w:t>Common CI</w:t>
        </w:r>
      </w:ins>
    </w:p>
    <w:p w14:paraId="35EF9E0A" w14:textId="77777777" w:rsidR="00F47F6E" w:rsidRDefault="00F47F6E" w:rsidP="00F47F6E">
      <w:pPr>
        <w:pStyle w:val="ListParagraph"/>
        <w:numPr>
          <w:ilvl w:val="3"/>
          <w:numId w:val="22"/>
        </w:numPr>
        <w:spacing w:after="0" w:line="240" w:lineRule="auto"/>
        <w:contextualSpacing w:val="0"/>
        <w:rPr>
          <w:ins w:id="3140" w:author="Binoy Varghese(UST,IN)" w:date="2022-09-19T12:39:00Z"/>
          <w:rFonts w:eastAsia="Times New Roman"/>
        </w:rPr>
      </w:pPr>
      <w:ins w:id="3141" w:author="Binoy Varghese(UST,IN)" w:date="2022-09-19T12:39:00Z">
        <w:r>
          <w:rPr>
            <w:rFonts w:eastAsia="Times New Roman"/>
          </w:rPr>
          <w:t>Customization Components</w:t>
        </w:r>
      </w:ins>
    </w:p>
    <w:p w14:paraId="448EB608" w14:textId="77777777" w:rsidR="00F47F6E" w:rsidRDefault="00F47F6E" w:rsidP="00F47F6E">
      <w:pPr>
        <w:pStyle w:val="ListParagraph"/>
        <w:numPr>
          <w:ilvl w:val="4"/>
          <w:numId w:val="22"/>
        </w:numPr>
        <w:spacing w:after="0" w:line="240" w:lineRule="auto"/>
        <w:contextualSpacing w:val="0"/>
        <w:rPr>
          <w:ins w:id="3142" w:author="Binoy Varghese(UST,IN)" w:date="2022-09-19T12:39:00Z"/>
          <w:rFonts w:eastAsia="Times New Roman"/>
          <w:b/>
          <w:bCs/>
        </w:rPr>
      </w:pPr>
      <w:ins w:id="3143" w:author="Binoy Varghese(UST,IN)" w:date="2022-09-19T12:39:00Z">
        <w:r>
          <w:rPr>
            <w:rFonts w:eastAsia="Times New Roman"/>
          </w:rPr>
          <w:t>config-ci.yml</w:t>
        </w:r>
        <w:r>
          <w:rPr>
            <w:rFonts w:eastAsia="Times New Roman"/>
            <w:b/>
            <w:bCs/>
          </w:rPr>
          <w:t xml:space="preserve">                         </w:t>
        </w:r>
        <w:r>
          <w:rPr>
            <w:rFonts w:eastAsia="Times New Roman"/>
          </w:rPr>
          <w:t>&gt;&gt; Full Script to build and export images, along with quality checks and other stages.</w:t>
        </w:r>
      </w:ins>
    </w:p>
    <w:p w14:paraId="31EA26ED" w14:textId="77777777" w:rsidR="00F47F6E" w:rsidRDefault="00F47F6E" w:rsidP="00F47F6E">
      <w:pPr>
        <w:pStyle w:val="ListParagraph"/>
        <w:numPr>
          <w:ilvl w:val="3"/>
          <w:numId w:val="22"/>
        </w:numPr>
        <w:spacing w:after="0" w:line="240" w:lineRule="auto"/>
        <w:contextualSpacing w:val="0"/>
        <w:rPr>
          <w:ins w:id="3144" w:author="Binoy Varghese(UST,IN)" w:date="2022-09-19T12:39:00Z"/>
          <w:rFonts w:eastAsia="Times New Roman"/>
        </w:rPr>
      </w:pPr>
      <w:ins w:id="3145" w:author="Binoy Varghese(UST,IN)" w:date="2022-09-19T12:39:00Z">
        <w:r>
          <w:rPr>
            <w:rFonts w:eastAsia="Times New Roman"/>
          </w:rPr>
          <w:t>Product</w:t>
        </w:r>
      </w:ins>
    </w:p>
    <w:p w14:paraId="200B17EB" w14:textId="0B93C70E" w:rsidR="00B4030B" w:rsidRDefault="00F47F6E" w:rsidP="00B4030B">
      <w:pPr>
        <w:pStyle w:val="ListParagraph"/>
        <w:numPr>
          <w:ilvl w:val="4"/>
          <w:numId w:val="22"/>
        </w:numPr>
        <w:spacing w:after="0" w:line="240" w:lineRule="auto"/>
        <w:contextualSpacing w:val="0"/>
        <w:rPr>
          <w:ins w:id="3146" w:author="Binoy Varghese(UST,IN)" w:date="2022-09-28T10:29:00Z"/>
          <w:rFonts w:eastAsia="Times New Roman"/>
          <w:b/>
          <w:bCs/>
        </w:rPr>
      </w:pPr>
      <w:ins w:id="3147" w:author="Binoy Varghese(UST,IN)" w:date="2022-09-19T12:39:00Z">
        <w:r>
          <w:rPr>
            <w:rFonts w:eastAsia="Times New Roman"/>
            <w:color w:val="00B0F0"/>
          </w:rPr>
          <w:t>config-ci.yml</w:t>
        </w:r>
        <w:r>
          <w:rPr>
            <w:rFonts w:eastAsia="Times New Roman"/>
            <w:b/>
            <w:bCs/>
          </w:rPr>
          <w:t xml:space="preserve">                         </w:t>
        </w:r>
        <w:r>
          <w:rPr>
            <w:rFonts w:eastAsia="Times New Roman"/>
          </w:rPr>
          <w:t>&gt;&gt; Script to deploy Product Images</w:t>
        </w:r>
        <w:r>
          <w:rPr>
            <w:rFonts w:eastAsia="Times New Roman"/>
            <w:b/>
            <w:bCs/>
          </w:rPr>
          <w:t xml:space="preserve"> </w:t>
        </w:r>
      </w:ins>
      <w:commentRangeEnd w:id="3134"/>
      <w:r w:rsidR="00440DDF">
        <w:rPr>
          <w:rStyle w:val="CommentReference"/>
        </w:rPr>
        <w:commentReference w:id="3134"/>
      </w:r>
    </w:p>
    <w:p w14:paraId="3F480BE0" w14:textId="6A2D3D5C" w:rsidR="00A17F2D" w:rsidRDefault="00A17F2D" w:rsidP="00A17F2D">
      <w:pPr>
        <w:pStyle w:val="ListParagraph"/>
        <w:spacing w:after="0" w:line="240" w:lineRule="auto"/>
        <w:ind w:left="3960"/>
        <w:contextualSpacing w:val="0"/>
        <w:rPr>
          <w:ins w:id="3148" w:author="Binoy Varghese(UST,IN)" w:date="2022-09-28T10:29:00Z"/>
          <w:rFonts w:eastAsia="Times New Roman"/>
          <w:color w:val="00B0F0"/>
        </w:rPr>
      </w:pPr>
    </w:p>
    <w:p w14:paraId="6497EBF4" w14:textId="3343E14F" w:rsidR="00A17F2D" w:rsidRDefault="00A17F2D" w:rsidP="00A17F2D">
      <w:pPr>
        <w:pStyle w:val="ListParagraph"/>
        <w:spacing w:after="0" w:line="240" w:lineRule="auto"/>
        <w:ind w:left="3960"/>
        <w:contextualSpacing w:val="0"/>
        <w:rPr>
          <w:ins w:id="3149" w:author="Binoy Varghese(UST,IN)" w:date="2022-09-28T10:29:00Z"/>
          <w:rFonts w:eastAsia="Times New Roman"/>
          <w:color w:val="00B0F0"/>
        </w:rPr>
      </w:pPr>
    </w:p>
    <w:p w14:paraId="4E275C3B" w14:textId="570A16AE" w:rsidR="00A17F2D" w:rsidRDefault="00A17F2D" w:rsidP="00A17F2D">
      <w:pPr>
        <w:pStyle w:val="ListParagraph"/>
        <w:spacing w:after="0" w:line="240" w:lineRule="auto"/>
        <w:ind w:left="3960"/>
        <w:contextualSpacing w:val="0"/>
        <w:rPr>
          <w:ins w:id="3150" w:author="Binoy Varghese(UST,IN)" w:date="2022-09-28T10:29:00Z"/>
          <w:rFonts w:eastAsia="Times New Roman"/>
          <w:color w:val="00B0F0"/>
        </w:rPr>
      </w:pPr>
    </w:p>
    <w:p w14:paraId="3914E37C" w14:textId="7167D074" w:rsidR="00A17F2D" w:rsidRDefault="00A17F2D" w:rsidP="00A17F2D">
      <w:pPr>
        <w:pStyle w:val="ListParagraph"/>
        <w:spacing w:after="0" w:line="240" w:lineRule="auto"/>
        <w:ind w:left="3960"/>
        <w:contextualSpacing w:val="0"/>
        <w:rPr>
          <w:ins w:id="3151" w:author="Binoy Varghese(UST,IN)" w:date="2022-09-28T10:29:00Z"/>
          <w:rFonts w:eastAsia="Times New Roman"/>
          <w:color w:val="00B0F0"/>
        </w:rPr>
      </w:pPr>
    </w:p>
    <w:p w14:paraId="36B4EC20" w14:textId="55D35660" w:rsidR="00A17F2D" w:rsidRDefault="00A17F2D" w:rsidP="00A17F2D">
      <w:pPr>
        <w:pStyle w:val="ListParagraph"/>
        <w:spacing w:after="0" w:line="240" w:lineRule="auto"/>
        <w:ind w:left="3960"/>
        <w:contextualSpacing w:val="0"/>
        <w:rPr>
          <w:ins w:id="3152" w:author="Binoy Varghese(UST,IN)" w:date="2022-09-28T10:29:00Z"/>
          <w:rFonts w:eastAsia="Times New Roman"/>
          <w:color w:val="00B0F0"/>
        </w:rPr>
      </w:pPr>
    </w:p>
    <w:p w14:paraId="27A5770B" w14:textId="11D4B67E" w:rsidR="00A17F2D" w:rsidRDefault="00A17F2D" w:rsidP="00A17F2D">
      <w:pPr>
        <w:pStyle w:val="ListParagraph"/>
        <w:spacing w:after="0" w:line="240" w:lineRule="auto"/>
        <w:ind w:left="3960"/>
        <w:contextualSpacing w:val="0"/>
        <w:rPr>
          <w:ins w:id="3153" w:author="Binoy Varghese(UST,IN)" w:date="2022-09-28T10:29:00Z"/>
          <w:rFonts w:eastAsia="Times New Roman"/>
          <w:color w:val="00B0F0"/>
        </w:rPr>
      </w:pPr>
    </w:p>
    <w:p w14:paraId="2869BCEB" w14:textId="7B813F3C" w:rsidR="00A17F2D" w:rsidRDefault="00A17F2D" w:rsidP="00A17F2D">
      <w:pPr>
        <w:pStyle w:val="ListParagraph"/>
        <w:spacing w:after="0" w:line="240" w:lineRule="auto"/>
        <w:ind w:left="3960"/>
        <w:contextualSpacing w:val="0"/>
        <w:rPr>
          <w:ins w:id="3154" w:author="Binoy Varghese(UST,IN)" w:date="2022-09-28T10:29:00Z"/>
          <w:rFonts w:eastAsia="Times New Roman"/>
          <w:color w:val="00B0F0"/>
        </w:rPr>
      </w:pPr>
    </w:p>
    <w:p w14:paraId="2863E605" w14:textId="1B7C2629" w:rsidR="00A17F2D" w:rsidRDefault="00A17F2D" w:rsidP="00A17F2D">
      <w:pPr>
        <w:pStyle w:val="ListParagraph"/>
        <w:spacing w:after="0" w:line="240" w:lineRule="auto"/>
        <w:ind w:left="3960"/>
        <w:contextualSpacing w:val="0"/>
        <w:rPr>
          <w:ins w:id="3155" w:author="Binoy Varghese(UST,IN)" w:date="2022-09-28T10:29:00Z"/>
          <w:rFonts w:eastAsia="Times New Roman"/>
          <w:color w:val="00B0F0"/>
        </w:rPr>
      </w:pPr>
    </w:p>
    <w:p w14:paraId="04D0AC4B" w14:textId="546E71F7" w:rsidR="00A17F2D" w:rsidRDefault="00A17F2D" w:rsidP="00A17F2D">
      <w:pPr>
        <w:pStyle w:val="ListParagraph"/>
        <w:spacing w:after="0" w:line="240" w:lineRule="auto"/>
        <w:ind w:left="3960"/>
        <w:contextualSpacing w:val="0"/>
        <w:rPr>
          <w:ins w:id="3156" w:author="Binoy Varghese(UST,IN)" w:date="2022-09-28T10:29:00Z"/>
          <w:rFonts w:eastAsia="Times New Roman"/>
          <w:color w:val="00B0F0"/>
        </w:rPr>
      </w:pPr>
    </w:p>
    <w:p w14:paraId="2C16FDD4" w14:textId="0914737A" w:rsidR="00A17F2D" w:rsidRDefault="00A17F2D" w:rsidP="00A17F2D">
      <w:pPr>
        <w:pStyle w:val="ListParagraph"/>
        <w:spacing w:after="0" w:line="240" w:lineRule="auto"/>
        <w:ind w:left="3960"/>
        <w:contextualSpacing w:val="0"/>
        <w:rPr>
          <w:ins w:id="3157" w:author="Binoy Varghese(UST,IN)" w:date="2022-09-28T10:29:00Z"/>
          <w:rFonts w:eastAsia="Times New Roman"/>
          <w:color w:val="00B0F0"/>
        </w:rPr>
      </w:pPr>
    </w:p>
    <w:p w14:paraId="709ED168" w14:textId="17D46491" w:rsidR="00A17F2D" w:rsidRDefault="00A17F2D" w:rsidP="00A17F2D">
      <w:pPr>
        <w:pStyle w:val="ListParagraph"/>
        <w:spacing w:after="0" w:line="240" w:lineRule="auto"/>
        <w:ind w:left="3960"/>
        <w:contextualSpacing w:val="0"/>
        <w:rPr>
          <w:ins w:id="3158" w:author="Binoy Varghese(UST,IN)" w:date="2022-09-28T10:29:00Z"/>
          <w:rFonts w:eastAsia="Times New Roman"/>
          <w:color w:val="00B0F0"/>
        </w:rPr>
      </w:pPr>
    </w:p>
    <w:p w14:paraId="4A22C3CD" w14:textId="32BE60FF" w:rsidR="00A17F2D" w:rsidRDefault="00A17F2D" w:rsidP="00A17F2D">
      <w:pPr>
        <w:pStyle w:val="ListParagraph"/>
        <w:spacing w:after="0" w:line="240" w:lineRule="auto"/>
        <w:ind w:left="3960"/>
        <w:contextualSpacing w:val="0"/>
        <w:rPr>
          <w:ins w:id="3159" w:author="Binoy Varghese(UST,IN)" w:date="2022-09-28T10:29:00Z"/>
          <w:rFonts w:eastAsia="Times New Roman"/>
          <w:color w:val="00B0F0"/>
        </w:rPr>
      </w:pPr>
    </w:p>
    <w:p w14:paraId="4C9BE217" w14:textId="133D62D3" w:rsidR="00A17F2D" w:rsidRDefault="00A17F2D" w:rsidP="00A17F2D">
      <w:pPr>
        <w:pStyle w:val="ListParagraph"/>
        <w:spacing w:after="0" w:line="240" w:lineRule="auto"/>
        <w:ind w:left="3960"/>
        <w:contextualSpacing w:val="0"/>
        <w:rPr>
          <w:ins w:id="3160" w:author="Binoy Varghese(UST,IN)" w:date="2022-09-28T10:29:00Z"/>
          <w:rFonts w:eastAsia="Times New Roman"/>
          <w:color w:val="00B0F0"/>
        </w:rPr>
      </w:pPr>
    </w:p>
    <w:p w14:paraId="350503A8" w14:textId="1C6A170E" w:rsidR="00A17F2D" w:rsidRDefault="00A17F2D" w:rsidP="00A17F2D">
      <w:pPr>
        <w:pStyle w:val="ListParagraph"/>
        <w:spacing w:after="0" w:line="240" w:lineRule="auto"/>
        <w:ind w:left="3960"/>
        <w:contextualSpacing w:val="0"/>
        <w:rPr>
          <w:ins w:id="3161" w:author="Binoy Varghese(UST,IN)" w:date="2022-09-28T10:29:00Z"/>
          <w:rFonts w:eastAsia="Times New Roman"/>
          <w:color w:val="00B0F0"/>
        </w:rPr>
      </w:pPr>
    </w:p>
    <w:p w14:paraId="2D033174" w14:textId="133930AD" w:rsidR="00A17F2D" w:rsidRPr="00A17F2D" w:rsidRDefault="00A17F2D" w:rsidP="00A17F2D">
      <w:pPr>
        <w:pStyle w:val="ListParagraph"/>
        <w:spacing w:after="0" w:line="240" w:lineRule="auto"/>
        <w:ind w:left="0"/>
        <w:contextualSpacing w:val="0"/>
        <w:rPr>
          <w:ins w:id="3162" w:author="Binoy Varghese(UST,IN)" w:date="2022-09-19T14:39:00Z"/>
          <w:rFonts w:eastAsia="Times New Roman"/>
          <w:b/>
          <w:bCs/>
          <w:color w:val="000000" w:themeColor="text1"/>
          <w:rPrChange w:id="3163" w:author="Binoy Varghese(UST,IN)" w:date="2022-09-28T10:30:00Z">
            <w:rPr>
              <w:ins w:id="3164" w:author="Binoy Varghese(UST,IN)" w:date="2022-09-19T14:39:00Z"/>
              <w:rFonts w:eastAsia="Times New Roman"/>
              <w:b/>
              <w:bCs/>
            </w:rPr>
          </w:rPrChange>
        </w:rPr>
        <w:pPrChange w:id="3165" w:author="Binoy Varghese(UST,IN)" w:date="2022-09-28T10:30:00Z">
          <w:pPr>
            <w:pStyle w:val="ListParagraph"/>
            <w:numPr>
              <w:ilvl w:val="4"/>
              <w:numId w:val="22"/>
            </w:numPr>
            <w:spacing w:after="0" w:line="240" w:lineRule="auto"/>
            <w:ind w:left="3960" w:hanging="360"/>
            <w:contextualSpacing w:val="0"/>
          </w:pPr>
        </w:pPrChange>
      </w:pPr>
      <w:ins w:id="3166" w:author="Binoy Varghese(UST,IN)" w:date="2022-09-28T10:29:00Z">
        <w:r w:rsidRPr="00A17F2D">
          <w:rPr>
            <w:rFonts w:eastAsia="Times New Roman"/>
            <w:color w:val="000000" w:themeColor="text1"/>
            <w:rPrChange w:id="3167" w:author="Binoy Varghese(UST,IN)" w:date="2022-09-28T10:30:00Z">
              <w:rPr>
                <w:rFonts w:eastAsia="Times New Roman"/>
                <w:color w:val="00B0F0"/>
              </w:rPr>
            </w:rPrChange>
          </w:rPr>
          <w:t>The purpose of CICD is keep all the CICD scripts</w:t>
        </w:r>
      </w:ins>
      <w:ins w:id="3168" w:author="Binoy Varghese(UST,IN)" w:date="2022-09-28T10:30:00Z">
        <w:r w:rsidRPr="00A17F2D">
          <w:rPr>
            <w:rFonts w:eastAsia="Times New Roman"/>
            <w:color w:val="000000" w:themeColor="text1"/>
            <w:rPrChange w:id="3169" w:author="Binoy Varghese(UST,IN)" w:date="2022-09-28T10:30:00Z">
              <w:rPr>
                <w:rFonts w:eastAsia="Times New Roman"/>
                <w:color w:val="00B0F0"/>
              </w:rPr>
            </w:rPrChange>
          </w:rPr>
          <w:t xml:space="preserve"> in </w:t>
        </w:r>
        <w:r>
          <w:rPr>
            <w:rFonts w:eastAsia="Times New Roman"/>
            <w:color w:val="000000" w:themeColor="text1"/>
          </w:rPr>
          <w:t>a</w:t>
        </w:r>
      </w:ins>
      <w:ins w:id="3170" w:author="Binoy Varghese(UST,IN)" w:date="2022-09-28T10:31:00Z">
        <w:r>
          <w:rPr>
            <w:rFonts w:eastAsia="Times New Roman"/>
            <w:color w:val="000000" w:themeColor="text1"/>
          </w:rPr>
          <w:t xml:space="preserve"> Central</w:t>
        </w:r>
      </w:ins>
      <w:ins w:id="3171" w:author="Binoy Varghese(UST,IN)" w:date="2022-09-28T10:30:00Z">
        <w:r w:rsidRPr="00A17F2D">
          <w:rPr>
            <w:rFonts w:eastAsia="Times New Roman"/>
            <w:color w:val="000000" w:themeColor="text1"/>
            <w:rPrChange w:id="3172" w:author="Binoy Varghese(UST,IN)" w:date="2022-09-28T10:30:00Z">
              <w:rPr>
                <w:rFonts w:eastAsia="Times New Roman"/>
                <w:color w:val="00B0F0"/>
              </w:rPr>
            </w:rPrChange>
          </w:rPr>
          <w:t xml:space="preserve"> location</w:t>
        </w:r>
      </w:ins>
      <w:ins w:id="3173" w:author="Binoy Varghese(UST,IN)" w:date="2022-09-28T10:31:00Z">
        <w:r>
          <w:rPr>
            <w:rFonts w:eastAsia="Times New Roman"/>
            <w:color w:val="000000" w:themeColor="text1"/>
          </w:rPr>
          <w:t>. Later we can point this file and branc</w:t>
        </w:r>
      </w:ins>
      <w:ins w:id="3174" w:author="Binoy Varghese(UST,IN)" w:date="2022-09-28T10:32:00Z">
        <w:r>
          <w:rPr>
            <w:rFonts w:eastAsia="Times New Roman"/>
            <w:color w:val="000000" w:themeColor="text1"/>
          </w:rPr>
          <w:t xml:space="preserve">h which is in Global can configure </w:t>
        </w:r>
      </w:ins>
      <w:ins w:id="3175" w:author="Binoy Varghese(UST,IN)" w:date="2022-09-28T10:31:00Z">
        <w:r>
          <w:rPr>
            <w:rFonts w:eastAsia="Times New Roman"/>
            <w:color w:val="000000" w:themeColor="text1"/>
          </w:rPr>
          <w:t>in each repository</w:t>
        </w:r>
      </w:ins>
      <w:ins w:id="3176" w:author="Binoy Varghese(UST,IN)" w:date="2022-09-28T10:32:00Z">
        <w:r>
          <w:rPr>
            <w:rFonts w:eastAsia="Times New Roman"/>
            <w:color w:val="000000" w:themeColor="text1"/>
          </w:rPr>
          <w:t xml:space="preserve"> where we need to run the pipeline. </w:t>
        </w:r>
      </w:ins>
    </w:p>
    <w:p w14:paraId="0969DEAC" w14:textId="685E9860" w:rsidR="00523F97" w:rsidRPr="00523F97" w:rsidRDefault="00523F97">
      <w:pPr>
        <w:spacing w:after="0" w:line="240" w:lineRule="auto"/>
        <w:rPr>
          <w:ins w:id="3177" w:author="Binoy Varghese(UST,IN)" w:date="2022-09-19T14:38:00Z"/>
          <w:rFonts w:eastAsia="Times New Roman"/>
          <w:b/>
          <w:bCs/>
          <w:rPrChange w:id="3178" w:author="Binoy Varghese(UST,IN)" w:date="2022-09-19T14:39:00Z">
            <w:rPr>
              <w:ins w:id="3179" w:author="Binoy Varghese(UST,IN)" w:date="2022-09-19T14:38:00Z"/>
            </w:rPr>
          </w:rPrChange>
        </w:rPr>
        <w:pPrChange w:id="3180" w:author="Binoy Varghese(UST,IN)" w:date="2022-09-19T14:39:00Z">
          <w:pPr>
            <w:pStyle w:val="ListParagraph"/>
            <w:numPr>
              <w:ilvl w:val="4"/>
              <w:numId w:val="22"/>
            </w:numPr>
            <w:spacing w:after="0" w:line="240" w:lineRule="auto"/>
            <w:ind w:left="3960" w:hanging="360"/>
            <w:contextualSpacing w:val="0"/>
          </w:pPr>
        </w:pPrChange>
      </w:pPr>
      <w:ins w:id="3181" w:author="Binoy Varghese(UST,IN)" w:date="2022-09-19T14:39:00Z">
        <w:r>
          <w:rPr>
            <w:noProof/>
            <w:color w:val="000000"/>
          </w:rPr>
          <w:drawing>
            <wp:inline distT="0" distB="0" distL="0" distR="0" wp14:anchorId="10088161" wp14:editId="31582C4C">
              <wp:extent cx="5162550" cy="24130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62550" cy="2413000"/>
                      </a:xfrm>
                      <a:prstGeom prst="rect">
                        <a:avLst/>
                      </a:prstGeom>
                      <a:noFill/>
                      <a:ln>
                        <a:noFill/>
                      </a:ln>
                    </pic:spPr>
                  </pic:pic>
                </a:graphicData>
              </a:graphic>
            </wp:inline>
          </w:drawing>
        </w:r>
      </w:ins>
    </w:p>
    <w:p w14:paraId="6EB787C9" w14:textId="77777777" w:rsidR="00B4030B" w:rsidRPr="00B4030B" w:rsidRDefault="00B4030B">
      <w:pPr>
        <w:spacing w:after="0" w:line="240" w:lineRule="auto"/>
        <w:rPr>
          <w:ins w:id="3182" w:author="Binoy Varghese(UST,IN)" w:date="2022-09-19T12:39:00Z"/>
          <w:rFonts w:eastAsia="Times New Roman"/>
          <w:b/>
          <w:bCs/>
          <w:rPrChange w:id="3183" w:author="Binoy Varghese(UST,IN)" w:date="2022-09-19T14:39:00Z">
            <w:rPr>
              <w:ins w:id="3184" w:author="Binoy Varghese(UST,IN)" w:date="2022-09-19T12:39:00Z"/>
            </w:rPr>
          </w:rPrChange>
        </w:rPr>
        <w:pPrChange w:id="3185" w:author="Binoy Varghese(UST,IN)" w:date="2022-09-19T14:39:00Z">
          <w:pPr>
            <w:pStyle w:val="ListParagraph"/>
            <w:numPr>
              <w:ilvl w:val="4"/>
              <w:numId w:val="22"/>
            </w:numPr>
            <w:spacing w:after="0" w:line="240" w:lineRule="auto"/>
            <w:ind w:left="3960" w:hanging="360"/>
            <w:contextualSpacing w:val="0"/>
          </w:pPr>
        </w:pPrChange>
      </w:pPr>
    </w:p>
    <w:p w14:paraId="0FB9076B" w14:textId="2F701FF0" w:rsidR="00F47F6E" w:rsidRDefault="00F47F6E" w:rsidP="00F47F6E">
      <w:pPr>
        <w:pStyle w:val="ListParagraph"/>
        <w:numPr>
          <w:ilvl w:val="1"/>
          <w:numId w:val="22"/>
        </w:numPr>
        <w:spacing w:after="0" w:line="240" w:lineRule="auto"/>
        <w:contextualSpacing w:val="0"/>
        <w:rPr>
          <w:ins w:id="3186" w:author="Binoy Varghese(UST,IN)" w:date="2022-09-19T14:47:00Z"/>
          <w:rFonts w:eastAsia="Times New Roman"/>
        </w:rPr>
      </w:pPr>
      <w:ins w:id="3187" w:author="Binoy Varghese(UST,IN)" w:date="2022-09-19T12:39:00Z">
        <w:r>
          <w:rPr>
            <w:rFonts w:eastAsia="Times New Roman"/>
          </w:rPr>
          <w:t>Business Components</w:t>
        </w:r>
      </w:ins>
    </w:p>
    <w:p w14:paraId="7B8608B6" w14:textId="29FB7983" w:rsidR="00523F97" w:rsidRPr="00523F97" w:rsidRDefault="00523F97">
      <w:pPr>
        <w:spacing w:after="0" w:line="240" w:lineRule="auto"/>
        <w:rPr>
          <w:ins w:id="3188" w:author="Binoy Varghese(UST,IN)" w:date="2022-09-19T14:11:00Z"/>
          <w:rFonts w:eastAsia="Times New Roman"/>
          <w:rPrChange w:id="3189" w:author="Binoy Varghese(UST,IN)" w:date="2022-09-19T14:47:00Z">
            <w:rPr>
              <w:ins w:id="3190" w:author="Binoy Varghese(UST,IN)" w:date="2022-09-19T14:11:00Z"/>
            </w:rPr>
          </w:rPrChange>
        </w:rPr>
        <w:pPrChange w:id="3191" w:author="Binoy Varghese(UST,IN)" w:date="2022-09-19T14:47:00Z">
          <w:pPr>
            <w:pStyle w:val="ListParagraph"/>
            <w:numPr>
              <w:ilvl w:val="1"/>
              <w:numId w:val="22"/>
            </w:numPr>
            <w:spacing w:after="0" w:line="240" w:lineRule="auto"/>
            <w:ind w:left="1800" w:hanging="360"/>
            <w:contextualSpacing w:val="0"/>
          </w:pPr>
        </w:pPrChange>
      </w:pPr>
      <w:ins w:id="3192" w:author="Binoy Varghese(UST,IN)" w:date="2022-09-19T14:47:00Z">
        <w:r>
          <w:rPr>
            <w:noProof/>
          </w:rPr>
          <w:drawing>
            <wp:inline distT="0" distB="0" distL="0" distR="0" wp14:anchorId="2F71553B" wp14:editId="29DF9815">
              <wp:extent cx="5937250" cy="419735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7250" cy="4197350"/>
                      </a:xfrm>
                      <a:prstGeom prst="rect">
                        <a:avLst/>
                      </a:prstGeom>
                      <a:noFill/>
                      <a:ln>
                        <a:noFill/>
                      </a:ln>
                    </pic:spPr>
                  </pic:pic>
                </a:graphicData>
              </a:graphic>
            </wp:inline>
          </w:drawing>
        </w:r>
      </w:ins>
    </w:p>
    <w:p w14:paraId="5B8AF287" w14:textId="5D2ABADD" w:rsidR="0058164F" w:rsidRPr="00523F97" w:rsidRDefault="0058164F">
      <w:pPr>
        <w:spacing w:after="0" w:line="240" w:lineRule="auto"/>
        <w:rPr>
          <w:ins w:id="3193" w:author="Binoy Varghese(UST,IN)" w:date="2022-09-19T14:08:00Z"/>
          <w:rFonts w:eastAsia="Times New Roman"/>
          <w:rPrChange w:id="3194" w:author="Binoy Varghese(UST,IN)" w:date="2022-09-19T14:40:00Z">
            <w:rPr>
              <w:ins w:id="3195" w:author="Binoy Varghese(UST,IN)" w:date="2022-09-19T14:08:00Z"/>
            </w:rPr>
          </w:rPrChange>
        </w:rPr>
        <w:pPrChange w:id="3196" w:author="Binoy Varghese(UST,IN)" w:date="2022-09-19T14:40:00Z">
          <w:pPr>
            <w:pStyle w:val="ListParagraph"/>
            <w:numPr>
              <w:ilvl w:val="1"/>
              <w:numId w:val="22"/>
            </w:numPr>
            <w:spacing w:after="0" w:line="240" w:lineRule="auto"/>
            <w:ind w:left="1800" w:hanging="360"/>
            <w:contextualSpacing w:val="0"/>
          </w:pPr>
        </w:pPrChange>
      </w:pPr>
    </w:p>
    <w:p w14:paraId="338178CA" w14:textId="6CFFE26F" w:rsidR="009A354C" w:rsidRDefault="009A354C">
      <w:pPr>
        <w:pStyle w:val="ListParagraph"/>
        <w:spacing w:after="0" w:line="240" w:lineRule="auto"/>
        <w:ind w:left="1800"/>
        <w:contextualSpacing w:val="0"/>
        <w:rPr>
          <w:ins w:id="3197" w:author="Binoy Varghese(UST,IN)" w:date="2022-09-19T12:39:00Z"/>
          <w:rFonts w:eastAsia="Times New Roman"/>
        </w:rPr>
        <w:pPrChange w:id="3198" w:author="Binoy Varghese(UST,IN)" w:date="2022-09-19T14:08:00Z">
          <w:pPr>
            <w:pStyle w:val="ListParagraph"/>
            <w:numPr>
              <w:ilvl w:val="1"/>
              <w:numId w:val="22"/>
            </w:numPr>
            <w:spacing w:after="0" w:line="240" w:lineRule="auto"/>
            <w:ind w:left="1800" w:hanging="360"/>
            <w:contextualSpacing w:val="0"/>
          </w:pPr>
        </w:pPrChange>
      </w:pPr>
    </w:p>
    <w:p w14:paraId="485E4F24" w14:textId="77777777" w:rsidR="00F47F6E" w:rsidRDefault="00F47F6E" w:rsidP="00F47F6E">
      <w:pPr>
        <w:pStyle w:val="ListParagraph"/>
        <w:numPr>
          <w:ilvl w:val="1"/>
          <w:numId w:val="22"/>
        </w:numPr>
        <w:spacing w:after="0" w:line="240" w:lineRule="auto"/>
        <w:contextualSpacing w:val="0"/>
        <w:rPr>
          <w:ins w:id="3199" w:author="Binoy Varghese(UST,IN)" w:date="2022-09-19T12:39:00Z"/>
          <w:rFonts w:eastAsia="Times New Roman"/>
        </w:rPr>
      </w:pPr>
      <w:ins w:id="3200" w:author="Binoy Varghese(UST,IN)" w:date="2022-09-19T12:39:00Z">
        <w:r>
          <w:rPr>
            <w:rFonts w:eastAsia="Times New Roman"/>
          </w:rPr>
          <w:t>Deployables</w:t>
        </w:r>
      </w:ins>
    </w:p>
    <w:p w14:paraId="650EE58D" w14:textId="29851D56" w:rsidR="00F47F6E" w:rsidRDefault="00F47F6E" w:rsidP="00F47F6E">
      <w:pPr>
        <w:pStyle w:val="ListParagraph"/>
        <w:numPr>
          <w:ilvl w:val="2"/>
          <w:numId w:val="22"/>
        </w:numPr>
        <w:spacing w:after="0" w:line="240" w:lineRule="auto"/>
        <w:contextualSpacing w:val="0"/>
        <w:rPr>
          <w:ins w:id="3201" w:author="Binoy Varghese(UST,IN)" w:date="2022-09-19T14:42:00Z"/>
          <w:rFonts w:eastAsia="Times New Roman"/>
          <w:color w:val="00B0F0"/>
        </w:rPr>
      </w:pPr>
      <w:ins w:id="3202" w:author="Binoy Varghese(UST,IN)" w:date="2022-09-19T12:39:00Z">
        <w:r>
          <w:rPr>
            <w:rFonts w:eastAsia="Times New Roman"/>
            <w:color w:val="00B0F0"/>
          </w:rPr>
          <w:t>Images.txt</w:t>
        </w:r>
      </w:ins>
    </w:p>
    <w:p w14:paraId="72C3239D" w14:textId="78D17523" w:rsidR="00523F97" w:rsidRPr="00523F97" w:rsidRDefault="00523F97">
      <w:pPr>
        <w:spacing w:after="0" w:line="240" w:lineRule="auto"/>
        <w:rPr>
          <w:ins w:id="3203" w:author="Binoy Varghese(UST,IN)" w:date="2022-09-19T12:39:00Z"/>
          <w:rFonts w:eastAsia="Times New Roman"/>
          <w:color w:val="00B0F0"/>
          <w:rPrChange w:id="3204" w:author="Binoy Varghese(UST,IN)" w:date="2022-09-19T14:42:00Z">
            <w:rPr>
              <w:ins w:id="3205" w:author="Binoy Varghese(UST,IN)" w:date="2022-09-19T12:39:00Z"/>
            </w:rPr>
          </w:rPrChange>
        </w:rPr>
        <w:pPrChange w:id="3206" w:author="Binoy Varghese(UST,IN)" w:date="2022-09-19T14:42:00Z">
          <w:pPr>
            <w:pStyle w:val="ListParagraph"/>
            <w:numPr>
              <w:ilvl w:val="2"/>
              <w:numId w:val="22"/>
            </w:numPr>
            <w:spacing w:after="0" w:line="240" w:lineRule="auto"/>
            <w:ind w:left="2520" w:hanging="360"/>
            <w:contextualSpacing w:val="0"/>
          </w:pPr>
        </w:pPrChange>
      </w:pPr>
      <w:ins w:id="3207" w:author="Binoy Varghese(UST,IN)" w:date="2022-09-19T14:42:00Z">
        <w:r>
          <w:rPr>
            <w:noProof/>
            <w:color w:val="FFFFFF" w:themeColor="background1"/>
          </w:rPr>
          <w:drawing>
            <wp:inline distT="0" distB="0" distL="0" distR="0" wp14:anchorId="1687CB75" wp14:editId="770250A0">
              <wp:extent cx="5943600" cy="3644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644900"/>
                      </a:xfrm>
                      <a:prstGeom prst="rect">
                        <a:avLst/>
                      </a:prstGeom>
                      <a:noFill/>
                      <a:ln>
                        <a:noFill/>
                      </a:ln>
                    </pic:spPr>
                  </pic:pic>
                </a:graphicData>
              </a:graphic>
            </wp:inline>
          </w:drawing>
        </w:r>
      </w:ins>
    </w:p>
    <w:p w14:paraId="2A556A1C" w14:textId="4A96497C" w:rsidR="00B4030B" w:rsidRPr="00F7285D" w:rsidDel="00523F97" w:rsidRDefault="00B4030B">
      <w:pPr>
        <w:pStyle w:val="ListParagraph"/>
        <w:spacing w:after="0"/>
        <w:ind w:left="1080"/>
        <w:jc w:val="both"/>
        <w:rPr>
          <w:ins w:id="3208" w:author="Ramana Pinisetty(UST,IN)" w:date="2022-09-15T11:54:00Z"/>
          <w:del w:id="3209" w:author="Binoy Varghese(UST,IN)" w:date="2022-09-19T14:42:00Z"/>
          <w:color w:val="000000"/>
          <w:rPrChange w:id="3210" w:author="Binoy Varghese(UST,IN)" w:date="2022-09-19T11:40:00Z">
            <w:rPr>
              <w:ins w:id="3211" w:author="Ramana Pinisetty(UST,IN)" w:date="2022-09-15T11:54:00Z"/>
              <w:del w:id="3212" w:author="Binoy Varghese(UST,IN)" w:date="2022-09-19T14:42:00Z"/>
              <w:rFonts w:asciiTheme="majorHAnsi" w:hAnsiTheme="majorHAnsi" w:cstheme="majorHAnsi"/>
              <w:sz w:val="22"/>
              <w:szCs w:val="22"/>
            </w:rPr>
          </w:rPrChange>
        </w:rPr>
        <w:pPrChange w:id="3213" w:author="Binoy Varghese(UST,IN)" w:date="2022-09-19T11:40:00Z">
          <w:pPr>
            <w:pStyle w:val="Heading1"/>
          </w:pPr>
        </w:pPrChange>
      </w:pPr>
      <w:commentRangeStart w:id="3214"/>
      <w:commentRangeStart w:id="3215"/>
    </w:p>
    <w:p w14:paraId="73391608" w14:textId="69B1E5B1" w:rsidR="00263FEC" w:rsidRPr="00263FEC" w:rsidRDefault="005342D7">
      <w:pPr>
        <w:ind w:left="720"/>
        <w:rPr>
          <w:ins w:id="3216" w:author="Ramana Pinisetty(UST,IN)" w:date="2022-09-15T11:52:00Z"/>
          <w:rPrChange w:id="3217" w:author="Binoy Varghese(UST,IN)" w:date="2022-09-19T12:20:00Z">
            <w:rPr>
              <w:ins w:id="3218" w:author="Ramana Pinisetty(UST,IN)" w:date="2022-09-15T11:52:00Z"/>
              <w:rFonts w:asciiTheme="majorHAnsi" w:hAnsiTheme="majorHAnsi" w:cstheme="majorHAnsi"/>
              <w:sz w:val="22"/>
              <w:szCs w:val="22"/>
            </w:rPr>
          </w:rPrChange>
        </w:rPr>
        <w:pPrChange w:id="3219" w:author="Binoy Varghese(UST,IN)" w:date="2022-09-19T12:20:00Z">
          <w:pPr>
            <w:pStyle w:val="Heading1"/>
          </w:pPr>
        </w:pPrChange>
      </w:pPr>
      <w:ins w:id="3220" w:author="Ramana Pinisetty(UST,IN)" w:date="2022-09-15T11:54:00Z">
        <w:del w:id="3221" w:author="Binoy Varghese(UST,IN)" w:date="2022-09-19T11:35:00Z">
          <w:r w:rsidRPr="005342D7" w:rsidDel="00F7285D">
            <w:rPr>
              <w:color w:val="FFFFFF" w:themeColor="background1"/>
              <w:highlight w:val="red"/>
              <w:rPrChange w:id="3222" w:author="Ramana Pinisetty(UST,IN)" w:date="2022-09-15T11:55:00Z">
                <w:rPr>
                  <w:color w:val="000000"/>
                </w:rPr>
              </w:rPrChange>
            </w:rPr>
            <w:delText>Binoy please update</w:delText>
          </w:r>
        </w:del>
      </w:ins>
      <w:ins w:id="3223" w:author="Binoy Varghese(UST,IN)" w:date="2022-09-19T12:20:00Z">
        <w:r w:rsidR="00263FEC">
          <w:rPr>
            <w:color w:val="FFFFFF" w:themeColor="background1"/>
          </w:rPr>
          <w:t xml:space="preserve">In </w:t>
        </w:r>
        <w:r w:rsidR="00263FEC">
          <w:t xml:space="preserve">In </w:t>
        </w:r>
      </w:ins>
      <w:ins w:id="3224" w:author="Binoy Varghese(UST,IN)" w:date="2022-09-19T12:21:00Z">
        <w:r w:rsidR="00263FEC">
          <w:t xml:space="preserve">Deployable Repo where we need to create a Images.txt file where need to define all the the product images which has to </w:t>
        </w:r>
      </w:ins>
      <w:ins w:id="3225" w:author="Binoy Varghese(UST,IN)" w:date="2022-09-19T12:22:00Z">
        <w:r w:rsidR="00263FEC">
          <w:t>pull from Jfrog and push to ECR.</w:t>
        </w:r>
      </w:ins>
      <w:commentRangeEnd w:id="3214"/>
      <w:r w:rsidR="00E85FE1">
        <w:rPr>
          <w:rStyle w:val="CommentReference"/>
        </w:rPr>
        <w:commentReference w:id="3214"/>
      </w:r>
      <w:commentRangeEnd w:id="3215"/>
      <w:r w:rsidR="004E0EEF">
        <w:rPr>
          <w:rStyle w:val="CommentReference"/>
        </w:rPr>
        <w:commentReference w:id="3215"/>
      </w:r>
    </w:p>
    <w:p w14:paraId="4AC4D420" w14:textId="01F3256E" w:rsidR="0078482D" w:rsidRPr="006E15E1" w:rsidRDefault="0099534E" w:rsidP="00657CED">
      <w:pPr>
        <w:pStyle w:val="Heading1"/>
        <w:rPr>
          <w:rFonts w:asciiTheme="majorHAnsi" w:hAnsiTheme="majorHAnsi" w:cstheme="majorHAnsi"/>
          <w:rPrChange w:id="3226" w:author="Prasanth Prasannan(UST,IN)" w:date="2022-09-19T19:24:00Z">
            <w:rPr>
              <w:rFonts w:asciiTheme="majorHAnsi" w:hAnsiTheme="majorHAnsi" w:cstheme="majorHAnsi"/>
              <w:sz w:val="22"/>
              <w:szCs w:val="22"/>
            </w:rPr>
          </w:rPrChange>
        </w:rPr>
      </w:pPr>
      <w:bookmarkStart w:id="3227" w:name="_Toc115204986"/>
      <w:r w:rsidRPr="006E15E1">
        <w:rPr>
          <w:rFonts w:asciiTheme="majorHAnsi" w:hAnsiTheme="majorHAnsi" w:cstheme="majorHAnsi"/>
          <w:rPrChange w:id="3228" w:author="Prasanth Prasannan(UST,IN)" w:date="2022-09-19T19:24:00Z">
            <w:rPr>
              <w:rFonts w:asciiTheme="majorHAnsi" w:hAnsiTheme="majorHAnsi" w:cstheme="majorHAnsi"/>
              <w:sz w:val="22"/>
              <w:szCs w:val="22"/>
            </w:rPr>
          </w:rPrChange>
        </w:rPr>
        <w:t xml:space="preserve">How to Configure </w:t>
      </w:r>
      <w:ins w:id="3229" w:author="Ramana Pinisetty(UST,IN)" w:date="2022-09-17T12:59:00Z">
        <w:r w:rsidR="00023BA3" w:rsidRPr="006E15E1">
          <w:rPr>
            <w:rFonts w:asciiTheme="majorHAnsi" w:hAnsiTheme="majorHAnsi" w:cstheme="majorHAnsi"/>
            <w:rPrChange w:id="3230" w:author="Prasanth Prasannan(UST,IN)" w:date="2022-09-19T19:24:00Z">
              <w:rPr>
                <w:rFonts w:asciiTheme="majorHAnsi" w:hAnsiTheme="majorHAnsi" w:cstheme="majorHAnsi"/>
                <w:sz w:val="22"/>
                <w:szCs w:val="22"/>
              </w:rPr>
            </w:rPrChange>
          </w:rPr>
          <w:t xml:space="preserve">Group </w:t>
        </w:r>
      </w:ins>
      <w:commentRangeStart w:id="3231"/>
      <w:del w:id="3232" w:author="Ramana Pinisetty(UST,IN)" w:date="2022-09-17T12:59:00Z">
        <w:r w:rsidRPr="006E15E1" w:rsidDel="00023BA3">
          <w:rPr>
            <w:rFonts w:asciiTheme="majorHAnsi" w:hAnsiTheme="majorHAnsi" w:cstheme="majorHAnsi"/>
            <w:rPrChange w:id="3233" w:author="Prasanth Prasannan(UST,IN)" w:date="2022-09-19T19:24:00Z">
              <w:rPr>
                <w:rFonts w:asciiTheme="majorHAnsi" w:hAnsiTheme="majorHAnsi" w:cstheme="majorHAnsi"/>
                <w:sz w:val="22"/>
                <w:szCs w:val="22"/>
              </w:rPr>
            </w:rPrChange>
          </w:rPr>
          <w:delText>Global</w:delText>
        </w:r>
        <w:commentRangeEnd w:id="3231"/>
        <w:r w:rsidR="00AD0B9F" w:rsidRPr="006E15E1" w:rsidDel="00023BA3">
          <w:rPr>
            <w:rStyle w:val="CommentReference"/>
            <w:rFonts w:ascii="Calibri" w:eastAsia="Calibri" w:hAnsi="Calibri" w:cs="Calibri"/>
            <w:b w:val="0"/>
            <w:color w:val="auto"/>
            <w:sz w:val="28"/>
            <w:szCs w:val="28"/>
            <w:rPrChange w:id="3234" w:author="Prasanth Prasannan(UST,IN)" w:date="2022-09-19T19:24:00Z">
              <w:rPr>
                <w:rStyle w:val="CommentReference"/>
                <w:rFonts w:ascii="Calibri" w:eastAsia="Calibri" w:hAnsi="Calibri" w:cs="Calibri"/>
                <w:b w:val="0"/>
                <w:color w:val="auto"/>
              </w:rPr>
            </w:rPrChange>
          </w:rPr>
          <w:commentReference w:id="3231"/>
        </w:r>
        <w:r w:rsidRPr="006E15E1" w:rsidDel="00023BA3">
          <w:rPr>
            <w:rFonts w:asciiTheme="majorHAnsi" w:hAnsiTheme="majorHAnsi" w:cstheme="majorHAnsi"/>
            <w:rPrChange w:id="3235" w:author="Prasanth Prasannan(UST,IN)" w:date="2022-09-19T19:24:00Z">
              <w:rPr>
                <w:rFonts w:asciiTheme="majorHAnsi" w:hAnsiTheme="majorHAnsi" w:cstheme="majorHAnsi"/>
                <w:sz w:val="22"/>
                <w:szCs w:val="22"/>
              </w:rPr>
            </w:rPrChange>
          </w:rPr>
          <w:delText xml:space="preserve"> </w:delText>
        </w:r>
      </w:del>
      <w:r w:rsidRPr="006E15E1">
        <w:rPr>
          <w:rFonts w:asciiTheme="majorHAnsi" w:hAnsiTheme="majorHAnsi" w:cstheme="majorHAnsi"/>
          <w:rPrChange w:id="3236" w:author="Prasanth Prasannan(UST,IN)" w:date="2022-09-19T19:24:00Z">
            <w:rPr>
              <w:rFonts w:asciiTheme="majorHAnsi" w:hAnsiTheme="majorHAnsi" w:cstheme="majorHAnsi"/>
              <w:sz w:val="22"/>
              <w:szCs w:val="22"/>
            </w:rPr>
          </w:rPrChange>
        </w:rPr>
        <w:t>V</w:t>
      </w:r>
      <w:r w:rsidR="005D438E" w:rsidRPr="006E15E1">
        <w:rPr>
          <w:rFonts w:asciiTheme="majorHAnsi" w:hAnsiTheme="majorHAnsi" w:cstheme="majorHAnsi"/>
          <w:rPrChange w:id="3237" w:author="Prasanth Prasannan(UST,IN)" w:date="2022-09-19T19:24:00Z">
            <w:rPr>
              <w:rFonts w:asciiTheme="majorHAnsi" w:hAnsiTheme="majorHAnsi" w:cstheme="majorHAnsi"/>
              <w:sz w:val="22"/>
              <w:szCs w:val="22"/>
            </w:rPr>
          </w:rPrChange>
        </w:rPr>
        <w:t xml:space="preserve">ariables </w:t>
      </w:r>
      <w:r w:rsidR="00AA2C5D" w:rsidRPr="006E15E1">
        <w:rPr>
          <w:rFonts w:asciiTheme="majorHAnsi" w:hAnsiTheme="majorHAnsi" w:cstheme="majorHAnsi"/>
          <w:rPrChange w:id="3238" w:author="Prasanth Prasannan(UST,IN)" w:date="2022-09-19T19:24:00Z">
            <w:rPr>
              <w:rFonts w:asciiTheme="majorHAnsi" w:hAnsiTheme="majorHAnsi" w:cstheme="majorHAnsi"/>
              <w:sz w:val="22"/>
              <w:szCs w:val="22"/>
            </w:rPr>
          </w:rPrChange>
        </w:rPr>
        <w:t>in GitLab</w:t>
      </w:r>
      <w:bookmarkEnd w:id="3227"/>
    </w:p>
    <w:p w14:paraId="4BD9196B" w14:textId="154C28C2" w:rsidR="00FE5BC4" w:rsidDel="005342D7" w:rsidRDefault="00FE5BC4" w:rsidP="00E4414D">
      <w:pPr>
        <w:ind w:left="360"/>
        <w:jc w:val="both"/>
        <w:rPr>
          <w:del w:id="3239" w:author="Ramana Pinisetty(UST,IN)" w:date="2022-09-15T11:55:00Z"/>
          <w:color w:val="000000"/>
        </w:rPr>
      </w:pPr>
    </w:p>
    <w:p w14:paraId="31666916" w14:textId="5F343FDF" w:rsidR="00B8582D" w:rsidRDefault="00DC48B5" w:rsidP="00B8582D">
      <w:pPr>
        <w:spacing w:after="0"/>
        <w:ind w:left="360"/>
        <w:jc w:val="both"/>
        <w:rPr>
          <w:ins w:id="3240" w:author="Ramana Pinisetty(UST,IN)" w:date="2022-09-17T13:00:00Z"/>
          <w:color w:val="000000"/>
        </w:rPr>
      </w:pPr>
      <w:r>
        <w:rPr>
          <w:color w:val="000000"/>
        </w:rPr>
        <w:t xml:space="preserve">Identify and set the </w:t>
      </w:r>
      <w:r w:rsidR="00C95F94">
        <w:rPr>
          <w:color w:val="000000"/>
        </w:rPr>
        <w:t>G</w:t>
      </w:r>
      <w:r w:rsidR="00922694">
        <w:rPr>
          <w:color w:val="000000"/>
        </w:rPr>
        <w:t>roup vari</w:t>
      </w:r>
      <w:r w:rsidR="00A20131">
        <w:rPr>
          <w:color w:val="000000"/>
        </w:rPr>
        <w:t>ables</w:t>
      </w:r>
      <w:r w:rsidR="00B42222">
        <w:rPr>
          <w:color w:val="000000"/>
        </w:rPr>
        <w:t xml:space="preserve"> and each group will have its own Unique ID. Here group is UST Health Proof Products </w:t>
      </w:r>
      <w:r w:rsidR="00B42222" w:rsidRPr="00B42222">
        <w:rPr>
          <w:color w:val="000000"/>
        </w:rPr>
        <w:sym w:font="Wingdings" w:char="F0E0"/>
      </w:r>
      <w:r w:rsidR="00B42222">
        <w:rPr>
          <w:color w:val="000000"/>
        </w:rPr>
        <w:t xml:space="preserve"> subgroup is Integration Plus:- </w:t>
      </w:r>
    </w:p>
    <w:p w14:paraId="72832680" w14:textId="77777777" w:rsidR="006B01BA" w:rsidRPr="00E4414D" w:rsidRDefault="006B01BA" w:rsidP="00B8582D">
      <w:pPr>
        <w:spacing w:after="0"/>
        <w:ind w:left="360"/>
        <w:jc w:val="both"/>
        <w:rPr>
          <w:color w:val="000000"/>
        </w:rPr>
      </w:pPr>
    </w:p>
    <w:p w14:paraId="63D4C8E0" w14:textId="7A8AC4BA" w:rsidR="00E4414D" w:rsidRDefault="00EC6DD0" w:rsidP="00EC6DD0">
      <w:pPr>
        <w:pStyle w:val="ListParagraph"/>
        <w:numPr>
          <w:ilvl w:val="0"/>
          <w:numId w:val="15"/>
        </w:numPr>
        <w:jc w:val="both"/>
        <w:rPr>
          <w:color w:val="000000"/>
        </w:rPr>
      </w:pPr>
      <w:r>
        <w:rPr>
          <w:color w:val="000000"/>
        </w:rPr>
        <w:t>Cli</w:t>
      </w:r>
      <w:r w:rsidR="00975CA6">
        <w:rPr>
          <w:color w:val="000000"/>
        </w:rPr>
        <w:t xml:space="preserve">ck on </w:t>
      </w:r>
      <w:r w:rsidR="00975CA6" w:rsidRPr="00975CA6">
        <w:rPr>
          <w:b/>
          <w:bCs/>
          <w:color w:val="000000"/>
        </w:rPr>
        <w:t xml:space="preserve">Settings </w:t>
      </w:r>
      <w:r w:rsidR="00975CA6">
        <w:rPr>
          <w:color w:val="000000"/>
        </w:rPr>
        <w:t xml:space="preserve">in GitLab tool </w:t>
      </w:r>
    </w:p>
    <w:p w14:paraId="38AA18CB" w14:textId="74EBD29B" w:rsidR="00975CA6" w:rsidRDefault="00975CA6" w:rsidP="00975CA6">
      <w:pPr>
        <w:pStyle w:val="ListParagraph"/>
        <w:ind w:left="1080"/>
        <w:jc w:val="center"/>
        <w:rPr>
          <w:color w:val="000000"/>
        </w:rPr>
      </w:pPr>
      <w:del w:id="3241" w:author="Binoy Varghese(UST,IN)" w:date="2022-09-19T14:48:00Z">
        <w:r w:rsidDel="00523F97">
          <w:rPr>
            <w:noProof/>
          </w:rPr>
          <w:lastRenderedPageBreak/>
          <w:drawing>
            <wp:inline distT="0" distB="0" distL="0" distR="0" wp14:anchorId="7F99DB36" wp14:editId="70BD8151">
              <wp:extent cx="3058795" cy="1943021"/>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91798" cy="1963985"/>
                      </a:xfrm>
                      <a:prstGeom prst="rect">
                        <a:avLst/>
                      </a:prstGeom>
                    </pic:spPr>
                  </pic:pic>
                </a:graphicData>
              </a:graphic>
            </wp:inline>
          </w:drawing>
        </w:r>
      </w:del>
      <w:ins w:id="3242" w:author="Binoy Varghese(UST,IN)" w:date="2022-09-19T14:48:00Z">
        <w:r w:rsidR="00523F97">
          <w:rPr>
            <w:noProof/>
            <w:color w:val="000000"/>
          </w:rPr>
          <w:drawing>
            <wp:inline distT="0" distB="0" distL="0" distR="0" wp14:anchorId="23E296B7" wp14:editId="36734E3B">
              <wp:extent cx="5937250" cy="405130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7250" cy="4051300"/>
                      </a:xfrm>
                      <a:prstGeom prst="rect">
                        <a:avLst/>
                      </a:prstGeom>
                      <a:noFill/>
                      <a:ln>
                        <a:noFill/>
                      </a:ln>
                    </pic:spPr>
                  </pic:pic>
                </a:graphicData>
              </a:graphic>
            </wp:inline>
          </w:drawing>
        </w:r>
      </w:ins>
    </w:p>
    <w:p w14:paraId="662719A2" w14:textId="10337238" w:rsidR="00975CA6" w:rsidRDefault="00FE2572" w:rsidP="00975CA6">
      <w:pPr>
        <w:pStyle w:val="ListParagraph"/>
        <w:numPr>
          <w:ilvl w:val="0"/>
          <w:numId w:val="15"/>
        </w:numPr>
        <w:jc w:val="both"/>
        <w:rPr>
          <w:color w:val="000000"/>
        </w:rPr>
      </w:pPr>
      <w:r>
        <w:rPr>
          <w:color w:val="000000"/>
        </w:rPr>
        <w:t xml:space="preserve">Select </w:t>
      </w:r>
      <w:r w:rsidRPr="00FE2572">
        <w:rPr>
          <w:b/>
          <w:bCs/>
          <w:color w:val="000000"/>
        </w:rPr>
        <w:t>CI/CD</w:t>
      </w:r>
      <w:r>
        <w:rPr>
          <w:color w:val="000000"/>
        </w:rPr>
        <w:t xml:space="preserve"> section </w:t>
      </w:r>
      <w:r w:rsidR="00CC1E49" w:rsidRPr="00CC1E49">
        <w:rPr>
          <w:color w:val="000000"/>
        </w:rPr>
        <w:sym w:font="Wingdings" w:char="F0E0"/>
      </w:r>
      <w:r w:rsidR="00CC1E49">
        <w:rPr>
          <w:color w:val="000000"/>
        </w:rPr>
        <w:t xml:space="preserve"> variables and configure </w:t>
      </w:r>
    </w:p>
    <w:p w14:paraId="050F55D7" w14:textId="1404DC7C" w:rsidR="00975CA6" w:rsidRPr="00EC6DD0" w:rsidRDefault="003F1E05" w:rsidP="00EA6375">
      <w:pPr>
        <w:pStyle w:val="ListParagraph"/>
        <w:ind w:left="1080"/>
        <w:jc w:val="center"/>
        <w:rPr>
          <w:color w:val="000000"/>
        </w:rPr>
      </w:pPr>
      <w:del w:id="3243" w:author="Binoy Varghese(UST,IN)" w:date="2022-09-19T14:50:00Z">
        <w:r w:rsidRPr="003F1E05" w:rsidDel="00523F97">
          <w:rPr>
            <w:noProof/>
            <w:color w:val="000000"/>
          </w:rPr>
          <w:drawing>
            <wp:inline distT="0" distB="0" distL="0" distR="0" wp14:anchorId="44421E06" wp14:editId="3CD2E04F">
              <wp:extent cx="3562350" cy="21774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79622" cy="2187972"/>
                      </a:xfrm>
                      <a:prstGeom prst="rect">
                        <a:avLst/>
                      </a:prstGeom>
                    </pic:spPr>
                  </pic:pic>
                </a:graphicData>
              </a:graphic>
            </wp:inline>
          </w:drawing>
        </w:r>
      </w:del>
      <w:ins w:id="3244" w:author="Binoy Varghese(UST,IN)" w:date="2022-09-19T14:50:00Z">
        <w:r w:rsidR="00523F97">
          <w:rPr>
            <w:noProof/>
            <w:color w:val="000000"/>
          </w:rPr>
          <w:drawing>
            <wp:inline distT="0" distB="0" distL="0" distR="0" wp14:anchorId="16DB2962" wp14:editId="3331AE9F">
              <wp:extent cx="5937250" cy="286385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7250" cy="2863850"/>
                      </a:xfrm>
                      <a:prstGeom prst="rect">
                        <a:avLst/>
                      </a:prstGeom>
                      <a:noFill/>
                      <a:ln>
                        <a:noFill/>
                      </a:ln>
                    </pic:spPr>
                  </pic:pic>
                </a:graphicData>
              </a:graphic>
            </wp:inline>
          </w:drawing>
        </w:r>
      </w:ins>
    </w:p>
    <w:p w14:paraId="36AE20DC" w14:textId="3EA9E186" w:rsidR="00EA6375" w:rsidRPr="00376858" w:rsidRDefault="00A92FF5" w:rsidP="00B64C19">
      <w:pPr>
        <w:pStyle w:val="Heading1"/>
        <w:rPr>
          <w:rFonts w:asciiTheme="majorHAnsi" w:hAnsiTheme="majorHAnsi" w:cstheme="majorHAnsi"/>
          <w:rPrChange w:id="3245" w:author="Prasanth Prasannan(UST,IN)" w:date="2022-09-19T19:25:00Z">
            <w:rPr>
              <w:rFonts w:asciiTheme="majorHAnsi" w:hAnsiTheme="majorHAnsi" w:cstheme="majorHAnsi"/>
              <w:sz w:val="22"/>
              <w:szCs w:val="22"/>
            </w:rPr>
          </w:rPrChange>
        </w:rPr>
      </w:pPr>
      <w:bookmarkStart w:id="3246" w:name="_Toc115204987"/>
      <w:r w:rsidRPr="00376858">
        <w:rPr>
          <w:rFonts w:asciiTheme="majorHAnsi" w:hAnsiTheme="majorHAnsi" w:cstheme="majorHAnsi"/>
          <w:rPrChange w:id="3247" w:author="Prasanth Prasannan(UST,IN)" w:date="2022-09-19T19:25:00Z">
            <w:rPr>
              <w:rFonts w:asciiTheme="majorHAnsi" w:hAnsiTheme="majorHAnsi" w:cstheme="majorHAnsi"/>
              <w:sz w:val="22"/>
              <w:szCs w:val="22"/>
            </w:rPr>
          </w:rPrChange>
        </w:rPr>
        <w:lastRenderedPageBreak/>
        <w:t xml:space="preserve">Create/Build </w:t>
      </w:r>
      <w:r w:rsidR="00EA6375" w:rsidRPr="00376858">
        <w:rPr>
          <w:rFonts w:asciiTheme="majorHAnsi" w:hAnsiTheme="majorHAnsi" w:cstheme="majorHAnsi"/>
          <w:rPrChange w:id="3248" w:author="Prasanth Prasannan(UST,IN)" w:date="2022-09-19T19:25:00Z">
            <w:rPr>
              <w:rFonts w:asciiTheme="majorHAnsi" w:hAnsiTheme="majorHAnsi" w:cstheme="majorHAnsi"/>
              <w:sz w:val="22"/>
              <w:szCs w:val="22"/>
            </w:rPr>
          </w:rPrChange>
        </w:rPr>
        <w:t>Continuous Integration</w:t>
      </w:r>
      <w:r w:rsidR="00C5667D" w:rsidRPr="00376858">
        <w:rPr>
          <w:rFonts w:asciiTheme="majorHAnsi" w:hAnsiTheme="majorHAnsi" w:cstheme="majorHAnsi"/>
          <w:rPrChange w:id="3249" w:author="Prasanth Prasannan(UST,IN)" w:date="2022-09-19T19:25:00Z">
            <w:rPr>
              <w:rFonts w:asciiTheme="majorHAnsi" w:hAnsiTheme="majorHAnsi" w:cstheme="majorHAnsi"/>
              <w:sz w:val="22"/>
              <w:szCs w:val="22"/>
            </w:rPr>
          </w:rPrChange>
        </w:rPr>
        <w:t xml:space="preserve"> (CI) Pipeli</w:t>
      </w:r>
      <w:r w:rsidR="00B64C19" w:rsidRPr="00376858">
        <w:rPr>
          <w:rFonts w:asciiTheme="majorHAnsi" w:hAnsiTheme="majorHAnsi" w:cstheme="majorHAnsi"/>
          <w:rPrChange w:id="3250" w:author="Prasanth Prasannan(UST,IN)" w:date="2022-09-19T19:25:00Z">
            <w:rPr>
              <w:rFonts w:asciiTheme="majorHAnsi" w:hAnsiTheme="majorHAnsi" w:cstheme="majorHAnsi"/>
              <w:sz w:val="22"/>
              <w:szCs w:val="22"/>
            </w:rPr>
          </w:rPrChange>
        </w:rPr>
        <w:t>ne</w:t>
      </w:r>
      <w:r w:rsidR="00EA6375" w:rsidRPr="00376858">
        <w:rPr>
          <w:rFonts w:asciiTheme="majorHAnsi" w:hAnsiTheme="majorHAnsi" w:cstheme="majorHAnsi"/>
          <w:rPrChange w:id="3251" w:author="Prasanth Prasannan(UST,IN)" w:date="2022-09-19T19:25:00Z">
            <w:rPr>
              <w:rFonts w:asciiTheme="majorHAnsi" w:hAnsiTheme="majorHAnsi" w:cstheme="majorHAnsi"/>
              <w:sz w:val="22"/>
              <w:szCs w:val="22"/>
            </w:rPr>
          </w:rPrChange>
        </w:rPr>
        <w:t xml:space="preserve"> Script</w:t>
      </w:r>
      <w:bookmarkEnd w:id="3246"/>
      <w:r w:rsidR="00EA6375" w:rsidRPr="00376858">
        <w:rPr>
          <w:rFonts w:asciiTheme="majorHAnsi" w:hAnsiTheme="majorHAnsi" w:cstheme="majorHAnsi"/>
          <w:rPrChange w:id="3252" w:author="Prasanth Prasannan(UST,IN)" w:date="2022-09-19T19:25:00Z">
            <w:rPr>
              <w:rFonts w:asciiTheme="majorHAnsi" w:hAnsiTheme="majorHAnsi" w:cstheme="majorHAnsi"/>
              <w:sz w:val="22"/>
              <w:szCs w:val="22"/>
            </w:rPr>
          </w:rPrChange>
        </w:rPr>
        <w:t xml:space="preserve"> </w:t>
      </w:r>
    </w:p>
    <w:p w14:paraId="7B105FEA" w14:textId="3B2364EE" w:rsidR="009B28A4" w:rsidRDefault="007B2F49" w:rsidP="00FA5DD9">
      <w:pPr>
        <w:ind w:left="360"/>
        <w:jc w:val="both"/>
      </w:pPr>
      <w:r>
        <w:t xml:space="preserve">The CI pipeline script is developed using YAML </w:t>
      </w:r>
      <w:r w:rsidR="00CB1A70">
        <w:t>language</w:t>
      </w:r>
      <w:r w:rsidR="00B37CD1">
        <w:t xml:space="preserve"> and find below </w:t>
      </w:r>
      <w:del w:id="3253" w:author="Binoy Varghese(UST,IN)" w:date="2022-09-28T09:28:00Z">
        <w:r w:rsidR="007E5EBE" w:rsidDel="00D97EBC">
          <w:delText xml:space="preserve">sample </w:delText>
        </w:r>
      </w:del>
      <w:ins w:id="3254" w:author="Binoy Varghese(UST,IN)" w:date="2022-09-28T09:33:00Z">
        <w:r w:rsidR="00D97EBC">
          <w:t>standard</w:t>
        </w:r>
      </w:ins>
      <w:ins w:id="3255" w:author="Binoy Varghese(UST,IN)" w:date="2022-09-28T09:28:00Z">
        <w:r w:rsidR="00D97EBC">
          <w:t xml:space="preserve"> </w:t>
        </w:r>
      </w:ins>
      <w:r w:rsidR="007E4F96">
        <w:t>scr</w:t>
      </w:r>
      <w:r w:rsidR="00451DBB">
        <w:t xml:space="preserve">ipt </w:t>
      </w:r>
      <w:r w:rsidR="00B43E82" w:rsidRPr="00B43E82">
        <w:rPr>
          <w:i/>
          <w:iCs/>
          <w:highlight w:val="yellow"/>
        </w:rPr>
        <w:t>“</w:t>
      </w:r>
      <w:r w:rsidR="00B522CE" w:rsidRPr="00B43E82">
        <w:rPr>
          <w:i/>
          <w:iCs/>
          <w:highlight w:val="yellow"/>
        </w:rPr>
        <w:t>config.yml</w:t>
      </w:r>
      <w:r w:rsidR="00B43E82" w:rsidRPr="00B43E82">
        <w:rPr>
          <w:i/>
          <w:iCs/>
          <w:highlight w:val="yellow"/>
        </w:rPr>
        <w:t>”</w:t>
      </w:r>
      <w:r w:rsidR="00175D13">
        <w:rPr>
          <w:i/>
          <w:iCs/>
        </w:rPr>
        <w:t xml:space="preserve"> </w:t>
      </w:r>
      <w:r w:rsidR="00175D13">
        <w:t xml:space="preserve">can be created using </w:t>
      </w:r>
      <w:r w:rsidR="000F549F">
        <w:t>any text editor (</w:t>
      </w:r>
      <w:r w:rsidR="00175D13">
        <w:t>notepad</w:t>
      </w:r>
      <w:r w:rsidR="000F549F">
        <w:t xml:space="preserve">/++ or MS Source </w:t>
      </w:r>
      <w:r w:rsidR="009A5709">
        <w:t>visual studio code)</w:t>
      </w:r>
      <w:r w:rsidR="00A03B03">
        <w:t xml:space="preserve"> for all stages </w:t>
      </w:r>
      <w:r w:rsidR="00CF4472">
        <w:t>along with pre-</w:t>
      </w:r>
      <w:r w:rsidR="00A475BA">
        <w:t xml:space="preserve">defined group </w:t>
      </w:r>
      <w:r w:rsidR="00CE332E">
        <w:t>variables</w:t>
      </w:r>
      <w:r w:rsidR="009B28A4">
        <w:t xml:space="preserve">. </w:t>
      </w:r>
    </w:p>
    <w:p w14:paraId="2945B62D" w14:textId="342C06EA" w:rsidR="009B28A4" w:rsidRDefault="00524BC1" w:rsidP="009B28A4">
      <w:pPr>
        <w:ind w:left="360"/>
      </w:pPr>
      <w:r>
        <w:t>The sample s</w:t>
      </w:r>
      <w:r w:rsidR="00A22363">
        <w:t>cript file</w:t>
      </w:r>
      <w:r w:rsidR="00B10CE8">
        <w:t xml:space="preserve"> (complete code in Appendix)</w:t>
      </w:r>
      <w:r w:rsidR="00A22363">
        <w:t xml:space="preserve"> consists of different section</w:t>
      </w:r>
      <w:r w:rsidR="009B28A4">
        <w:t>s</w:t>
      </w:r>
      <w:r>
        <w:t xml:space="preserve"> are listed in below </w:t>
      </w:r>
      <w:r w:rsidR="00B10CE8">
        <w:t>table: -</w:t>
      </w:r>
    </w:p>
    <w:tbl>
      <w:tblPr>
        <w:tblW w:w="7264" w:type="dxa"/>
        <w:tblInd w:w="704" w:type="dxa"/>
        <w:tblLook w:val="04A0" w:firstRow="1" w:lastRow="0" w:firstColumn="1" w:lastColumn="0" w:noHBand="0" w:noVBand="1"/>
      </w:tblPr>
      <w:tblGrid>
        <w:gridCol w:w="1937"/>
        <w:gridCol w:w="5327"/>
        <w:tblGridChange w:id="3256">
          <w:tblGrid>
            <w:gridCol w:w="5"/>
            <w:gridCol w:w="1932"/>
            <w:gridCol w:w="5"/>
            <w:gridCol w:w="5322"/>
            <w:gridCol w:w="5"/>
          </w:tblGrid>
        </w:tblGridChange>
      </w:tblGrid>
      <w:tr w:rsidR="009B28A4" w:rsidRPr="00CA74E3" w14:paraId="117E2810" w14:textId="77777777" w:rsidTr="00E2263F">
        <w:trPr>
          <w:trHeight w:val="277"/>
        </w:trPr>
        <w:tc>
          <w:tcPr>
            <w:tcW w:w="1937" w:type="dxa"/>
            <w:tcBorders>
              <w:top w:val="single" w:sz="4" w:space="0" w:color="auto"/>
              <w:left w:val="single" w:sz="4" w:space="0" w:color="auto"/>
              <w:bottom w:val="single" w:sz="4" w:space="0" w:color="auto"/>
              <w:right w:val="single" w:sz="4" w:space="0" w:color="auto"/>
            </w:tcBorders>
            <w:shd w:val="clear" w:color="auto" w:fill="0070C0"/>
            <w:noWrap/>
          </w:tcPr>
          <w:p w14:paraId="630CCA7C" w14:textId="7584EC11" w:rsidR="009B28A4" w:rsidRPr="00A45C93" w:rsidRDefault="009B28A4" w:rsidP="00E2263F">
            <w:pPr>
              <w:spacing w:after="0" w:line="240" w:lineRule="auto"/>
              <w:rPr>
                <w:rFonts w:asciiTheme="majorHAnsi" w:eastAsia="Times New Roman" w:hAnsiTheme="majorHAnsi" w:cstheme="majorHAnsi"/>
                <w:b/>
                <w:bCs/>
                <w:color w:val="FFFFFF" w:themeColor="background1"/>
                <w:lang w:val="en-IN"/>
              </w:rPr>
            </w:pPr>
            <w:commentRangeStart w:id="3257"/>
            <w:commentRangeStart w:id="3258"/>
            <w:r>
              <w:rPr>
                <w:rFonts w:asciiTheme="majorHAnsi" w:eastAsia="Times New Roman" w:hAnsiTheme="majorHAnsi" w:cstheme="majorHAnsi"/>
                <w:b/>
                <w:bCs/>
                <w:color w:val="FFFFFF" w:themeColor="background1"/>
                <w:lang w:val="en-IN"/>
              </w:rPr>
              <w:t xml:space="preserve">Section </w:t>
            </w:r>
          </w:p>
        </w:tc>
        <w:tc>
          <w:tcPr>
            <w:tcW w:w="5327" w:type="dxa"/>
            <w:tcBorders>
              <w:top w:val="single" w:sz="4" w:space="0" w:color="auto"/>
              <w:left w:val="nil"/>
              <w:bottom w:val="single" w:sz="4" w:space="0" w:color="auto"/>
              <w:right w:val="single" w:sz="4" w:space="0" w:color="auto"/>
            </w:tcBorders>
            <w:shd w:val="clear" w:color="auto" w:fill="0070C0"/>
          </w:tcPr>
          <w:p w14:paraId="7CC0F4D9" w14:textId="2AC79039" w:rsidR="009B28A4" w:rsidRPr="00A45C93" w:rsidRDefault="009B28A4" w:rsidP="00E2263F">
            <w:pPr>
              <w:spacing w:after="0" w:line="240" w:lineRule="auto"/>
              <w:rPr>
                <w:rFonts w:asciiTheme="majorHAnsi" w:eastAsia="Times New Roman" w:hAnsiTheme="majorHAnsi" w:cstheme="majorHAnsi"/>
                <w:b/>
                <w:bCs/>
                <w:color w:val="FFFFFF" w:themeColor="background1"/>
                <w:lang w:val="en-IN"/>
              </w:rPr>
            </w:pPr>
            <w:commentRangeStart w:id="3259"/>
            <w:commentRangeStart w:id="3260"/>
            <w:r>
              <w:rPr>
                <w:rFonts w:asciiTheme="majorHAnsi" w:eastAsia="Times New Roman" w:hAnsiTheme="majorHAnsi" w:cstheme="majorHAnsi"/>
                <w:b/>
                <w:bCs/>
                <w:color w:val="FFFFFF" w:themeColor="background1"/>
                <w:lang w:val="en-IN"/>
              </w:rPr>
              <w:t>Notes</w:t>
            </w:r>
            <w:commentRangeEnd w:id="3259"/>
            <w:commentRangeEnd w:id="3260"/>
            <w:r w:rsidR="00547FF9">
              <w:rPr>
                <w:rStyle w:val="CommentReference"/>
              </w:rPr>
              <w:commentReference w:id="3259"/>
            </w:r>
            <w:r>
              <w:rPr>
                <w:rStyle w:val="CommentReference"/>
              </w:rPr>
              <w:commentReference w:id="3260"/>
            </w:r>
          </w:p>
        </w:tc>
      </w:tr>
      <w:tr w:rsidR="009B28A4" w:rsidRPr="00CA74E3" w14:paraId="2DCAD1EC" w14:textId="77777777" w:rsidTr="00E2263F">
        <w:trPr>
          <w:trHeight w:val="277"/>
        </w:trPr>
        <w:tc>
          <w:tcPr>
            <w:tcW w:w="1937" w:type="dxa"/>
            <w:tcBorders>
              <w:top w:val="nil"/>
              <w:left w:val="single" w:sz="4" w:space="0" w:color="auto"/>
              <w:bottom w:val="single" w:sz="4" w:space="0" w:color="auto"/>
              <w:right w:val="single" w:sz="4" w:space="0" w:color="auto"/>
            </w:tcBorders>
            <w:shd w:val="clear" w:color="auto" w:fill="auto"/>
            <w:noWrap/>
          </w:tcPr>
          <w:p w14:paraId="2FD3B1C6" w14:textId="471EF8E7" w:rsidR="009B28A4" w:rsidRPr="00CB4767" w:rsidRDefault="009B28A4" w:rsidP="00E2263F">
            <w:pPr>
              <w:spacing w:after="0" w:line="240" w:lineRule="auto"/>
              <w:rPr>
                <w:rFonts w:asciiTheme="majorHAnsi" w:eastAsia="Times New Roman" w:hAnsiTheme="majorHAnsi" w:cstheme="majorHAnsi"/>
                <w:color w:val="000000"/>
                <w:lang w:val="en-IN"/>
              </w:rPr>
            </w:pPr>
            <w:r w:rsidRPr="00CB4767">
              <w:rPr>
                <w:rFonts w:asciiTheme="majorHAnsi" w:eastAsia="Times New Roman" w:hAnsiTheme="majorHAnsi" w:cstheme="majorHAnsi"/>
                <w:color w:val="000000"/>
                <w:lang w:val="en-IN"/>
              </w:rPr>
              <w:t>Variables</w:t>
            </w:r>
          </w:p>
        </w:tc>
        <w:tc>
          <w:tcPr>
            <w:tcW w:w="5327" w:type="dxa"/>
            <w:tcBorders>
              <w:top w:val="nil"/>
              <w:left w:val="nil"/>
              <w:bottom w:val="single" w:sz="4" w:space="0" w:color="auto"/>
              <w:right w:val="single" w:sz="4" w:space="0" w:color="auto"/>
            </w:tcBorders>
          </w:tcPr>
          <w:p w14:paraId="6757C91A" w14:textId="7CC5F953" w:rsidR="009B28A4" w:rsidRPr="00CB4767" w:rsidRDefault="00402181" w:rsidP="00E2263F">
            <w:pPr>
              <w:spacing w:after="0" w:line="240" w:lineRule="auto"/>
              <w:rPr>
                <w:rFonts w:asciiTheme="majorHAnsi" w:eastAsia="Times New Roman" w:hAnsiTheme="majorHAnsi" w:cstheme="majorHAnsi"/>
                <w:color w:val="000000"/>
                <w:lang w:val="en-IN"/>
              </w:rPr>
            </w:pPr>
            <w:r w:rsidRPr="00CB4767">
              <w:rPr>
                <w:rFonts w:asciiTheme="majorHAnsi" w:eastAsia="Times New Roman" w:hAnsiTheme="majorHAnsi" w:cstheme="majorHAnsi"/>
                <w:color w:val="000000"/>
                <w:lang w:val="en-IN"/>
              </w:rPr>
              <w:t xml:space="preserve">Variables Holds the Value </w:t>
            </w:r>
          </w:p>
        </w:tc>
      </w:tr>
      <w:tr w:rsidR="009B28A4" w:rsidRPr="00CA74E3" w14:paraId="30E81DEE" w14:textId="77777777" w:rsidTr="00E2263F">
        <w:trPr>
          <w:trHeight w:val="277"/>
        </w:trPr>
        <w:tc>
          <w:tcPr>
            <w:tcW w:w="1937" w:type="dxa"/>
            <w:tcBorders>
              <w:top w:val="nil"/>
              <w:left w:val="single" w:sz="4" w:space="0" w:color="auto"/>
              <w:bottom w:val="single" w:sz="4" w:space="0" w:color="auto"/>
              <w:right w:val="single" w:sz="4" w:space="0" w:color="auto"/>
            </w:tcBorders>
            <w:shd w:val="clear" w:color="auto" w:fill="auto"/>
            <w:noWrap/>
          </w:tcPr>
          <w:p w14:paraId="58E41EA7" w14:textId="285BA053" w:rsidR="009B28A4" w:rsidRPr="00CB4767" w:rsidRDefault="009B28A4" w:rsidP="00E2263F">
            <w:pPr>
              <w:spacing w:after="0" w:line="240" w:lineRule="auto"/>
              <w:rPr>
                <w:rFonts w:asciiTheme="majorHAnsi" w:eastAsia="Times New Roman" w:hAnsiTheme="majorHAnsi" w:cstheme="majorHAnsi"/>
                <w:color w:val="000000"/>
                <w:lang w:val="en-IN"/>
              </w:rPr>
            </w:pPr>
            <w:r w:rsidRPr="00CB4767">
              <w:rPr>
                <w:rFonts w:asciiTheme="majorHAnsi" w:eastAsia="Times New Roman" w:hAnsiTheme="majorHAnsi" w:cstheme="majorHAnsi"/>
                <w:color w:val="000000"/>
                <w:lang w:val="en-IN"/>
              </w:rPr>
              <w:t>Stages</w:t>
            </w:r>
          </w:p>
        </w:tc>
        <w:tc>
          <w:tcPr>
            <w:tcW w:w="5327" w:type="dxa"/>
            <w:tcBorders>
              <w:top w:val="nil"/>
              <w:left w:val="nil"/>
              <w:bottom w:val="single" w:sz="4" w:space="0" w:color="auto"/>
              <w:right w:val="single" w:sz="4" w:space="0" w:color="auto"/>
            </w:tcBorders>
          </w:tcPr>
          <w:p w14:paraId="4278D74B" w14:textId="0269B127" w:rsidR="009B28A4" w:rsidRPr="00CB4767" w:rsidRDefault="00402181" w:rsidP="00E2263F">
            <w:pPr>
              <w:spacing w:after="0" w:line="240" w:lineRule="auto"/>
              <w:rPr>
                <w:rFonts w:asciiTheme="majorHAnsi" w:eastAsia="Times New Roman" w:hAnsiTheme="majorHAnsi" w:cstheme="majorHAnsi"/>
                <w:color w:val="000000"/>
                <w:lang w:val="en-IN"/>
              </w:rPr>
            </w:pPr>
            <w:r w:rsidRPr="00CB4767">
              <w:rPr>
                <w:rFonts w:asciiTheme="majorHAnsi" w:eastAsia="Times New Roman" w:hAnsiTheme="majorHAnsi" w:cstheme="majorHAnsi"/>
                <w:color w:val="000000"/>
                <w:lang w:val="en-IN"/>
              </w:rPr>
              <w:t xml:space="preserve">Stages are pre-defined Pipeline Stages </w:t>
            </w:r>
          </w:p>
        </w:tc>
      </w:tr>
      <w:tr w:rsidR="009B28A4" w:rsidRPr="00CA74E3" w14:paraId="0AC91F7D" w14:textId="77777777" w:rsidTr="00E2263F">
        <w:trPr>
          <w:trHeight w:val="277"/>
        </w:trPr>
        <w:tc>
          <w:tcPr>
            <w:tcW w:w="1937" w:type="dxa"/>
            <w:tcBorders>
              <w:top w:val="nil"/>
              <w:left w:val="single" w:sz="4" w:space="0" w:color="auto"/>
              <w:bottom w:val="single" w:sz="4" w:space="0" w:color="auto"/>
              <w:right w:val="single" w:sz="4" w:space="0" w:color="auto"/>
            </w:tcBorders>
            <w:shd w:val="clear" w:color="auto" w:fill="auto"/>
            <w:noWrap/>
          </w:tcPr>
          <w:p w14:paraId="53D10A74" w14:textId="7FB484A9" w:rsidR="009B28A4" w:rsidRPr="00CB4767" w:rsidRDefault="009B28A4" w:rsidP="00E2263F">
            <w:pPr>
              <w:spacing w:after="0" w:line="240" w:lineRule="auto"/>
              <w:rPr>
                <w:rFonts w:asciiTheme="majorHAnsi" w:eastAsia="Times New Roman" w:hAnsiTheme="majorHAnsi" w:cstheme="majorHAnsi"/>
                <w:color w:val="000000"/>
                <w:lang w:val="en-IN"/>
              </w:rPr>
            </w:pPr>
            <w:r w:rsidRPr="00CB4767">
              <w:rPr>
                <w:rFonts w:asciiTheme="majorHAnsi" w:eastAsia="Times New Roman" w:hAnsiTheme="majorHAnsi" w:cstheme="majorHAnsi"/>
                <w:color w:val="000000"/>
                <w:lang w:val="en-IN"/>
              </w:rPr>
              <w:t>QualityGatesCheck</w:t>
            </w:r>
          </w:p>
        </w:tc>
        <w:tc>
          <w:tcPr>
            <w:tcW w:w="5327" w:type="dxa"/>
            <w:tcBorders>
              <w:top w:val="nil"/>
              <w:left w:val="nil"/>
              <w:bottom w:val="single" w:sz="4" w:space="0" w:color="auto"/>
              <w:right w:val="single" w:sz="4" w:space="0" w:color="auto"/>
            </w:tcBorders>
          </w:tcPr>
          <w:p w14:paraId="158AD990" w14:textId="0481D1EE" w:rsidR="009B28A4" w:rsidRPr="00CB4767" w:rsidRDefault="00402181" w:rsidP="00E2263F">
            <w:pPr>
              <w:spacing w:after="0" w:line="240" w:lineRule="auto"/>
              <w:rPr>
                <w:rFonts w:asciiTheme="majorHAnsi" w:eastAsia="Times New Roman" w:hAnsiTheme="majorHAnsi" w:cstheme="majorHAnsi"/>
                <w:color w:val="000000"/>
                <w:lang w:val="en-IN"/>
              </w:rPr>
            </w:pPr>
            <w:r w:rsidRPr="00CB4767">
              <w:rPr>
                <w:rFonts w:asciiTheme="majorHAnsi" w:eastAsia="Times New Roman" w:hAnsiTheme="majorHAnsi" w:cstheme="majorHAnsi"/>
                <w:color w:val="000000"/>
                <w:lang w:val="en-IN"/>
              </w:rPr>
              <w:t xml:space="preserve">Sonar Checks </w:t>
            </w:r>
          </w:p>
        </w:tc>
      </w:tr>
      <w:tr w:rsidR="009B28A4" w:rsidRPr="00CA74E3" w14:paraId="53D1E2D8" w14:textId="77777777" w:rsidTr="00E2263F">
        <w:trPr>
          <w:trHeight w:val="277"/>
        </w:trPr>
        <w:tc>
          <w:tcPr>
            <w:tcW w:w="1937" w:type="dxa"/>
            <w:tcBorders>
              <w:top w:val="nil"/>
              <w:left w:val="single" w:sz="4" w:space="0" w:color="auto"/>
              <w:bottom w:val="single" w:sz="4" w:space="0" w:color="auto"/>
              <w:right w:val="single" w:sz="4" w:space="0" w:color="auto"/>
            </w:tcBorders>
            <w:shd w:val="clear" w:color="auto" w:fill="auto"/>
            <w:noWrap/>
          </w:tcPr>
          <w:p w14:paraId="60C9BE66" w14:textId="0C8AC3A0" w:rsidR="009B28A4" w:rsidRPr="00CB4767" w:rsidRDefault="009B28A4" w:rsidP="00E2263F">
            <w:pPr>
              <w:spacing w:after="0" w:line="240" w:lineRule="auto"/>
              <w:rPr>
                <w:rFonts w:asciiTheme="majorHAnsi" w:eastAsia="Times New Roman" w:hAnsiTheme="majorHAnsi" w:cstheme="majorHAnsi"/>
                <w:color w:val="000000"/>
                <w:lang w:val="en-IN"/>
              </w:rPr>
            </w:pPr>
            <w:r w:rsidRPr="00CB4767">
              <w:rPr>
                <w:rFonts w:asciiTheme="majorHAnsi" w:eastAsia="Times New Roman" w:hAnsiTheme="majorHAnsi" w:cstheme="majorHAnsi"/>
                <w:color w:val="000000"/>
                <w:lang w:val="en-IN"/>
              </w:rPr>
              <w:t>Versioning</w:t>
            </w:r>
          </w:p>
        </w:tc>
        <w:tc>
          <w:tcPr>
            <w:tcW w:w="5327" w:type="dxa"/>
            <w:tcBorders>
              <w:top w:val="nil"/>
              <w:left w:val="nil"/>
              <w:bottom w:val="single" w:sz="4" w:space="0" w:color="auto"/>
              <w:right w:val="single" w:sz="4" w:space="0" w:color="auto"/>
            </w:tcBorders>
          </w:tcPr>
          <w:p w14:paraId="369A2D8A" w14:textId="0E9E59E4" w:rsidR="009B28A4" w:rsidRPr="00CB4767" w:rsidRDefault="00402181" w:rsidP="00E2263F">
            <w:pPr>
              <w:spacing w:after="0" w:line="240" w:lineRule="auto"/>
              <w:rPr>
                <w:rFonts w:asciiTheme="majorHAnsi" w:eastAsia="Times New Roman" w:hAnsiTheme="majorHAnsi" w:cstheme="majorHAnsi"/>
                <w:color w:val="000000"/>
                <w:lang w:val="en-IN"/>
              </w:rPr>
            </w:pPr>
            <w:r w:rsidRPr="00CB4767">
              <w:rPr>
                <w:rFonts w:asciiTheme="majorHAnsi" w:eastAsia="Times New Roman" w:hAnsiTheme="majorHAnsi" w:cstheme="majorHAnsi"/>
                <w:color w:val="000000"/>
                <w:lang w:val="en-IN"/>
              </w:rPr>
              <w:t xml:space="preserve">Maven IMAGE Tagging </w:t>
            </w:r>
          </w:p>
        </w:tc>
      </w:tr>
      <w:tr w:rsidR="009B28A4" w:rsidRPr="00CA74E3" w14:paraId="5CB7FD88" w14:textId="77777777" w:rsidTr="00E2263F">
        <w:trPr>
          <w:trHeight w:val="277"/>
        </w:trPr>
        <w:tc>
          <w:tcPr>
            <w:tcW w:w="1937" w:type="dxa"/>
            <w:tcBorders>
              <w:top w:val="nil"/>
              <w:left w:val="single" w:sz="4" w:space="0" w:color="auto"/>
              <w:bottom w:val="single" w:sz="4" w:space="0" w:color="auto"/>
              <w:right w:val="single" w:sz="4" w:space="0" w:color="auto"/>
            </w:tcBorders>
            <w:shd w:val="clear" w:color="auto" w:fill="auto"/>
            <w:noWrap/>
          </w:tcPr>
          <w:p w14:paraId="35F85EE6" w14:textId="2F102210" w:rsidR="009B28A4" w:rsidRPr="00CB4767" w:rsidRDefault="009B28A4" w:rsidP="00E2263F">
            <w:pPr>
              <w:spacing w:after="0" w:line="240" w:lineRule="auto"/>
              <w:rPr>
                <w:rFonts w:asciiTheme="majorHAnsi" w:eastAsia="Times New Roman" w:hAnsiTheme="majorHAnsi" w:cstheme="majorHAnsi"/>
                <w:color w:val="000000"/>
                <w:lang w:val="en-IN"/>
              </w:rPr>
            </w:pPr>
            <w:r w:rsidRPr="00CB4767">
              <w:rPr>
                <w:rFonts w:asciiTheme="majorHAnsi" w:eastAsia="Times New Roman" w:hAnsiTheme="majorHAnsi" w:cstheme="majorHAnsi"/>
                <w:color w:val="000000"/>
                <w:lang w:val="en-IN"/>
              </w:rPr>
              <w:t>MavenBuild</w:t>
            </w:r>
          </w:p>
        </w:tc>
        <w:tc>
          <w:tcPr>
            <w:tcW w:w="5327" w:type="dxa"/>
            <w:tcBorders>
              <w:top w:val="nil"/>
              <w:left w:val="nil"/>
              <w:bottom w:val="single" w:sz="4" w:space="0" w:color="auto"/>
              <w:right w:val="single" w:sz="4" w:space="0" w:color="auto"/>
            </w:tcBorders>
          </w:tcPr>
          <w:p w14:paraId="145D5CA6" w14:textId="55CB443B" w:rsidR="009B28A4" w:rsidRPr="00CB4767" w:rsidRDefault="00402181" w:rsidP="00E2263F">
            <w:pPr>
              <w:spacing w:after="0" w:line="240" w:lineRule="auto"/>
              <w:rPr>
                <w:rFonts w:asciiTheme="majorHAnsi" w:eastAsia="Times New Roman" w:hAnsiTheme="majorHAnsi" w:cstheme="majorHAnsi"/>
                <w:color w:val="000000"/>
                <w:lang w:val="en-IN"/>
              </w:rPr>
            </w:pPr>
            <w:r w:rsidRPr="00CB4767">
              <w:rPr>
                <w:rFonts w:asciiTheme="majorHAnsi" w:eastAsia="Times New Roman" w:hAnsiTheme="majorHAnsi" w:cstheme="majorHAnsi"/>
                <w:color w:val="000000"/>
                <w:lang w:val="en-IN"/>
              </w:rPr>
              <w:t>Build the Source Code</w:t>
            </w:r>
          </w:p>
        </w:tc>
      </w:tr>
      <w:tr w:rsidR="009B28A4" w:rsidRPr="00CA74E3" w14:paraId="3480146D" w14:textId="77777777" w:rsidTr="00E2263F">
        <w:trPr>
          <w:trHeight w:val="277"/>
        </w:trPr>
        <w:tc>
          <w:tcPr>
            <w:tcW w:w="1937" w:type="dxa"/>
            <w:tcBorders>
              <w:top w:val="nil"/>
              <w:left w:val="single" w:sz="4" w:space="0" w:color="auto"/>
              <w:bottom w:val="single" w:sz="4" w:space="0" w:color="auto"/>
              <w:right w:val="single" w:sz="4" w:space="0" w:color="auto"/>
            </w:tcBorders>
            <w:shd w:val="clear" w:color="auto" w:fill="auto"/>
            <w:noWrap/>
          </w:tcPr>
          <w:p w14:paraId="19863136" w14:textId="3F45C448" w:rsidR="009B28A4" w:rsidRPr="00CB4767" w:rsidRDefault="009B28A4" w:rsidP="00E2263F">
            <w:pPr>
              <w:spacing w:after="0" w:line="240" w:lineRule="auto"/>
              <w:rPr>
                <w:rFonts w:asciiTheme="majorHAnsi" w:eastAsia="Times New Roman" w:hAnsiTheme="majorHAnsi" w:cstheme="majorHAnsi"/>
                <w:color w:val="000000"/>
                <w:lang w:val="en-IN"/>
              </w:rPr>
            </w:pPr>
            <w:r w:rsidRPr="00CB4767">
              <w:rPr>
                <w:rFonts w:asciiTheme="majorHAnsi" w:eastAsia="Times New Roman" w:hAnsiTheme="majorHAnsi" w:cstheme="majorHAnsi"/>
                <w:color w:val="000000"/>
                <w:lang w:val="en-IN"/>
              </w:rPr>
              <w:t>DockerBuild</w:t>
            </w:r>
          </w:p>
        </w:tc>
        <w:tc>
          <w:tcPr>
            <w:tcW w:w="5327" w:type="dxa"/>
            <w:tcBorders>
              <w:top w:val="nil"/>
              <w:left w:val="nil"/>
              <w:bottom w:val="single" w:sz="4" w:space="0" w:color="auto"/>
              <w:right w:val="single" w:sz="4" w:space="0" w:color="auto"/>
            </w:tcBorders>
          </w:tcPr>
          <w:p w14:paraId="4C1AA02F" w14:textId="66DB5E78" w:rsidR="009B28A4" w:rsidRPr="00CB4767" w:rsidRDefault="00402181" w:rsidP="00E2263F">
            <w:pPr>
              <w:spacing w:after="0" w:line="240" w:lineRule="auto"/>
              <w:rPr>
                <w:rFonts w:asciiTheme="majorHAnsi" w:eastAsia="Times New Roman" w:hAnsiTheme="majorHAnsi" w:cstheme="majorHAnsi"/>
                <w:color w:val="000000"/>
                <w:lang w:val="en-IN"/>
              </w:rPr>
            </w:pPr>
            <w:r w:rsidRPr="00CB4767">
              <w:rPr>
                <w:rFonts w:asciiTheme="majorHAnsi" w:eastAsia="Times New Roman" w:hAnsiTheme="majorHAnsi" w:cstheme="majorHAnsi"/>
                <w:color w:val="000000"/>
                <w:lang w:val="en-IN"/>
              </w:rPr>
              <w:t>Build the image from DockerFile</w:t>
            </w:r>
          </w:p>
        </w:tc>
      </w:tr>
      <w:tr w:rsidR="009B28A4" w:rsidRPr="00CA74E3" w14:paraId="1016FE25" w14:textId="77777777" w:rsidTr="00256346">
        <w:tblPrEx>
          <w:tblW w:w="7264" w:type="dxa"/>
          <w:tblInd w:w="704" w:type="dxa"/>
          <w:tblPrExChange w:id="3261" w:author="Ramana Pinisetty(UST,IN)" w:date="2022-09-15T11:58:00Z">
            <w:tblPrEx>
              <w:tblW w:w="7264" w:type="dxa"/>
              <w:tblInd w:w="704" w:type="dxa"/>
            </w:tblPrEx>
          </w:tblPrExChange>
        </w:tblPrEx>
        <w:trPr>
          <w:trHeight w:val="54"/>
          <w:trPrChange w:id="3262" w:author="Ramana Pinisetty(UST,IN)" w:date="2022-09-15T11:58:00Z">
            <w:trPr>
              <w:gridAfter w:val="0"/>
              <w:trHeight w:val="277"/>
            </w:trPr>
          </w:trPrChange>
        </w:trPr>
        <w:tc>
          <w:tcPr>
            <w:tcW w:w="1937" w:type="dxa"/>
            <w:tcBorders>
              <w:top w:val="nil"/>
              <w:left w:val="single" w:sz="4" w:space="0" w:color="auto"/>
              <w:bottom w:val="single" w:sz="4" w:space="0" w:color="auto"/>
              <w:right w:val="single" w:sz="4" w:space="0" w:color="auto"/>
            </w:tcBorders>
            <w:shd w:val="clear" w:color="auto" w:fill="auto"/>
            <w:noWrap/>
            <w:tcPrChange w:id="3263" w:author="Ramana Pinisetty(UST,IN)" w:date="2022-09-15T11:58:00Z">
              <w:tcPr>
                <w:tcW w:w="1937" w:type="dxa"/>
                <w:gridSpan w:val="2"/>
                <w:tcBorders>
                  <w:top w:val="nil"/>
                  <w:left w:val="single" w:sz="4" w:space="0" w:color="auto"/>
                  <w:bottom w:val="single" w:sz="4" w:space="0" w:color="auto"/>
                  <w:right w:val="single" w:sz="4" w:space="0" w:color="auto"/>
                </w:tcBorders>
                <w:shd w:val="clear" w:color="auto" w:fill="auto"/>
                <w:noWrap/>
              </w:tcPr>
            </w:tcPrChange>
          </w:tcPr>
          <w:p w14:paraId="309C5BE9" w14:textId="6E6B58D3" w:rsidR="009B28A4" w:rsidRPr="00CB4767" w:rsidRDefault="009B28A4" w:rsidP="00E2263F">
            <w:pPr>
              <w:spacing w:after="0" w:line="240" w:lineRule="auto"/>
              <w:rPr>
                <w:rFonts w:asciiTheme="majorHAnsi" w:eastAsia="Times New Roman" w:hAnsiTheme="majorHAnsi" w:cstheme="majorHAnsi"/>
                <w:color w:val="000000"/>
                <w:lang w:val="en-IN"/>
              </w:rPr>
            </w:pPr>
            <w:r w:rsidRPr="00CB4767">
              <w:rPr>
                <w:rFonts w:asciiTheme="majorHAnsi" w:eastAsia="Times New Roman" w:hAnsiTheme="majorHAnsi" w:cstheme="majorHAnsi"/>
                <w:color w:val="000000"/>
                <w:lang w:val="en-IN"/>
              </w:rPr>
              <w:t>Export Images</w:t>
            </w:r>
          </w:p>
        </w:tc>
        <w:tc>
          <w:tcPr>
            <w:tcW w:w="5327" w:type="dxa"/>
            <w:tcBorders>
              <w:top w:val="nil"/>
              <w:left w:val="nil"/>
              <w:bottom w:val="single" w:sz="4" w:space="0" w:color="auto"/>
              <w:right w:val="single" w:sz="4" w:space="0" w:color="auto"/>
            </w:tcBorders>
            <w:tcPrChange w:id="3264" w:author="Ramana Pinisetty(UST,IN)" w:date="2022-09-15T11:58:00Z">
              <w:tcPr>
                <w:tcW w:w="5327" w:type="dxa"/>
                <w:gridSpan w:val="2"/>
                <w:tcBorders>
                  <w:top w:val="nil"/>
                  <w:left w:val="nil"/>
                  <w:bottom w:val="single" w:sz="4" w:space="0" w:color="auto"/>
                  <w:right w:val="single" w:sz="4" w:space="0" w:color="auto"/>
                </w:tcBorders>
              </w:tcPr>
            </w:tcPrChange>
          </w:tcPr>
          <w:p w14:paraId="797EC9F7" w14:textId="3C6BF25E" w:rsidR="009B28A4" w:rsidRPr="00CB4767" w:rsidRDefault="00402181" w:rsidP="00E2263F">
            <w:pPr>
              <w:spacing w:after="0" w:line="240" w:lineRule="auto"/>
              <w:rPr>
                <w:rFonts w:asciiTheme="majorHAnsi" w:eastAsia="Times New Roman" w:hAnsiTheme="majorHAnsi" w:cstheme="majorHAnsi"/>
                <w:color w:val="000000"/>
                <w:lang w:val="en-IN"/>
              </w:rPr>
            </w:pPr>
            <w:r w:rsidRPr="00CB4767">
              <w:rPr>
                <w:rFonts w:asciiTheme="majorHAnsi" w:eastAsia="Times New Roman" w:hAnsiTheme="majorHAnsi" w:cstheme="majorHAnsi"/>
                <w:color w:val="000000"/>
                <w:lang w:val="en-IN"/>
              </w:rPr>
              <w:t>Push images to AWS ECR</w:t>
            </w:r>
            <w:commentRangeEnd w:id="3257"/>
            <w:r w:rsidR="00E85FE1">
              <w:rPr>
                <w:rStyle w:val="CommentReference"/>
              </w:rPr>
              <w:commentReference w:id="3257"/>
            </w:r>
            <w:r w:rsidR="004E0EEF">
              <w:rPr>
                <w:rStyle w:val="CommentReference"/>
              </w:rPr>
              <w:commentReference w:id="3258"/>
            </w:r>
          </w:p>
        </w:tc>
      </w:tr>
      <w:commentRangeEnd w:id="3258"/>
    </w:tbl>
    <w:p w14:paraId="35B53BD3" w14:textId="77777777" w:rsidR="009A70EA" w:rsidRDefault="009A70EA" w:rsidP="009A70EA">
      <w:pPr>
        <w:pStyle w:val="ListParagraph"/>
        <w:spacing w:after="240"/>
        <w:ind w:left="1077"/>
      </w:pPr>
    </w:p>
    <w:p w14:paraId="20DC2AF9" w14:textId="3ACF1714" w:rsidR="00A22363" w:rsidRDefault="009526B9" w:rsidP="0048000B">
      <w:pPr>
        <w:pStyle w:val="ListParagraph"/>
        <w:numPr>
          <w:ilvl w:val="0"/>
          <w:numId w:val="17"/>
        </w:numPr>
        <w:spacing w:after="240"/>
        <w:ind w:left="1077" w:hanging="357"/>
      </w:pPr>
      <w:r>
        <w:t xml:space="preserve">Start creating the script file </w:t>
      </w:r>
      <w:r w:rsidR="00EA1379">
        <w:t xml:space="preserve">using any text editor or available GUI interface and name it is as “config.yml” </w:t>
      </w:r>
      <w:r>
        <w:t xml:space="preserve"> </w:t>
      </w:r>
    </w:p>
    <w:p w14:paraId="0E0BFFD1" w14:textId="77777777" w:rsidR="009A70EA" w:rsidRDefault="009A70EA" w:rsidP="009A70EA">
      <w:pPr>
        <w:pStyle w:val="ListParagraph"/>
        <w:spacing w:after="240"/>
        <w:ind w:left="1077"/>
        <w:jc w:val="both"/>
      </w:pPr>
    </w:p>
    <w:p w14:paraId="276EF49A" w14:textId="366E5C10" w:rsidR="0007699D" w:rsidRDefault="0007699D" w:rsidP="0048000B">
      <w:pPr>
        <w:pStyle w:val="ListParagraph"/>
        <w:numPr>
          <w:ilvl w:val="0"/>
          <w:numId w:val="17"/>
        </w:numPr>
        <w:spacing w:after="240"/>
        <w:ind w:left="1077" w:hanging="357"/>
        <w:jc w:val="both"/>
      </w:pPr>
      <w:r>
        <w:t>Create yml file with below sections</w:t>
      </w:r>
      <w:r w:rsidR="00311D1D">
        <w:t xml:space="preserve"> or stages as per the project specification and requirement, you can include all stages in a single file or create individual files for each stage </w:t>
      </w:r>
    </w:p>
    <w:p w14:paraId="0DCFB504" w14:textId="77777777" w:rsidR="00D942A3" w:rsidRDefault="00D942A3" w:rsidP="00D942A3">
      <w:pPr>
        <w:pStyle w:val="ListParagraph"/>
      </w:pPr>
    </w:p>
    <w:p w14:paraId="3953BED0" w14:textId="0322DC52" w:rsidR="0098058D" w:rsidRDefault="0048000B" w:rsidP="0048000B">
      <w:pPr>
        <w:pStyle w:val="ListParagraph"/>
        <w:ind w:left="1080"/>
        <w:jc w:val="center"/>
      </w:pPr>
      <w:r w:rsidRPr="0048000B">
        <w:rPr>
          <w:noProof/>
        </w:rPr>
        <w:drawing>
          <wp:inline distT="0" distB="0" distL="0" distR="0" wp14:anchorId="6B6ADCE6" wp14:editId="4D51E0CC">
            <wp:extent cx="5022850" cy="2660650"/>
            <wp:effectExtent l="19050" t="19050" r="25400" b="254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22850" cy="2660650"/>
                    </a:xfrm>
                    <a:prstGeom prst="rect">
                      <a:avLst/>
                    </a:prstGeom>
                    <a:ln>
                      <a:solidFill>
                        <a:schemeClr val="bg1">
                          <a:lumMod val="95000"/>
                        </a:schemeClr>
                      </a:solidFill>
                    </a:ln>
                  </pic:spPr>
                </pic:pic>
              </a:graphicData>
            </a:graphic>
          </wp:inline>
        </w:drawing>
      </w:r>
    </w:p>
    <w:p w14:paraId="03853AFF" w14:textId="77777777" w:rsidR="00FA5DD9" w:rsidRDefault="00FA5DD9" w:rsidP="00FA5DD9">
      <w:pPr>
        <w:pStyle w:val="ListParagraph"/>
        <w:ind w:left="1080"/>
        <w:jc w:val="both"/>
      </w:pPr>
    </w:p>
    <w:p w14:paraId="345F1A2C" w14:textId="7EF094ED" w:rsidR="00311D1D" w:rsidRDefault="00FA5DD9" w:rsidP="00311D1D">
      <w:pPr>
        <w:pStyle w:val="ListParagraph"/>
        <w:numPr>
          <w:ilvl w:val="0"/>
          <w:numId w:val="17"/>
        </w:numPr>
        <w:jc w:val="both"/>
      </w:pPr>
      <w:r>
        <w:lastRenderedPageBreak/>
        <w:t xml:space="preserve">Start with </w:t>
      </w:r>
      <w:r w:rsidRPr="00FA5DD9">
        <w:rPr>
          <w:highlight w:val="yellow"/>
        </w:rPr>
        <w:t>variables</w:t>
      </w:r>
      <w:r>
        <w:t xml:space="preserve"> declaration</w:t>
      </w:r>
      <w:ins w:id="3265" w:author="Binoy Varghese(UST,IN)" w:date="2022-09-28T09:29:00Z">
        <w:r w:rsidR="00D97EBC">
          <w:t>. The recommen</w:t>
        </w:r>
      </w:ins>
      <w:ins w:id="3266" w:author="Binoy Varghese(UST,IN)" w:date="2022-09-28T09:30:00Z">
        <w:r w:rsidR="00D97EBC">
          <w:t xml:space="preserve">ded </w:t>
        </w:r>
      </w:ins>
      <w:ins w:id="3267" w:author="Binoy Varghese(UST,IN)" w:date="2022-09-28T09:31:00Z">
        <w:r w:rsidR="00D97EBC">
          <w:t xml:space="preserve">way </w:t>
        </w:r>
      </w:ins>
      <w:ins w:id="3268" w:author="Binoy Varghese(UST,IN)" w:date="2022-09-28T10:00:00Z">
        <w:r w:rsidR="00DE61EF">
          <w:t xml:space="preserve">and best practices </w:t>
        </w:r>
      </w:ins>
      <w:ins w:id="3269" w:author="Binoy Varghese(UST,IN)" w:date="2022-09-28T09:31:00Z">
        <w:r w:rsidR="00D97EBC">
          <w:t xml:space="preserve">in configuring variable is Group variables which has to configure in Group level, so that it can inherit to child repositories as </w:t>
        </w:r>
      </w:ins>
      <w:ins w:id="3270" w:author="Binoy Varghese(UST,IN)" w:date="2022-09-28T09:32:00Z">
        <w:r w:rsidR="00D97EBC">
          <w:t xml:space="preserve">mentioned in the </w:t>
        </w:r>
      </w:ins>
      <w:ins w:id="3271" w:author="Binoy Varghese(UST,IN)" w:date="2022-09-28T10:00:00Z">
        <w:r w:rsidR="00DE61EF">
          <w:t>Environment</w:t>
        </w:r>
      </w:ins>
      <w:ins w:id="3272" w:author="Binoy Varghese(UST,IN)" w:date="2022-09-28T09:32:00Z">
        <w:r w:rsidR="00D97EBC">
          <w:t xml:space="preserve"> Setup section(Pls refer 5.2) </w:t>
        </w:r>
      </w:ins>
      <w:del w:id="3273" w:author="Binoy Varghese(UST,IN)" w:date="2022-09-28T09:29:00Z">
        <w:r w:rsidDel="00D97EBC">
          <w:delText xml:space="preserve"> </w:delText>
        </w:r>
        <w:commentRangeStart w:id="3274"/>
        <w:commentRangeStart w:id="3275"/>
        <w:r w:rsidDel="00D97EBC">
          <w:delText>as per project spec</w:delText>
        </w:r>
        <w:r w:rsidR="00FF7DAA" w:rsidDel="00D97EBC">
          <w:delText>ifications</w:delText>
        </w:r>
      </w:del>
      <w:r w:rsidR="00FF7DAA">
        <w:t xml:space="preserve"> </w:t>
      </w:r>
      <w:commentRangeEnd w:id="3274"/>
      <w:r w:rsidR="00993969">
        <w:rPr>
          <w:rStyle w:val="CommentReference"/>
        </w:rPr>
        <w:commentReference w:id="3274"/>
      </w:r>
      <w:commentRangeEnd w:id="3275"/>
      <w:r w:rsidR="004E0EEF">
        <w:rPr>
          <w:rStyle w:val="CommentReference"/>
        </w:rPr>
        <w:commentReference w:id="3275"/>
      </w:r>
    </w:p>
    <w:p w14:paraId="791D8013" w14:textId="09852706" w:rsidR="00FA5DD9" w:rsidDel="006923D8" w:rsidRDefault="00FA5DD9" w:rsidP="00FA5DD9">
      <w:pPr>
        <w:pStyle w:val="ListParagraph"/>
        <w:ind w:left="1080"/>
        <w:jc w:val="both"/>
        <w:rPr>
          <w:del w:id="3276" w:author="Ramana Pinisetty(UST,IN)" w:date="2022-09-17T13:13:00Z"/>
        </w:rPr>
      </w:pPr>
    </w:p>
    <w:p w14:paraId="62BF8BBE" w14:textId="0F3279D8" w:rsidR="00FA5DD9" w:rsidDel="00933F27" w:rsidRDefault="00FA5DD9" w:rsidP="00FA5DD9">
      <w:pPr>
        <w:pStyle w:val="ListParagraph"/>
        <w:ind w:left="1080"/>
        <w:jc w:val="center"/>
        <w:rPr>
          <w:del w:id="3277" w:author="Ramana Pinisetty(UST,IN)" w:date="2022-09-15T12:00:00Z"/>
        </w:rPr>
      </w:pPr>
      <w:del w:id="3278" w:author="Ramana Pinisetty(UST,IN)" w:date="2022-09-15T12:00:00Z">
        <w:r w:rsidRPr="00FA5DD9" w:rsidDel="00933F27">
          <w:rPr>
            <w:noProof/>
          </w:rPr>
          <w:drawing>
            <wp:inline distT="0" distB="0" distL="0" distR="0" wp14:anchorId="1672FE47" wp14:editId="33383ABF">
              <wp:extent cx="5086350" cy="2006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86350" cy="2006600"/>
                      </a:xfrm>
                      <a:prstGeom prst="rect">
                        <a:avLst/>
                      </a:prstGeom>
                    </pic:spPr>
                  </pic:pic>
                </a:graphicData>
              </a:graphic>
            </wp:inline>
          </w:drawing>
        </w:r>
      </w:del>
    </w:p>
    <w:p w14:paraId="6C9F37DE" w14:textId="748A784A" w:rsidR="00A93D9A" w:rsidRDefault="00933F27">
      <w:pPr>
        <w:pStyle w:val="ListParagraph"/>
        <w:ind w:left="0"/>
        <w:jc w:val="center"/>
        <w:pPrChange w:id="3279" w:author="Binoy Varghese(UST,IN)" w:date="2022-09-27T20:46:00Z">
          <w:pPr>
            <w:pStyle w:val="ListParagraph"/>
            <w:ind w:left="1080"/>
            <w:jc w:val="both"/>
          </w:pPr>
        </w:pPrChange>
      </w:pPr>
      <w:ins w:id="3280" w:author="Ramana Pinisetty(UST,IN)" w:date="2022-09-15T12:00:00Z">
        <w:del w:id="3281" w:author="Binoy Varghese(UST,IN)" w:date="2022-09-27T20:46:00Z">
          <w:r w:rsidRPr="00933F27" w:rsidDel="00091A4C">
            <w:rPr>
              <w:noProof/>
            </w:rPr>
            <w:drawing>
              <wp:inline distT="0" distB="0" distL="0" distR="0" wp14:anchorId="14C55041" wp14:editId="4F30632A">
                <wp:extent cx="5022000" cy="175934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22000" cy="1759340"/>
                        </a:xfrm>
                        <a:prstGeom prst="rect">
                          <a:avLst/>
                        </a:prstGeom>
                      </pic:spPr>
                    </pic:pic>
                  </a:graphicData>
                </a:graphic>
              </wp:inline>
            </w:drawing>
          </w:r>
        </w:del>
      </w:ins>
      <w:ins w:id="3282" w:author="Binoy Varghese(UST,IN)" w:date="2022-09-27T20:46:00Z">
        <w:r w:rsidR="00091A4C">
          <w:rPr>
            <w:noProof/>
          </w:rPr>
          <w:drawing>
            <wp:inline distT="0" distB="0" distL="0" distR="0" wp14:anchorId="7F35A258" wp14:editId="008A92D9">
              <wp:extent cx="5045075" cy="1968500"/>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47366" cy="1969394"/>
                      </a:xfrm>
                      <a:prstGeom prst="rect">
                        <a:avLst/>
                      </a:prstGeom>
                    </pic:spPr>
                  </pic:pic>
                </a:graphicData>
              </a:graphic>
            </wp:inline>
          </w:drawing>
        </w:r>
      </w:ins>
    </w:p>
    <w:p w14:paraId="08886F21" w14:textId="77777777" w:rsidR="009A70EA" w:rsidRDefault="009A70EA" w:rsidP="009A70EA">
      <w:pPr>
        <w:pStyle w:val="ListParagraph"/>
        <w:ind w:left="1080"/>
        <w:jc w:val="both"/>
      </w:pPr>
    </w:p>
    <w:p w14:paraId="66145FF9" w14:textId="388F1E1F" w:rsidR="00370C96" w:rsidRDefault="00FF7DAA" w:rsidP="00311D1D">
      <w:pPr>
        <w:pStyle w:val="ListParagraph"/>
        <w:numPr>
          <w:ilvl w:val="0"/>
          <w:numId w:val="17"/>
        </w:numPr>
        <w:jc w:val="both"/>
      </w:pPr>
      <w:r>
        <w:t xml:space="preserve">Create different </w:t>
      </w:r>
      <w:ins w:id="3283" w:author="Binoy Varghese(UST,IN)" w:date="2022-09-28T10:01:00Z">
        <w:r w:rsidR="00DE61EF">
          <w:t xml:space="preserve">Standard </w:t>
        </w:r>
      </w:ins>
      <w:ins w:id="3284" w:author="Ramana Pinisetty(UST,IN)" w:date="2022-09-15T12:04:00Z">
        <w:r w:rsidR="002F04AD">
          <w:rPr>
            <w:highlight w:val="yellow"/>
          </w:rPr>
          <w:t>S</w:t>
        </w:r>
      </w:ins>
      <w:del w:id="3285" w:author="Ramana Pinisetty(UST,IN)" w:date="2022-09-15T12:04:00Z">
        <w:r w:rsidR="00370C96" w:rsidRPr="00370C96" w:rsidDel="002F04AD">
          <w:rPr>
            <w:highlight w:val="yellow"/>
          </w:rPr>
          <w:delText>s</w:delText>
        </w:r>
      </w:del>
      <w:r w:rsidR="00370C96" w:rsidRPr="00370C96">
        <w:rPr>
          <w:highlight w:val="yellow"/>
        </w:rPr>
        <w:t>tages</w:t>
      </w:r>
      <w:r w:rsidR="00370C96">
        <w:t xml:space="preserve"> as </w:t>
      </w:r>
      <w:del w:id="3286" w:author="Binoy Varghese(UST,IN)" w:date="2022-09-28T10:01:00Z">
        <w:r w:rsidR="00370C96" w:rsidDel="00DE61EF">
          <w:delText>per project specification</w:delText>
        </w:r>
      </w:del>
      <w:ins w:id="3287" w:author="Binoy Varghese(UST,IN)" w:date="2022-09-28T10:01:00Z">
        <w:r w:rsidR="00DE61EF">
          <w:t>shown in below which starts from Sonar quality checks, versioning , Maven build , docker build and export-to</w:t>
        </w:r>
      </w:ins>
      <w:ins w:id="3288" w:author="Binoy Varghese(UST,IN)" w:date="2022-09-28T10:02:00Z">
        <w:r w:rsidR="00DE61EF">
          <w:t>-aws</w:t>
        </w:r>
      </w:ins>
    </w:p>
    <w:p w14:paraId="29D346EF" w14:textId="29550CD4" w:rsidR="00FF7DAA" w:rsidRDefault="00FF7DAA" w:rsidP="00FF7DAA">
      <w:pPr>
        <w:pStyle w:val="ListParagraph"/>
        <w:ind w:left="1080"/>
        <w:jc w:val="both"/>
      </w:pPr>
    </w:p>
    <w:p w14:paraId="3ED9D7DD" w14:textId="37ECE92B" w:rsidR="00FF7DAA" w:rsidRDefault="00091A4C">
      <w:pPr>
        <w:pStyle w:val="ListParagraph"/>
        <w:ind w:left="0"/>
        <w:jc w:val="center"/>
        <w:pPrChange w:id="3289" w:author="Binoy Varghese(UST,IN)" w:date="2022-09-27T20:47:00Z">
          <w:pPr>
            <w:pStyle w:val="ListParagraph"/>
            <w:ind w:left="1080"/>
            <w:jc w:val="both"/>
          </w:pPr>
        </w:pPrChange>
      </w:pPr>
      <w:ins w:id="3290" w:author="Binoy Varghese(UST,IN)" w:date="2022-09-27T20:47:00Z">
        <w:r>
          <w:rPr>
            <w:noProof/>
          </w:rPr>
          <w:drawing>
            <wp:inline distT="0" distB="0" distL="0" distR="0" wp14:anchorId="16B9E167" wp14:editId="6251DE98">
              <wp:extent cx="5010150" cy="19685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10150" cy="1968500"/>
                      </a:xfrm>
                      <a:prstGeom prst="rect">
                        <a:avLst/>
                      </a:prstGeom>
                    </pic:spPr>
                  </pic:pic>
                </a:graphicData>
              </a:graphic>
            </wp:inline>
          </w:drawing>
        </w:r>
      </w:ins>
      <w:commentRangeStart w:id="3291"/>
      <w:ins w:id="3292" w:author="Ramana Pinisetty(UST,IN)" w:date="2022-09-15T12:01:00Z">
        <w:del w:id="3293" w:author="Binoy Varghese(UST,IN)" w:date="2022-09-27T20:47:00Z">
          <w:r w:rsidR="002C7972" w:rsidRPr="002C7972" w:rsidDel="00091A4C">
            <w:rPr>
              <w:noProof/>
            </w:rPr>
            <w:drawing>
              <wp:inline distT="0" distB="0" distL="0" distR="0" wp14:anchorId="403D6E21" wp14:editId="5BA8A8A3">
                <wp:extent cx="5020987" cy="2055137"/>
                <wp:effectExtent l="0" t="0" r="825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2276" cy="2059758"/>
                        </a:xfrm>
                        <a:prstGeom prst="rect">
                          <a:avLst/>
                        </a:prstGeom>
                      </pic:spPr>
                    </pic:pic>
                  </a:graphicData>
                </a:graphic>
              </wp:inline>
            </w:drawing>
          </w:r>
        </w:del>
      </w:ins>
      <w:commentRangeEnd w:id="3291"/>
      <w:r w:rsidR="003C1915">
        <w:rPr>
          <w:rStyle w:val="CommentReference"/>
        </w:rPr>
        <w:commentReference w:id="3291"/>
      </w:r>
      <w:commentRangeStart w:id="3294"/>
      <w:del w:id="3295" w:author="Ramana Pinisetty(UST,IN)" w:date="2022-09-15T12:01:00Z">
        <w:r w:rsidR="009A70EA" w:rsidRPr="009A70EA" w:rsidDel="002C7972">
          <w:rPr>
            <w:noProof/>
          </w:rPr>
          <w:drawing>
            <wp:inline distT="0" distB="0" distL="0" distR="0" wp14:anchorId="7E5AEFB9" wp14:editId="2D1F28B5">
              <wp:extent cx="5022850" cy="1517650"/>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22850" cy="1517650"/>
                      </a:xfrm>
                      <a:prstGeom prst="rect">
                        <a:avLst/>
                      </a:prstGeom>
                    </pic:spPr>
                  </pic:pic>
                </a:graphicData>
              </a:graphic>
            </wp:inline>
          </w:drawing>
        </w:r>
      </w:del>
      <w:commentRangeEnd w:id="3294"/>
      <w:r w:rsidR="00323D0B">
        <w:rPr>
          <w:rStyle w:val="CommentReference"/>
        </w:rPr>
        <w:commentReference w:id="3294"/>
      </w:r>
    </w:p>
    <w:p w14:paraId="7447D9B2" w14:textId="77777777" w:rsidR="00D942A3" w:rsidRDefault="00D942A3" w:rsidP="00D942A3">
      <w:pPr>
        <w:pStyle w:val="ListParagraph"/>
        <w:ind w:left="1080"/>
        <w:jc w:val="both"/>
      </w:pPr>
    </w:p>
    <w:p w14:paraId="4C0A0CD2" w14:textId="21A61437" w:rsidR="00B44645" w:rsidRDefault="00DE61EF" w:rsidP="00311D1D">
      <w:pPr>
        <w:pStyle w:val="ListParagraph"/>
        <w:numPr>
          <w:ilvl w:val="0"/>
          <w:numId w:val="17"/>
        </w:numPr>
        <w:jc w:val="both"/>
      </w:pPr>
      <w:ins w:id="3296" w:author="Binoy Varghese(UST,IN)" w:date="2022-09-28T10:02:00Z">
        <w:r>
          <w:t xml:space="preserve">Define </w:t>
        </w:r>
      </w:ins>
      <w:del w:id="3297" w:author="Binoy Varghese(UST,IN)" w:date="2022-09-28T10:02:00Z">
        <w:r w:rsidR="00DE0021" w:rsidDel="00DE61EF">
          <w:delText>C</w:delText>
        </w:r>
        <w:r w:rsidR="00370C96" w:rsidDel="00DE61EF">
          <w:delText>reate</w:delText>
        </w:r>
      </w:del>
      <w:r w:rsidR="00370C96">
        <w:t xml:space="preserve"> </w:t>
      </w:r>
      <w:del w:id="3298" w:author="Binoy Varghese(UST,IN)" w:date="2022-09-28T10:02:00Z">
        <w:r w:rsidR="00370C96" w:rsidDel="00DE61EF">
          <w:delText xml:space="preserve">required </w:delText>
        </w:r>
      </w:del>
      <w:r w:rsidR="00370C96" w:rsidRPr="00370C96">
        <w:rPr>
          <w:highlight w:val="yellow"/>
        </w:rPr>
        <w:t>QualityGatesCheck</w:t>
      </w:r>
      <w:r w:rsidR="00370C96">
        <w:t xml:space="preserve"> </w:t>
      </w:r>
      <w:del w:id="3299" w:author="Binoy Varghese(UST,IN)" w:date="2022-09-28T10:02:00Z">
        <w:r w:rsidR="00370C96" w:rsidDel="00DE61EF">
          <w:delText>as per project specification</w:delText>
        </w:r>
      </w:del>
      <w:ins w:id="3300" w:author="Binoy Varghese(UST,IN)" w:date="2022-09-28T10:02:00Z">
        <w:r>
          <w:t xml:space="preserve">stage where it runs sonar code </w:t>
        </w:r>
      </w:ins>
      <w:ins w:id="3301" w:author="Binoy Varghese(UST,IN)" w:date="2022-09-28T10:03:00Z">
        <w:r>
          <w:t>vulnerabilities checks.</w:t>
        </w:r>
      </w:ins>
    </w:p>
    <w:p w14:paraId="420A6F33" w14:textId="2558CD2C" w:rsidR="00444209" w:rsidRDefault="00444209" w:rsidP="00B44645">
      <w:pPr>
        <w:pStyle w:val="ListParagraph"/>
        <w:ind w:left="1080"/>
        <w:jc w:val="both"/>
      </w:pPr>
    </w:p>
    <w:p w14:paraId="5AC3DC10" w14:textId="1427AC54" w:rsidR="00444209" w:rsidRDefault="00444209">
      <w:pPr>
        <w:pStyle w:val="ListParagraph"/>
        <w:ind w:left="0"/>
        <w:jc w:val="center"/>
        <w:pPrChange w:id="3302" w:author="Binoy Varghese(UST,IN)" w:date="2022-09-27T20:48:00Z">
          <w:pPr>
            <w:pStyle w:val="ListParagraph"/>
            <w:ind w:left="1080"/>
            <w:jc w:val="both"/>
          </w:pPr>
        </w:pPrChange>
      </w:pPr>
      <w:r w:rsidRPr="00444209">
        <w:rPr>
          <w:noProof/>
        </w:rPr>
        <w:lastRenderedPageBreak/>
        <w:drawing>
          <wp:inline distT="0" distB="0" distL="0" distR="0" wp14:anchorId="510ADA25" wp14:editId="43517356">
            <wp:extent cx="5022000" cy="2260496"/>
            <wp:effectExtent l="0" t="0" r="762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2000" cy="2260496"/>
                    </a:xfrm>
                    <a:prstGeom prst="rect">
                      <a:avLst/>
                    </a:prstGeom>
                  </pic:spPr>
                </pic:pic>
              </a:graphicData>
            </a:graphic>
          </wp:inline>
        </w:drawing>
      </w:r>
    </w:p>
    <w:p w14:paraId="303BB974" w14:textId="597290C4" w:rsidR="00370C96" w:rsidRDefault="00FD7A5F">
      <w:pPr>
        <w:pStyle w:val="ListParagraph"/>
        <w:ind w:left="0"/>
        <w:jc w:val="center"/>
        <w:pPrChange w:id="3303" w:author="Binoy Varghese(UST,IN)" w:date="2022-09-28T10:12:00Z">
          <w:pPr>
            <w:pStyle w:val="ListParagraph"/>
            <w:ind w:left="1080"/>
            <w:jc w:val="both"/>
          </w:pPr>
        </w:pPrChange>
      </w:pPr>
      <w:r w:rsidRPr="00FD7A5F">
        <w:rPr>
          <w:noProof/>
        </w:rPr>
        <w:drawing>
          <wp:inline distT="0" distB="0" distL="0" distR="0" wp14:anchorId="1B28829A" wp14:editId="76490A84">
            <wp:extent cx="5022000" cy="1328265"/>
            <wp:effectExtent l="0" t="0" r="762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22000" cy="1328265"/>
                    </a:xfrm>
                    <a:prstGeom prst="rect">
                      <a:avLst/>
                    </a:prstGeom>
                  </pic:spPr>
                </pic:pic>
              </a:graphicData>
            </a:graphic>
          </wp:inline>
        </w:drawing>
      </w:r>
    </w:p>
    <w:p w14:paraId="1EA1BCCF" w14:textId="0E5CE35F" w:rsidR="00FD7A5F" w:rsidDel="00600932" w:rsidRDefault="00FD7A5F" w:rsidP="00B44645">
      <w:pPr>
        <w:pStyle w:val="ListParagraph"/>
        <w:ind w:left="1080"/>
        <w:jc w:val="both"/>
        <w:rPr>
          <w:del w:id="3304" w:author="Ramana Pinisetty(UST,IN)" w:date="2022-09-16T11:51:00Z"/>
        </w:rPr>
      </w:pPr>
    </w:p>
    <w:p w14:paraId="2FD39603" w14:textId="184AF31A" w:rsidR="00FD7A5F" w:rsidDel="00600932" w:rsidRDefault="00FD7A5F" w:rsidP="00B44645">
      <w:pPr>
        <w:pStyle w:val="ListParagraph"/>
        <w:ind w:left="1080"/>
        <w:jc w:val="both"/>
        <w:rPr>
          <w:del w:id="3305" w:author="Ramana Pinisetty(UST,IN)" w:date="2022-09-16T11:51:00Z"/>
        </w:rPr>
      </w:pPr>
    </w:p>
    <w:p w14:paraId="14880582" w14:textId="6726EEC6" w:rsidR="00FD7A5F" w:rsidDel="00600932" w:rsidRDefault="00FD7A5F" w:rsidP="00B44645">
      <w:pPr>
        <w:pStyle w:val="ListParagraph"/>
        <w:ind w:left="1080"/>
        <w:jc w:val="both"/>
        <w:rPr>
          <w:del w:id="3306" w:author="Ramana Pinisetty(UST,IN)" w:date="2022-09-16T11:51:00Z"/>
        </w:rPr>
      </w:pPr>
    </w:p>
    <w:p w14:paraId="02CD46B2" w14:textId="5BA306DB" w:rsidR="00FD7A5F" w:rsidDel="00600932" w:rsidRDefault="00FD7A5F" w:rsidP="00B44645">
      <w:pPr>
        <w:pStyle w:val="ListParagraph"/>
        <w:ind w:left="1080"/>
        <w:jc w:val="both"/>
        <w:rPr>
          <w:del w:id="3307" w:author="Ramana Pinisetty(UST,IN)" w:date="2022-09-16T11:51:00Z"/>
        </w:rPr>
      </w:pPr>
    </w:p>
    <w:p w14:paraId="49B3B5AD" w14:textId="0E4D87B1" w:rsidR="00FD7A5F" w:rsidRDefault="00FD7A5F" w:rsidP="00B44645">
      <w:pPr>
        <w:pStyle w:val="ListParagraph"/>
        <w:ind w:left="1080"/>
        <w:jc w:val="both"/>
      </w:pPr>
    </w:p>
    <w:p w14:paraId="39A58E35" w14:textId="250038FC" w:rsidR="00370C96" w:rsidRDefault="00DE61EF" w:rsidP="00311D1D">
      <w:pPr>
        <w:pStyle w:val="ListParagraph"/>
        <w:numPr>
          <w:ilvl w:val="0"/>
          <w:numId w:val="17"/>
        </w:numPr>
        <w:jc w:val="both"/>
      </w:pPr>
      <w:ins w:id="3308" w:author="Binoy Varghese(UST,IN)" w:date="2022-09-28T10:03:00Z">
        <w:r>
          <w:t xml:space="preserve">Define </w:t>
        </w:r>
      </w:ins>
      <w:del w:id="3309" w:author="Binoy Varghese(UST,IN)" w:date="2022-09-28T10:03:00Z">
        <w:r w:rsidR="00FD7A5F" w:rsidDel="00DE61EF">
          <w:delText>Create</w:delText>
        </w:r>
      </w:del>
      <w:r w:rsidR="00FD7A5F">
        <w:t xml:space="preserve"> </w:t>
      </w:r>
      <w:r w:rsidR="00370C96" w:rsidRPr="00370C96">
        <w:rPr>
          <w:highlight w:val="yellow"/>
        </w:rPr>
        <w:t>versioning</w:t>
      </w:r>
      <w:r w:rsidR="00370C96">
        <w:t xml:space="preserve"> standards as </w:t>
      </w:r>
      <w:del w:id="3310" w:author="Binoy Varghese(UST,IN)" w:date="2022-09-28T10:03:00Z">
        <w:r w:rsidR="00370C96" w:rsidDel="00DE61EF">
          <w:delText>per project specification</w:delText>
        </w:r>
      </w:del>
      <w:ins w:id="3311" w:author="Binoy Varghese(UST,IN)" w:date="2022-09-28T10:03:00Z">
        <w:r>
          <w:t>defined in the Naming Convention. Discuss this with Application Developers</w:t>
        </w:r>
      </w:ins>
      <w:ins w:id="3312" w:author="Binoy Varghese(UST,IN)" w:date="2022-09-28T10:04:00Z">
        <w:r>
          <w:t>/Devops/Architect</w:t>
        </w:r>
      </w:ins>
      <w:ins w:id="3313" w:author="Binoy Varghese(UST,IN)" w:date="2022-09-28T10:03:00Z">
        <w:r>
          <w:t xml:space="preserve">. Naming </w:t>
        </w:r>
      </w:ins>
      <w:ins w:id="3314" w:author="Binoy Varghese(UST,IN)" w:date="2022-09-28T10:04:00Z">
        <w:r>
          <w:t xml:space="preserve">convention is standard across the environments from Dev, SIT, UAT &amp; PROD. </w:t>
        </w:r>
      </w:ins>
      <w:del w:id="3315" w:author="Binoy Varghese(UST,IN)" w:date="2022-09-28T10:04:00Z">
        <w:r w:rsidR="00370C96" w:rsidDel="00DE61EF">
          <w:delText xml:space="preserve"> </w:delText>
        </w:r>
      </w:del>
    </w:p>
    <w:p w14:paraId="03FDFB38" w14:textId="352F5DA6" w:rsidR="00FD7A5F" w:rsidRDefault="005205D5">
      <w:pPr>
        <w:pStyle w:val="ListParagraph"/>
        <w:jc w:val="center"/>
        <w:pPrChange w:id="3316" w:author="Binoy Varghese(UST,IN)" w:date="2022-09-27T20:48:00Z">
          <w:pPr>
            <w:pStyle w:val="ListParagraph"/>
            <w:ind w:left="1080"/>
            <w:jc w:val="both"/>
          </w:pPr>
        </w:pPrChange>
      </w:pPr>
      <w:r w:rsidRPr="005205D5">
        <w:rPr>
          <w:noProof/>
        </w:rPr>
        <w:drawing>
          <wp:inline distT="0" distB="0" distL="0" distR="0" wp14:anchorId="1E604074" wp14:editId="52DBCAD6">
            <wp:extent cx="5022000" cy="1335981"/>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22000" cy="1335981"/>
                    </a:xfrm>
                    <a:prstGeom prst="rect">
                      <a:avLst/>
                    </a:prstGeom>
                  </pic:spPr>
                </pic:pic>
              </a:graphicData>
            </a:graphic>
          </wp:inline>
        </w:drawing>
      </w:r>
    </w:p>
    <w:p w14:paraId="75286984" w14:textId="56EB3848" w:rsidR="005205D5" w:rsidRDefault="009E4DFB">
      <w:pPr>
        <w:pStyle w:val="ListParagraph"/>
        <w:jc w:val="center"/>
        <w:pPrChange w:id="3317" w:author="Binoy Varghese(UST,IN)" w:date="2022-09-27T20:48:00Z">
          <w:pPr>
            <w:pStyle w:val="ListParagraph"/>
            <w:ind w:left="1080"/>
            <w:jc w:val="both"/>
          </w:pPr>
        </w:pPrChange>
      </w:pPr>
      <w:r w:rsidRPr="009E4DFB">
        <w:rPr>
          <w:noProof/>
        </w:rPr>
        <w:lastRenderedPageBreak/>
        <w:drawing>
          <wp:inline distT="0" distB="0" distL="0" distR="0" wp14:anchorId="18DB0E81" wp14:editId="689D6A8A">
            <wp:extent cx="5022000" cy="2224642"/>
            <wp:effectExtent l="0" t="0" r="762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22000" cy="2224642"/>
                    </a:xfrm>
                    <a:prstGeom prst="rect">
                      <a:avLst/>
                    </a:prstGeom>
                  </pic:spPr>
                </pic:pic>
              </a:graphicData>
            </a:graphic>
          </wp:inline>
        </w:drawing>
      </w:r>
    </w:p>
    <w:p w14:paraId="7B4102BD" w14:textId="05956844" w:rsidR="00FD7A5F" w:rsidRDefault="00D76F10">
      <w:pPr>
        <w:pStyle w:val="ListParagraph"/>
        <w:jc w:val="center"/>
        <w:pPrChange w:id="3318" w:author="Binoy Varghese(UST,IN)" w:date="2022-09-27T20:49:00Z">
          <w:pPr>
            <w:pStyle w:val="ListParagraph"/>
            <w:ind w:left="1080"/>
            <w:jc w:val="both"/>
          </w:pPr>
        </w:pPrChange>
      </w:pPr>
      <w:r w:rsidRPr="00D76F10">
        <w:rPr>
          <w:noProof/>
        </w:rPr>
        <w:drawing>
          <wp:inline distT="0" distB="0" distL="0" distR="0" wp14:anchorId="4FCDB120" wp14:editId="2EDD72E3">
            <wp:extent cx="5022000" cy="936032"/>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22000" cy="936032"/>
                    </a:xfrm>
                    <a:prstGeom prst="rect">
                      <a:avLst/>
                    </a:prstGeom>
                  </pic:spPr>
                </pic:pic>
              </a:graphicData>
            </a:graphic>
          </wp:inline>
        </w:drawing>
      </w:r>
    </w:p>
    <w:p w14:paraId="3A71A968" w14:textId="4F77BF69" w:rsidR="00F479CC" w:rsidRDefault="00DE61EF" w:rsidP="00311D1D">
      <w:pPr>
        <w:pStyle w:val="ListParagraph"/>
        <w:numPr>
          <w:ilvl w:val="0"/>
          <w:numId w:val="17"/>
        </w:numPr>
        <w:jc w:val="both"/>
      </w:pPr>
      <w:ins w:id="3319" w:author="Binoy Varghese(UST,IN)" w:date="2022-09-28T10:05:00Z">
        <w:r>
          <w:t>Define</w:t>
        </w:r>
      </w:ins>
      <w:del w:id="3320" w:author="Binoy Varghese(UST,IN)" w:date="2022-09-28T10:05:00Z">
        <w:r w:rsidR="008573CC" w:rsidDel="00DE61EF">
          <w:delText>C</w:delText>
        </w:r>
        <w:r w:rsidR="00370C96" w:rsidDel="00DE61EF">
          <w:delText>reate</w:delText>
        </w:r>
      </w:del>
      <w:r w:rsidR="00370C96">
        <w:t xml:space="preserve"> </w:t>
      </w:r>
      <w:del w:id="3321" w:author="Binoy Varghese(UST,IN)" w:date="2022-09-28T10:05:00Z">
        <w:r w:rsidR="00370C96" w:rsidDel="00DE61EF">
          <w:delText xml:space="preserve">required </w:delText>
        </w:r>
        <w:r w:rsidR="00F479CC" w:rsidRPr="00F479CC" w:rsidDel="00DE61EF">
          <w:rPr>
            <w:highlight w:val="yellow"/>
          </w:rPr>
          <w:delText xml:space="preserve">build </w:delText>
        </w:r>
      </w:del>
      <w:r w:rsidR="00F479CC" w:rsidRPr="00F479CC">
        <w:rPr>
          <w:highlight w:val="yellow"/>
        </w:rPr>
        <w:t>(Mavenbuild</w:t>
      </w:r>
      <w:r w:rsidR="00F57BC4">
        <w:rPr>
          <w:highlight w:val="yellow"/>
        </w:rPr>
        <w:t>)</w:t>
      </w:r>
      <w:r w:rsidR="00F479CC">
        <w:t xml:space="preserve"> s</w:t>
      </w:r>
      <w:ins w:id="3322" w:author="Binoy Varghese(UST,IN)" w:date="2022-09-28T10:05:00Z">
        <w:r>
          <w:t>tage where it build source code using maven tool and produce the artifac</w:t>
        </w:r>
      </w:ins>
      <w:ins w:id="3323" w:author="Binoy Varghese(UST,IN)" w:date="2022-09-28T10:06:00Z">
        <w:r>
          <w:t xml:space="preserve">ts usinb jfrog client. </w:t>
        </w:r>
      </w:ins>
      <w:del w:id="3324" w:author="Binoy Varghese(UST,IN)" w:date="2022-09-28T10:05:00Z">
        <w:r w:rsidR="00F479CC" w:rsidDel="00DE61EF">
          <w:delText xml:space="preserve">cript as per </w:delText>
        </w:r>
        <w:r w:rsidR="006737F2" w:rsidDel="00DE61EF">
          <w:delText xml:space="preserve">specification </w:delText>
        </w:r>
        <w:r w:rsidR="00F479CC" w:rsidDel="00DE61EF">
          <w:delText xml:space="preserve"> </w:delText>
        </w:r>
      </w:del>
    </w:p>
    <w:p w14:paraId="0BFCB388" w14:textId="2EA8D1FB" w:rsidR="008573CC" w:rsidRDefault="00A2156E">
      <w:pPr>
        <w:pStyle w:val="ListParagraph"/>
        <w:ind w:left="1080"/>
        <w:jc w:val="center"/>
        <w:pPrChange w:id="3325" w:author="Ramana Pinisetty(UST,IN)" w:date="2022-09-17T13:15:00Z">
          <w:pPr>
            <w:pStyle w:val="ListParagraph"/>
            <w:ind w:left="1080"/>
            <w:jc w:val="both"/>
          </w:pPr>
        </w:pPrChange>
      </w:pPr>
      <w:r w:rsidRPr="00A2156E">
        <w:rPr>
          <w:noProof/>
        </w:rPr>
        <w:drawing>
          <wp:inline distT="0" distB="0" distL="0" distR="0" wp14:anchorId="3677BF8B" wp14:editId="415D0ECA">
            <wp:extent cx="5022000" cy="2167371"/>
            <wp:effectExtent l="0" t="0" r="762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22000" cy="2167371"/>
                    </a:xfrm>
                    <a:prstGeom prst="rect">
                      <a:avLst/>
                    </a:prstGeom>
                  </pic:spPr>
                </pic:pic>
              </a:graphicData>
            </a:graphic>
          </wp:inline>
        </w:drawing>
      </w:r>
    </w:p>
    <w:p w14:paraId="1D8C52DE" w14:textId="6BEB7FFD" w:rsidR="00A2156E" w:rsidRDefault="00F57BC4">
      <w:pPr>
        <w:pStyle w:val="ListParagraph"/>
        <w:ind w:left="1080"/>
        <w:jc w:val="center"/>
        <w:pPrChange w:id="3326" w:author="Ramana Pinisetty(UST,IN)" w:date="2022-09-17T13:15:00Z">
          <w:pPr>
            <w:pStyle w:val="ListParagraph"/>
            <w:ind w:left="1080"/>
            <w:jc w:val="both"/>
          </w:pPr>
        </w:pPrChange>
      </w:pPr>
      <w:r w:rsidRPr="00F57BC4">
        <w:rPr>
          <w:noProof/>
        </w:rPr>
        <w:lastRenderedPageBreak/>
        <w:drawing>
          <wp:inline distT="0" distB="0" distL="0" distR="0" wp14:anchorId="449A0A1E" wp14:editId="6956C09B">
            <wp:extent cx="5022000" cy="2227708"/>
            <wp:effectExtent l="0" t="0" r="762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22000" cy="2227708"/>
                    </a:xfrm>
                    <a:prstGeom prst="rect">
                      <a:avLst/>
                    </a:prstGeom>
                  </pic:spPr>
                </pic:pic>
              </a:graphicData>
            </a:graphic>
          </wp:inline>
        </w:drawing>
      </w:r>
    </w:p>
    <w:p w14:paraId="6832E252" w14:textId="03214B6B" w:rsidR="008573CC" w:rsidRDefault="008573CC" w:rsidP="008573CC">
      <w:pPr>
        <w:pStyle w:val="ListParagraph"/>
        <w:ind w:left="1080"/>
        <w:jc w:val="both"/>
      </w:pPr>
    </w:p>
    <w:p w14:paraId="2D95CD93" w14:textId="2411DDD9" w:rsidR="00370C96" w:rsidRDefault="00DE61EF" w:rsidP="00311D1D">
      <w:pPr>
        <w:pStyle w:val="ListParagraph"/>
        <w:numPr>
          <w:ilvl w:val="0"/>
          <w:numId w:val="17"/>
        </w:numPr>
        <w:jc w:val="both"/>
      </w:pPr>
      <w:ins w:id="3327" w:author="Binoy Varghese(UST,IN)" w:date="2022-09-28T10:06:00Z">
        <w:r>
          <w:t>Define</w:t>
        </w:r>
      </w:ins>
      <w:del w:id="3328" w:author="Binoy Varghese(UST,IN)" w:date="2022-09-28T10:06:00Z">
        <w:r w:rsidR="00F57BC4" w:rsidDel="00DE61EF">
          <w:delText>Create required</w:delText>
        </w:r>
      </w:del>
      <w:r w:rsidR="00F57BC4">
        <w:t xml:space="preserve"> </w:t>
      </w:r>
      <w:r w:rsidR="00F57BC4" w:rsidRPr="00F479CC">
        <w:rPr>
          <w:highlight w:val="yellow"/>
        </w:rPr>
        <w:t>build (</w:t>
      </w:r>
      <w:r w:rsidR="00F57BC4">
        <w:rPr>
          <w:highlight w:val="yellow"/>
        </w:rPr>
        <w:t>Docker</w:t>
      </w:r>
      <w:r w:rsidR="00F57BC4" w:rsidRPr="00F479CC">
        <w:rPr>
          <w:highlight w:val="yellow"/>
        </w:rPr>
        <w:t>build</w:t>
      </w:r>
      <w:r w:rsidR="00F57BC4">
        <w:rPr>
          <w:highlight w:val="yellow"/>
        </w:rPr>
        <w:t>)</w:t>
      </w:r>
      <w:r w:rsidR="00F57BC4">
        <w:t xml:space="preserve"> </w:t>
      </w:r>
      <w:ins w:id="3329" w:author="Binoy Varghese(UST,IN)" w:date="2022-09-28T10:06:00Z">
        <w:r>
          <w:t xml:space="preserve">stage </w:t>
        </w:r>
      </w:ins>
      <w:del w:id="3330" w:author="Binoy Varghese(UST,IN)" w:date="2022-09-28T10:06:00Z">
        <w:r w:rsidR="00F57BC4" w:rsidDel="00DE61EF">
          <w:delText>script as per specification</w:delText>
        </w:r>
      </w:del>
      <w:ins w:id="3331" w:author="Binoy Varghese(UST,IN)" w:date="2022-09-28T10:06:00Z">
        <w:r>
          <w:t>where it creates docker image of the appl</w:t>
        </w:r>
      </w:ins>
      <w:ins w:id="3332" w:author="Binoy Varghese(UST,IN)" w:date="2022-09-28T10:07:00Z">
        <w:r>
          <w:t>ication which is defined in the DockerFile and it will tag the image and scan the docker images.</w:t>
        </w:r>
      </w:ins>
      <w:r w:rsidR="00F479CC">
        <w:t xml:space="preserve"> </w:t>
      </w:r>
    </w:p>
    <w:p w14:paraId="05BDE469" w14:textId="42F8ACE3" w:rsidR="00F57BC4" w:rsidRDefault="006124AA">
      <w:pPr>
        <w:pStyle w:val="ListParagraph"/>
        <w:ind w:left="1080"/>
        <w:jc w:val="center"/>
        <w:pPrChange w:id="3333" w:author="Ramana Pinisetty(UST,IN)" w:date="2022-09-17T13:15:00Z">
          <w:pPr>
            <w:pStyle w:val="ListParagraph"/>
            <w:ind w:left="1080"/>
            <w:jc w:val="both"/>
          </w:pPr>
        </w:pPrChange>
      </w:pPr>
      <w:r w:rsidRPr="006124AA">
        <w:rPr>
          <w:noProof/>
        </w:rPr>
        <w:drawing>
          <wp:inline distT="0" distB="0" distL="0" distR="0" wp14:anchorId="4D31198C" wp14:editId="635B5AF8">
            <wp:extent cx="5022000" cy="1770049"/>
            <wp:effectExtent l="0" t="0" r="762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22000" cy="1770049"/>
                    </a:xfrm>
                    <a:prstGeom prst="rect">
                      <a:avLst/>
                    </a:prstGeom>
                  </pic:spPr>
                </pic:pic>
              </a:graphicData>
            </a:graphic>
          </wp:inline>
        </w:drawing>
      </w:r>
    </w:p>
    <w:p w14:paraId="590D5A01" w14:textId="7042B486" w:rsidR="006124AA" w:rsidRDefault="006124AA" w:rsidP="00F57BC4">
      <w:pPr>
        <w:pStyle w:val="ListParagraph"/>
        <w:ind w:left="1080"/>
        <w:jc w:val="both"/>
      </w:pPr>
    </w:p>
    <w:p w14:paraId="4A14628E" w14:textId="55841A17" w:rsidR="006124AA" w:rsidRDefault="00A46BCE">
      <w:pPr>
        <w:pStyle w:val="ListParagraph"/>
        <w:ind w:left="1080"/>
        <w:jc w:val="center"/>
        <w:pPrChange w:id="3334" w:author="Ramana Pinisetty(UST,IN)" w:date="2022-09-17T13:16:00Z">
          <w:pPr>
            <w:pStyle w:val="ListParagraph"/>
            <w:ind w:left="1080"/>
            <w:jc w:val="both"/>
          </w:pPr>
        </w:pPrChange>
      </w:pPr>
      <w:r w:rsidRPr="00A46BCE">
        <w:rPr>
          <w:noProof/>
        </w:rPr>
        <w:drawing>
          <wp:inline distT="0" distB="0" distL="0" distR="0" wp14:anchorId="47E9CA42" wp14:editId="1C9F3EE8">
            <wp:extent cx="5022000" cy="2701616"/>
            <wp:effectExtent l="0" t="0" r="762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22000" cy="2701616"/>
                    </a:xfrm>
                    <a:prstGeom prst="rect">
                      <a:avLst/>
                    </a:prstGeom>
                  </pic:spPr>
                </pic:pic>
              </a:graphicData>
            </a:graphic>
          </wp:inline>
        </w:drawing>
      </w:r>
    </w:p>
    <w:p w14:paraId="3119CF52" w14:textId="303551D6" w:rsidR="00A46BCE" w:rsidRDefault="003D7F48">
      <w:pPr>
        <w:pStyle w:val="ListParagraph"/>
        <w:ind w:left="1080"/>
        <w:jc w:val="center"/>
        <w:pPrChange w:id="3335" w:author="Ramana Pinisetty(UST,IN)" w:date="2022-09-17T13:16:00Z">
          <w:pPr>
            <w:pStyle w:val="ListParagraph"/>
            <w:ind w:left="1080"/>
            <w:jc w:val="both"/>
          </w:pPr>
        </w:pPrChange>
      </w:pPr>
      <w:r w:rsidRPr="003D7F48">
        <w:rPr>
          <w:noProof/>
        </w:rPr>
        <w:lastRenderedPageBreak/>
        <w:drawing>
          <wp:inline distT="0" distB="0" distL="0" distR="0" wp14:anchorId="08913E83" wp14:editId="5613084A">
            <wp:extent cx="5022000" cy="115080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22000" cy="1150800"/>
                    </a:xfrm>
                    <a:prstGeom prst="rect">
                      <a:avLst/>
                    </a:prstGeom>
                  </pic:spPr>
                </pic:pic>
              </a:graphicData>
            </a:graphic>
          </wp:inline>
        </w:drawing>
      </w:r>
    </w:p>
    <w:p w14:paraId="61A16AF9" w14:textId="0AAFC439" w:rsidR="00823956" w:rsidRDefault="00823956" w:rsidP="00823956">
      <w:pPr>
        <w:pStyle w:val="ListParagraph"/>
        <w:ind w:left="1080"/>
        <w:jc w:val="both"/>
      </w:pPr>
    </w:p>
    <w:p w14:paraId="3B170524" w14:textId="7C7F72F6" w:rsidR="00823956" w:rsidRDefault="00823956" w:rsidP="00823956">
      <w:pPr>
        <w:pStyle w:val="ListParagraph"/>
        <w:numPr>
          <w:ilvl w:val="0"/>
          <w:numId w:val="17"/>
        </w:numPr>
        <w:jc w:val="both"/>
      </w:pPr>
      <w:del w:id="3336" w:author="Binoy Varghese(UST,IN)" w:date="2022-09-28T10:07:00Z">
        <w:r w:rsidDel="00DE61EF">
          <w:delText>Create required</w:delText>
        </w:r>
      </w:del>
      <w:ins w:id="3337" w:author="Binoy Varghese(UST,IN)" w:date="2022-09-28T10:07:00Z">
        <w:r w:rsidR="00DE61EF">
          <w:t>D</w:t>
        </w:r>
      </w:ins>
      <w:ins w:id="3338" w:author="Binoy Varghese(UST,IN)" w:date="2022-09-28T10:08:00Z">
        <w:r w:rsidR="00DE61EF">
          <w:t xml:space="preserve">efine </w:t>
        </w:r>
      </w:ins>
      <w:r>
        <w:t xml:space="preserve"> </w:t>
      </w:r>
      <w:r w:rsidR="00892442">
        <w:rPr>
          <w:highlight w:val="yellow"/>
        </w:rPr>
        <w:t>ExportImages</w:t>
      </w:r>
      <w:r>
        <w:t xml:space="preserve"> s</w:t>
      </w:r>
      <w:ins w:id="3339" w:author="Binoy Varghese(UST,IN)" w:date="2022-09-28T10:08:00Z">
        <w:r w:rsidR="00DE61EF">
          <w:t>tage where it will pull the images from jfrog and push to AWS ECR registry</w:t>
        </w:r>
      </w:ins>
      <w:ins w:id="3340" w:author="Binoy Varghese(UST,IN)" w:date="2022-09-28T10:09:00Z">
        <w:r w:rsidR="00DE61EF">
          <w:t>.</w:t>
        </w:r>
      </w:ins>
      <w:del w:id="3341" w:author="Binoy Varghese(UST,IN)" w:date="2022-09-28T10:08:00Z">
        <w:r w:rsidDel="00DE61EF">
          <w:delText xml:space="preserve">cript as per specification </w:delText>
        </w:r>
      </w:del>
      <w:r>
        <w:t xml:space="preserve"> </w:t>
      </w:r>
    </w:p>
    <w:p w14:paraId="6FDB1650" w14:textId="315CC41F" w:rsidR="00F57BC4" w:rsidRDefault="00DE3C61">
      <w:pPr>
        <w:pStyle w:val="ListParagraph"/>
        <w:ind w:left="1080"/>
        <w:jc w:val="center"/>
        <w:pPrChange w:id="3342" w:author="Ramana Pinisetty(UST,IN)" w:date="2022-09-17T13:16:00Z">
          <w:pPr>
            <w:pStyle w:val="ListParagraph"/>
            <w:ind w:left="1080"/>
            <w:jc w:val="both"/>
          </w:pPr>
        </w:pPrChange>
      </w:pPr>
      <w:r w:rsidRPr="00DE3C61">
        <w:rPr>
          <w:noProof/>
        </w:rPr>
        <w:drawing>
          <wp:inline distT="0" distB="0" distL="0" distR="0" wp14:anchorId="08C96568" wp14:editId="6A884C3E">
            <wp:extent cx="5022000" cy="2843294"/>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22000" cy="2843294"/>
                    </a:xfrm>
                    <a:prstGeom prst="rect">
                      <a:avLst/>
                    </a:prstGeom>
                  </pic:spPr>
                </pic:pic>
              </a:graphicData>
            </a:graphic>
          </wp:inline>
        </w:drawing>
      </w:r>
    </w:p>
    <w:p w14:paraId="4E061056" w14:textId="58F9F1A1" w:rsidR="004E1585" w:rsidRDefault="001B0F6A">
      <w:pPr>
        <w:pStyle w:val="ListParagraph"/>
        <w:ind w:left="1080"/>
        <w:jc w:val="center"/>
        <w:rPr>
          <w:ins w:id="3343" w:author="Ramana Pinisetty(UST,IN)" w:date="2022-09-15T12:07:00Z"/>
        </w:rPr>
        <w:pPrChange w:id="3344" w:author="Ramana Pinisetty(UST,IN)" w:date="2022-09-17T13:16:00Z">
          <w:pPr>
            <w:pStyle w:val="ListParagraph"/>
            <w:ind w:left="1080"/>
            <w:jc w:val="both"/>
          </w:pPr>
        </w:pPrChange>
      </w:pPr>
      <w:ins w:id="3345" w:author="Ramana Pinisetty(UST,IN)" w:date="2022-09-15T12:06:00Z">
        <w:r w:rsidRPr="001B0F6A">
          <w:rPr>
            <w:noProof/>
          </w:rPr>
          <w:drawing>
            <wp:inline distT="0" distB="0" distL="0" distR="0" wp14:anchorId="2C1BEBF4" wp14:editId="12D38DF7">
              <wp:extent cx="5022000" cy="1322198"/>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22000" cy="1322198"/>
                      </a:xfrm>
                      <a:prstGeom prst="rect">
                        <a:avLst/>
                      </a:prstGeom>
                    </pic:spPr>
                  </pic:pic>
                </a:graphicData>
              </a:graphic>
            </wp:inline>
          </w:drawing>
        </w:r>
      </w:ins>
    </w:p>
    <w:p w14:paraId="4EDC98F3" w14:textId="44B034F0" w:rsidR="00DE3C61" w:rsidRPr="00002F8D" w:rsidRDefault="004E1585">
      <w:pPr>
        <w:pStyle w:val="ListParagraph"/>
        <w:ind w:left="1080"/>
        <w:jc w:val="center"/>
        <w:rPr>
          <w:i/>
          <w:iCs/>
          <w:color w:val="17365D" w:themeColor="text2" w:themeShade="BF"/>
          <w:sz w:val="14"/>
          <w:szCs w:val="14"/>
          <w:rPrChange w:id="3346" w:author="Ramana Pinisetty(UST,IN)" w:date="2022-09-17T13:16:00Z">
            <w:rPr/>
          </w:rPrChange>
        </w:rPr>
        <w:pPrChange w:id="3347" w:author="Ramana Pinisetty(UST,IN)" w:date="2022-09-16T11:52:00Z">
          <w:pPr>
            <w:pStyle w:val="ListParagraph"/>
            <w:ind w:left="1080"/>
            <w:jc w:val="both"/>
          </w:pPr>
        </w:pPrChange>
      </w:pPr>
      <w:ins w:id="3348" w:author="Ramana Pinisetty(UST,IN)" w:date="2022-09-15T12:07:00Z">
        <w:r w:rsidRPr="00002F8D">
          <w:rPr>
            <w:i/>
            <w:iCs/>
            <w:color w:val="17365D" w:themeColor="text2" w:themeShade="BF"/>
            <w:sz w:val="14"/>
            <w:szCs w:val="14"/>
            <w:rPrChange w:id="3349" w:author="Ramana Pinisetty(UST,IN)" w:date="2022-09-17T13:16:00Z">
              <w:rPr/>
            </w:rPrChange>
          </w:rPr>
          <w:t xml:space="preserve">Note: - Sample configuration </w:t>
        </w:r>
      </w:ins>
      <w:ins w:id="3350" w:author="Ramana Pinisetty(UST,IN)" w:date="2022-09-15T12:19:00Z">
        <w:r w:rsidR="00D12B32" w:rsidRPr="00002F8D">
          <w:rPr>
            <w:i/>
            <w:iCs/>
            <w:color w:val="17365D" w:themeColor="text2" w:themeShade="BF"/>
            <w:sz w:val="14"/>
            <w:szCs w:val="14"/>
            <w:rPrChange w:id="3351" w:author="Ramana Pinisetty(UST,IN)" w:date="2022-09-17T13:16:00Z">
              <w:rPr/>
            </w:rPrChange>
          </w:rPr>
          <w:t xml:space="preserve">file in appendix section </w:t>
        </w:r>
        <w:r w:rsidR="008E2D7E" w:rsidRPr="00002F8D">
          <w:rPr>
            <w:i/>
            <w:iCs/>
            <w:color w:val="17365D" w:themeColor="text2" w:themeShade="BF"/>
            <w:sz w:val="14"/>
            <w:szCs w:val="14"/>
            <w:rPrChange w:id="3352" w:author="Ramana Pinisetty(UST,IN)" w:date="2022-09-17T13:16:00Z">
              <w:rPr/>
            </w:rPrChange>
          </w:rPr>
          <w:t>(1.2</w:t>
        </w:r>
      </w:ins>
      <w:ins w:id="3353" w:author="Ramana Pinisetty(UST,IN)" w:date="2022-09-16T11:52:00Z">
        <w:r w:rsidR="00624B46" w:rsidRPr="00002F8D">
          <w:rPr>
            <w:i/>
            <w:iCs/>
            <w:color w:val="17365D" w:themeColor="text2" w:themeShade="BF"/>
            <w:sz w:val="14"/>
            <w:szCs w:val="14"/>
            <w:rPrChange w:id="3354" w:author="Ramana Pinisetty(UST,IN)" w:date="2022-09-17T13:16:00Z">
              <w:rPr>
                <w:sz w:val="18"/>
                <w:szCs w:val="18"/>
              </w:rPr>
            </w:rPrChange>
          </w:rPr>
          <w:t xml:space="preserve"> </w:t>
        </w:r>
      </w:ins>
      <w:ins w:id="3355" w:author="Ramana Pinisetty(UST,IN)" w:date="2022-09-16T11:51:00Z">
        <w:r w:rsidR="00624B46" w:rsidRPr="00002F8D">
          <w:rPr>
            <w:i/>
            <w:iCs/>
            <w:color w:val="17365D" w:themeColor="text2" w:themeShade="BF"/>
            <w:sz w:val="14"/>
            <w:szCs w:val="14"/>
            <w:rPrChange w:id="3356" w:author="Ramana Pinisetty(UST,IN)" w:date="2022-09-17T13:16:00Z">
              <w:rPr>
                <w:sz w:val="18"/>
                <w:szCs w:val="18"/>
              </w:rPr>
            </w:rPrChange>
          </w:rPr>
          <w:t>C</w:t>
        </w:r>
      </w:ins>
      <w:ins w:id="3357" w:author="Ramana Pinisetty(UST,IN)" w:date="2022-09-15T12:19:00Z">
        <w:r w:rsidR="008E2D7E" w:rsidRPr="00002F8D">
          <w:rPr>
            <w:i/>
            <w:iCs/>
            <w:color w:val="17365D" w:themeColor="text2" w:themeShade="BF"/>
            <w:sz w:val="14"/>
            <w:szCs w:val="14"/>
            <w:rPrChange w:id="3358" w:author="Ramana Pinisetty(UST,IN)" w:date="2022-09-17T13:16:00Z">
              <w:rPr/>
            </w:rPrChange>
          </w:rPr>
          <w:t>ontinuous Integration (CI) Pipeline repository)</w:t>
        </w:r>
      </w:ins>
      <w:commentRangeStart w:id="3359"/>
      <w:commentRangeStart w:id="3360"/>
      <w:del w:id="3361" w:author="Ramana Pinisetty(UST,IN)" w:date="2022-09-15T12:06:00Z">
        <w:r w:rsidR="00D87A83" w:rsidRPr="00002F8D" w:rsidDel="001B0F6A">
          <w:rPr>
            <w:i/>
            <w:iCs/>
            <w:noProof/>
            <w:color w:val="17365D" w:themeColor="text2" w:themeShade="BF"/>
            <w:sz w:val="14"/>
            <w:szCs w:val="14"/>
            <w:rPrChange w:id="3362" w:author="Ramana Pinisetty(UST,IN)" w:date="2022-09-17T13:16:00Z">
              <w:rPr>
                <w:noProof/>
              </w:rPr>
            </w:rPrChange>
          </w:rPr>
          <w:drawing>
            <wp:inline distT="0" distB="0" distL="0" distR="0" wp14:anchorId="0459DCB6" wp14:editId="10C96141">
              <wp:extent cx="5353050" cy="1492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53050" cy="1492250"/>
                      </a:xfrm>
                      <a:prstGeom prst="rect">
                        <a:avLst/>
                      </a:prstGeom>
                    </pic:spPr>
                  </pic:pic>
                </a:graphicData>
              </a:graphic>
            </wp:inline>
          </w:drawing>
        </w:r>
      </w:del>
      <w:commentRangeEnd w:id="3359"/>
      <w:commentRangeEnd w:id="3360"/>
      <w:r w:rsidR="00323D0B" w:rsidRPr="00002F8D">
        <w:rPr>
          <w:rStyle w:val="CommentReference"/>
          <w:i/>
          <w:iCs/>
          <w:color w:val="17365D" w:themeColor="text2" w:themeShade="BF"/>
          <w:sz w:val="8"/>
          <w:szCs w:val="8"/>
          <w:rPrChange w:id="3363" w:author="Ramana Pinisetty(UST,IN)" w:date="2022-09-17T13:16:00Z">
            <w:rPr>
              <w:rStyle w:val="CommentReference"/>
            </w:rPr>
          </w:rPrChange>
        </w:rPr>
        <w:commentReference w:id="3359"/>
      </w:r>
      <w:r w:rsidR="00323D0B" w:rsidRPr="00002F8D">
        <w:rPr>
          <w:rStyle w:val="CommentReference"/>
          <w:i/>
          <w:iCs/>
          <w:color w:val="17365D" w:themeColor="text2" w:themeShade="BF"/>
          <w:sz w:val="8"/>
          <w:szCs w:val="8"/>
          <w:rPrChange w:id="3364" w:author="Ramana Pinisetty(UST,IN)" w:date="2022-09-17T13:16:00Z">
            <w:rPr>
              <w:rStyle w:val="CommentReference"/>
            </w:rPr>
          </w:rPrChange>
        </w:rPr>
        <w:commentReference w:id="3360"/>
      </w:r>
    </w:p>
    <w:p w14:paraId="2B88B1AA" w14:textId="344616F1" w:rsidR="00F64AF6" w:rsidRPr="00376858" w:rsidDel="00C55331" w:rsidRDefault="00F64AF6" w:rsidP="00D50D12">
      <w:pPr>
        <w:pStyle w:val="Heading1"/>
        <w:rPr>
          <w:ins w:id="3365" w:author="Ramana Pinisetty(UST,IN)" w:date="2022-09-17T13:18:00Z"/>
          <w:del w:id="3366" w:author="Binoy Varghese(UST,IN)" w:date="2022-09-27T18:11:00Z"/>
          <w:rFonts w:asciiTheme="majorHAnsi" w:hAnsiTheme="majorHAnsi" w:cstheme="majorHAnsi"/>
          <w:sz w:val="24"/>
          <w:szCs w:val="24"/>
          <w:rPrChange w:id="3367" w:author="Prasanth Prasannan(UST,IN)" w:date="2022-09-19T19:25:00Z">
            <w:rPr>
              <w:ins w:id="3368" w:author="Ramana Pinisetty(UST,IN)" w:date="2022-09-17T13:18:00Z"/>
              <w:del w:id="3369" w:author="Binoy Varghese(UST,IN)" w:date="2022-09-27T18:11:00Z"/>
              <w:rFonts w:asciiTheme="majorHAnsi" w:hAnsiTheme="majorHAnsi" w:cstheme="majorHAnsi"/>
              <w:sz w:val="22"/>
              <w:szCs w:val="22"/>
            </w:rPr>
          </w:rPrChange>
        </w:rPr>
      </w:pPr>
      <w:ins w:id="3370" w:author="Ramana Pinisetty(UST,IN)" w:date="2022-09-17T13:18:00Z">
        <w:del w:id="3371" w:author="Binoy Varghese(UST,IN)" w:date="2022-09-27T18:11:00Z">
          <w:r w:rsidRPr="00376858" w:rsidDel="00C55331">
            <w:rPr>
              <w:rFonts w:asciiTheme="majorHAnsi" w:hAnsiTheme="majorHAnsi" w:cstheme="majorHAnsi"/>
              <w:b w:val="0"/>
              <w:sz w:val="24"/>
              <w:szCs w:val="24"/>
              <w:rPrChange w:id="3372" w:author="Prasanth Prasannan(UST,IN)" w:date="2022-09-19T19:25:00Z">
                <w:rPr>
                  <w:rFonts w:asciiTheme="majorHAnsi" w:hAnsiTheme="majorHAnsi" w:cstheme="majorHAnsi"/>
                  <w:b w:val="0"/>
                </w:rPr>
              </w:rPrChange>
            </w:rPr>
            <w:delText xml:space="preserve">Scripts to Deploy Product </w:delText>
          </w:r>
          <w:commentRangeStart w:id="3373"/>
          <w:r w:rsidRPr="00376858" w:rsidDel="00C55331">
            <w:rPr>
              <w:rFonts w:asciiTheme="majorHAnsi" w:hAnsiTheme="majorHAnsi" w:cstheme="majorHAnsi"/>
              <w:b w:val="0"/>
              <w:sz w:val="24"/>
              <w:szCs w:val="24"/>
              <w:rPrChange w:id="3374" w:author="Prasanth Prasannan(UST,IN)" w:date="2022-09-19T19:25:00Z">
                <w:rPr>
                  <w:rFonts w:asciiTheme="majorHAnsi" w:hAnsiTheme="majorHAnsi" w:cstheme="majorHAnsi"/>
                  <w:b w:val="0"/>
                </w:rPr>
              </w:rPrChange>
            </w:rPr>
            <w:delText>Images</w:delText>
          </w:r>
        </w:del>
      </w:ins>
      <w:commentRangeEnd w:id="3373"/>
      <w:del w:id="3375" w:author="Binoy Varghese(UST,IN)" w:date="2022-09-27T18:11:00Z">
        <w:r w:rsidR="00376858" w:rsidDel="00C55331">
          <w:rPr>
            <w:rStyle w:val="CommentReference"/>
            <w:rFonts w:ascii="Calibri" w:eastAsia="Calibri" w:hAnsi="Calibri" w:cs="Calibri"/>
            <w:b w:val="0"/>
            <w:color w:val="auto"/>
          </w:rPr>
          <w:commentReference w:id="3373"/>
        </w:r>
      </w:del>
      <w:ins w:id="3376" w:author="Ramana Pinisetty(UST,IN)" w:date="2022-09-17T13:18:00Z">
        <w:del w:id="3377" w:author="Binoy Varghese(UST,IN)" w:date="2022-09-27T18:11:00Z">
          <w:r w:rsidRPr="00376858" w:rsidDel="00C55331">
            <w:rPr>
              <w:rFonts w:asciiTheme="majorHAnsi" w:hAnsiTheme="majorHAnsi" w:cstheme="majorHAnsi"/>
              <w:b w:val="0"/>
              <w:sz w:val="24"/>
              <w:szCs w:val="24"/>
              <w:rPrChange w:id="3378" w:author="Prasanth Prasannan(UST,IN)" w:date="2022-09-19T19:25:00Z">
                <w:rPr>
                  <w:rFonts w:asciiTheme="majorHAnsi" w:hAnsiTheme="majorHAnsi" w:cstheme="majorHAnsi"/>
                  <w:b w:val="0"/>
                </w:rPr>
              </w:rPrChange>
            </w:rPr>
            <w:delText xml:space="preserve"> </w:delText>
          </w:r>
          <w:bookmarkStart w:id="3379" w:name="_Toc115204389"/>
          <w:bookmarkStart w:id="3380" w:name="_Toc115204988"/>
          <w:bookmarkEnd w:id="3379"/>
          <w:bookmarkEnd w:id="3380"/>
        </w:del>
      </w:ins>
    </w:p>
    <w:p w14:paraId="7B862E5E" w14:textId="380F9F94" w:rsidR="00CB4767" w:rsidDel="004531E1" w:rsidRDefault="00F64AF6" w:rsidP="00F64AF6">
      <w:pPr>
        <w:ind w:left="360"/>
        <w:rPr>
          <w:ins w:id="3381" w:author="Ramana Pinisetty(UST,IN)" w:date="2022-09-17T13:18:00Z"/>
          <w:del w:id="3382" w:author="Binoy Varghese(UST,IN)" w:date="2022-09-27T20:49:00Z"/>
        </w:rPr>
      </w:pPr>
      <w:ins w:id="3383" w:author="Ramana Pinisetty(UST,IN)" w:date="2022-09-17T13:18:00Z">
        <w:del w:id="3384" w:author="Binoy Varghese(UST,IN)" w:date="2022-09-19T11:48:00Z">
          <w:r w:rsidRPr="009322C6" w:rsidDel="00CB4767">
            <w:rPr>
              <w:color w:val="000000"/>
              <w:highlight w:val="red"/>
            </w:rPr>
            <w:delText>Binoy please update all comments specified here</w:delText>
          </w:r>
          <w:r w:rsidDel="00CB4767">
            <w:rPr>
              <w:color w:val="000000"/>
            </w:rPr>
            <w:delText xml:space="preserve"> </w:delText>
          </w:r>
        </w:del>
        <w:bookmarkStart w:id="3385" w:name="_Toc115204390"/>
        <w:bookmarkStart w:id="3386" w:name="_Toc115204989"/>
        <w:bookmarkEnd w:id="3385"/>
        <w:bookmarkEnd w:id="3386"/>
      </w:ins>
    </w:p>
    <w:p w14:paraId="532DDFCB" w14:textId="4A69CD9A" w:rsidR="00F64AF6" w:rsidRPr="00F64AF6" w:rsidDel="004531E1" w:rsidRDefault="00F64AF6">
      <w:pPr>
        <w:ind w:left="360"/>
        <w:rPr>
          <w:ins w:id="3387" w:author="Ramana Pinisetty(UST,IN)" w:date="2022-09-17T13:18:00Z"/>
          <w:del w:id="3388" w:author="Binoy Varghese(UST,IN)" w:date="2022-09-27T20:49:00Z"/>
          <w:rPrChange w:id="3389" w:author="Ramana Pinisetty(UST,IN)" w:date="2022-09-17T13:18:00Z">
            <w:rPr>
              <w:ins w:id="3390" w:author="Ramana Pinisetty(UST,IN)" w:date="2022-09-17T13:18:00Z"/>
              <w:del w:id="3391" w:author="Binoy Varghese(UST,IN)" w:date="2022-09-27T20:49:00Z"/>
              <w:rFonts w:asciiTheme="majorHAnsi" w:hAnsiTheme="majorHAnsi" w:cstheme="majorHAnsi"/>
              <w:sz w:val="22"/>
              <w:szCs w:val="22"/>
            </w:rPr>
          </w:rPrChange>
        </w:rPr>
        <w:pPrChange w:id="3392" w:author="Binoy Varghese(UST,IN)" w:date="2022-09-27T20:49:00Z">
          <w:pPr>
            <w:pStyle w:val="Heading1"/>
          </w:pPr>
        </w:pPrChange>
      </w:pPr>
      <w:bookmarkStart w:id="3393" w:name="_Toc115204391"/>
      <w:bookmarkStart w:id="3394" w:name="_Toc115204990"/>
      <w:bookmarkEnd w:id="3393"/>
      <w:bookmarkEnd w:id="3394"/>
    </w:p>
    <w:p w14:paraId="2537F832" w14:textId="7EB61D23" w:rsidR="00D50D12" w:rsidRPr="00DB7852" w:rsidRDefault="00D50D12" w:rsidP="00D50D12">
      <w:pPr>
        <w:pStyle w:val="Heading1"/>
        <w:rPr>
          <w:rFonts w:asciiTheme="majorHAnsi" w:hAnsiTheme="majorHAnsi" w:cstheme="majorHAnsi"/>
          <w:rPrChange w:id="3395" w:author="Prasanth Prasannan(UST,IN)" w:date="2022-09-19T19:26:00Z">
            <w:rPr>
              <w:rFonts w:asciiTheme="majorHAnsi" w:hAnsiTheme="majorHAnsi" w:cstheme="majorHAnsi"/>
              <w:sz w:val="22"/>
              <w:szCs w:val="22"/>
            </w:rPr>
          </w:rPrChange>
        </w:rPr>
      </w:pPr>
      <w:bookmarkStart w:id="3396" w:name="_Toc115204991"/>
      <w:r w:rsidRPr="00DB7852">
        <w:rPr>
          <w:rFonts w:asciiTheme="majorHAnsi" w:hAnsiTheme="majorHAnsi" w:cstheme="majorHAnsi"/>
          <w:rPrChange w:id="3397" w:author="Prasanth Prasannan(UST,IN)" w:date="2022-09-19T19:26:00Z">
            <w:rPr>
              <w:rFonts w:asciiTheme="majorHAnsi" w:hAnsiTheme="majorHAnsi" w:cstheme="majorHAnsi"/>
              <w:sz w:val="22"/>
              <w:szCs w:val="22"/>
            </w:rPr>
          </w:rPrChange>
        </w:rPr>
        <w:t xml:space="preserve">How to Configure </w:t>
      </w:r>
      <w:r w:rsidR="00DD347F" w:rsidRPr="00DB7852">
        <w:rPr>
          <w:rFonts w:asciiTheme="majorHAnsi" w:hAnsiTheme="majorHAnsi" w:cstheme="majorHAnsi"/>
          <w:rPrChange w:id="3398" w:author="Prasanth Prasannan(UST,IN)" w:date="2022-09-19T19:26:00Z">
            <w:rPr>
              <w:rFonts w:asciiTheme="majorHAnsi" w:hAnsiTheme="majorHAnsi" w:cstheme="majorHAnsi"/>
              <w:sz w:val="22"/>
              <w:szCs w:val="22"/>
            </w:rPr>
          </w:rPrChange>
        </w:rPr>
        <w:t xml:space="preserve">Script in </w:t>
      </w:r>
      <w:r w:rsidR="00364CAE" w:rsidRPr="00DB7852">
        <w:rPr>
          <w:rFonts w:asciiTheme="majorHAnsi" w:hAnsiTheme="majorHAnsi" w:cstheme="majorHAnsi"/>
          <w:rPrChange w:id="3399" w:author="Prasanth Prasannan(UST,IN)" w:date="2022-09-19T19:26:00Z">
            <w:rPr>
              <w:rFonts w:asciiTheme="majorHAnsi" w:hAnsiTheme="majorHAnsi" w:cstheme="majorHAnsi"/>
              <w:sz w:val="22"/>
              <w:szCs w:val="22"/>
            </w:rPr>
          </w:rPrChange>
        </w:rPr>
        <w:t>each Repository</w:t>
      </w:r>
      <w:bookmarkEnd w:id="3396"/>
    </w:p>
    <w:p w14:paraId="5EB3C464" w14:textId="43E8FC1A" w:rsidR="0078482D" w:rsidRDefault="007E4844" w:rsidP="00364CAE">
      <w:pPr>
        <w:ind w:left="360"/>
        <w:rPr>
          <w:ins w:id="3400" w:author="Ramana Pinisetty(UST,IN)" w:date="2022-09-15T12:32:00Z"/>
          <w:color w:val="000000"/>
        </w:rPr>
      </w:pPr>
      <w:r>
        <w:rPr>
          <w:color w:val="000000"/>
        </w:rPr>
        <w:t xml:space="preserve">Find below the steps to configure script files </w:t>
      </w:r>
      <w:r w:rsidR="00FF7ED0">
        <w:rPr>
          <w:color w:val="000000"/>
        </w:rPr>
        <w:t xml:space="preserve">in each repository - </w:t>
      </w:r>
      <w:r w:rsidR="00857C90">
        <w:rPr>
          <w:color w:val="000000"/>
        </w:rPr>
        <w:t xml:space="preserve"> </w:t>
      </w:r>
    </w:p>
    <w:p w14:paraId="5C1C3F5F" w14:textId="1E02F735" w:rsidR="00871BF2" w:rsidDel="00CB4767" w:rsidRDefault="00871BF2" w:rsidP="00364CAE">
      <w:pPr>
        <w:ind w:left="360"/>
        <w:rPr>
          <w:del w:id="3401" w:author="Binoy Varghese(UST,IN)" w:date="2022-09-19T11:53:00Z"/>
        </w:rPr>
      </w:pPr>
      <w:ins w:id="3402" w:author="Ramana Pinisetty(UST,IN)" w:date="2022-09-15T12:32:00Z">
        <w:del w:id="3403" w:author="Binoy Varghese(UST,IN)" w:date="2022-09-19T11:53:00Z">
          <w:r w:rsidRPr="00871BF2" w:rsidDel="00CB4767">
            <w:rPr>
              <w:color w:val="000000"/>
              <w:highlight w:val="red"/>
              <w:rPrChange w:id="3404" w:author="Ramana Pinisetty(UST,IN)" w:date="2022-09-15T12:32:00Z">
                <w:rPr>
                  <w:color w:val="000000"/>
                </w:rPr>
              </w:rPrChange>
            </w:rPr>
            <w:delText>Binoy please update all comments specified here</w:delText>
          </w:r>
          <w:r w:rsidDel="00CB4767">
            <w:rPr>
              <w:color w:val="000000"/>
            </w:rPr>
            <w:delText xml:space="preserve"> </w:delText>
          </w:r>
        </w:del>
      </w:ins>
    </w:p>
    <w:p w14:paraId="5CA5F735" w14:textId="63B8A13B" w:rsidR="00920223" w:rsidRDefault="004D2BAD" w:rsidP="00B844EA">
      <w:pPr>
        <w:pStyle w:val="ListParagraph"/>
        <w:numPr>
          <w:ilvl w:val="0"/>
          <w:numId w:val="20"/>
        </w:numPr>
        <w:spacing w:after="240"/>
      </w:pPr>
      <w:r>
        <w:t xml:space="preserve">Open </w:t>
      </w:r>
      <w:r w:rsidR="00F26F15">
        <w:t xml:space="preserve">the respective </w:t>
      </w:r>
      <w:r w:rsidR="00C562C9">
        <w:t xml:space="preserve">repository </w:t>
      </w:r>
      <w:r w:rsidR="007D14B5">
        <w:t xml:space="preserve">where </w:t>
      </w:r>
      <w:r w:rsidR="00E278DD">
        <w:t xml:space="preserve">the script file need to </w:t>
      </w:r>
      <w:r w:rsidR="003D7317">
        <w:t>be configured</w:t>
      </w:r>
    </w:p>
    <w:p w14:paraId="3D0E2D99" w14:textId="62436BF9" w:rsidR="003D7317" w:rsidRDefault="00881CC1">
      <w:pPr>
        <w:pStyle w:val="ListParagraph"/>
        <w:spacing w:after="240"/>
        <w:rPr>
          <w:ins w:id="3405" w:author="Binoy Varghese(UST,IN)" w:date="2022-09-19T12:14:00Z"/>
          <w:color w:val="FF0000"/>
        </w:rPr>
        <w:pPrChange w:id="3406" w:author="Binoy Varghese(UST,IN)" w:date="2022-09-27T20:42:00Z">
          <w:pPr>
            <w:pStyle w:val="ListParagraph"/>
            <w:spacing w:after="240"/>
            <w:ind w:left="1080"/>
          </w:pPr>
        </w:pPrChange>
      </w:pPr>
      <w:ins w:id="3407" w:author="Binoy Varghese(UST,IN)" w:date="2022-09-19T14:57:00Z">
        <w:r>
          <w:rPr>
            <w:noProof/>
          </w:rPr>
          <w:lastRenderedPageBreak/>
          <w:drawing>
            <wp:inline distT="0" distB="0" distL="0" distR="0" wp14:anchorId="6A664F67" wp14:editId="5F0BC9A3">
              <wp:extent cx="5828811" cy="2901950"/>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37322" cy="2906187"/>
                      </a:xfrm>
                      <a:prstGeom prst="rect">
                        <a:avLst/>
                      </a:prstGeom>
                      <a:noFill/>
                      <a:ln>
                        <a:noFill/>
                      </a:ln>
                    </pic:spPr>
                  </pic:pic>
                </a:graphicData>
              </a:graphic>
            </wp:inline>
          </w:drawing>
        </w:r>
      </w:ins>
      <w:commentRangeStart w:id="3408"/>
      <w:commentRangeEnd w:id="3408"/>
      <w:r w:rsidR="003D7317">
        <w:rPr>
          <w:rStyle w:val="CommentReference"/>
        </w:rPr>
        <w:commentReference w:id="3408"/>
      </w:r>
      <w:del w:id="3409" w:author="Binoy Varghese(UST,IN)" w:date="2022-09-19T14:57:00Z">
        <w:r w:rsidR="00402181" w:rsidDel="00881CC1">
          <w:rPr>
            <w:noProof/>
          </w:rPr>
          <w:drawing>
            <wp:inline distT="0" distB="0" distL="0" distR="0" wp14:anchorId="0A9A11F0" wp14:editId="1138F927">
              <wp:extent cx="5943600" cy="27482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48280"/>
                      </a:xfrm>
                      <a:prstGeom prst="rect">
                        <a:avLst/>
                      </a:prstGeom>
                    </pic:spPr>
                  </pic:pic>
                </a:graphicData>
              </a:graphic>
            </wp:inline>
          </w:drawing>
        </w:r>
      </w:del>
    </w:p>
    <w:p w14:paraId="14750116" w14:textId="55FA030F" w:rsidR="00E63FD6" w:rsidRPr="00E63FD6" w:rsidDel="00263FEC" w:rsidRDefault="00E63FD6" w:rsidP="003D7317">
      <w:pPr>
        <w:pStyle w:val="ListParagraph"/>
        <w:spacing w:after="240"/>
        <w:ind w:left="1080"/>
        <w:rPr>
          <w:del w:id="3410" w:author="Binoy Varghese(UST,IN)" w:date="2022-09-19T12:19:00Z"/>
          <w:color w:val="000000" w:themeColor="text1"/>
          <w:rPrChange w:id="3411" w:author="Binoy Varghese(UST,IN)" w:date="2022-09-19T12:16:00Z">
            <w:rPr>
              <w:del w:id="3412" w:author="Binoy Varghese(UST,IN)" w:date="2022-09-19T12:19:00Z"/>
              <w:color w:val="FF0000"/>
            </w:rPr>
          </w:rPrChange>
        </w:rPr>
      </w:pPr>
    </w:p>
    <w:p w14:paraId="10EC4E10" w14:textId="77777777" w:rsidR="00160584" w:rsidRDefault="00160584" w:rsidP="00160584">
      <w:pPr>
        <w:pStyle w:val="ListParagraph"/>
        <w:spacing w:after="240"/>
        <w:ind w:left="1080"/>
      </w:pPr>
    </w:p>
    <w:p w14:paraId="0989CD50" w14:textId="02244F1E" w:rsidR="003D7317" w:rsidRDefault="00D346C1" w:rsidP="00B844EA">
      <w:pPr>
        <w:pStyle w:val="ListParagraph"/>
        <w:numPr>
          <w:ilvl w:val="0"/>
          <w:numId w:val="20"/>
        </w:numPr>
        <w:spacing w:after="240"/>
        <w:rPr>
          <w:ins w:id="3413" w:author="Binoy Varghese(UST,IN)" w:date="2022-09-19T14:57:00Z"/>
        </w:rPr>
      </w:pPr>
      <w:r>
        <w:t>In GitLab tool c</w:t>
      </w:r>
      <w:r w:rsidR="008A172E">
        <w:t xml:space="preserve">lick on settings </w:t>
      </w:r>
      <w:r w:rsidR="008A172E">
        <w:sym w:font="Wingdings" w:char="F0E0"/>
      </w:r>
      <w:r w:rsidR="008A172E">
        <w:t xml:space="preserve"> </w:t>
      </w:r>
      <w:r w:rsidR="00F500F1">
        <w:t xml:space="preserve">general pipelines </w:t>
      </w:r>
      <w:r w:rsidR="00F500F1">
        <w:sym w:font="Wingdings" w:char="F0E0"/>
      </w:r>
      <w:r w:rsidR="00F500F1">
        <w:t xml:space="preserve"> </w:t>
      </w:r>
      <w:r w:rsidR="0019326F">
        <w:t xml:space="preserve">CICD </w:t>
      </w:r>
      <w:commentRangeStart w:id="3414"/>
      <w:commentRangeStart w:id="3415"/>
      <w:commentRangeStart w:id="3416"/>
      <w:r w:rsidR="00160584">
        <w:t>configuration</w:t>
      </w:r>
      <w:commentRangeEnd w:id="3414"/>
      <w:r w:rsidR="00323D0B">
        <w:rPr>
          <w:rStyle w:val="CommentReference"/>
        </w:rPr>
        <w:commentReference w:id="3414"/>
      </w:r>
      <w:commentRangeEnd w:id="3415"/>
      <w:r w:rsidR="00B74206">
        <w:rPr>
          <w:rStyle w:val="CommentReference"/>
        </w:rPr>
        <w:commentReference w:id="3415"/>
      </w:r>
      <w:commentRangeEnd w:id="3416"/>
      <w:r w:rsidR="00B74206">
        <w:rPr>
          <w:rStyle w:val="CommentReference"/>
        </w:rPr>
        <w:commentReference w:id="3416"/>
      </w:r>
      <w:r w:rsidR="00160584">
        <w:t xml:space="preserve"> files </w:t>
      </w:r>
    </w:p>
    <w:p w14:paraId="45FBF63C" w14:textId="655233A8" w:rsidR="00881CC1" w:rsidRDefault="00881CC1">
      <w:pPr>
        <w:pStyle w:val="ListParagraph"/>
        <w:spacing w:after="240"/>
        <w:ind w:left="1080"/>
        <w:pPrChange w:id="3417" w:author="Binoy Varghese(UST,IN)" w:date="2022-09-19T14:57:00Z">
          <w:pPr>
            <w:pStyle w:val="ListParagraph"/>
            <w:numPr>
              <w:numId w:val="20"/>
            </w:numPr>
            <w:spacing w:after="240"/>
            <w:ind w:left="1080" w:hanging="360"/>
          </w:pPr>
        </w:pPrChange>
      </w:pPr>
    </w:p>
    <w:p w14:paraId="7017C9A4" w14:textId="60713FD9" w:rsidR="00160584" w:rsidRDefault="00D346C1">
      <w:pPr>
        <w:pStyle w:val="ListParagraph"/>
        <w:spacing w:after="240"/>
        <w:rPr>
          <w:ins w:id="3418" w:author="Binoy Varghese(UST,IN)" w:date="2022-09-19T14:17:00Z"/>
        </w:rPr>
        <w:pPrChange w:id="3419" w:author="Binoy Varghese(UST,IN)" w:date="2022-09-27T20:41:00Z">
          <w:pPr>
            <w:pStyle w:val="ListParagraph"/>
            <w:spacing w:after="240"/>
            <w:ind w:left="1080"/>
          </w:pPr>
        </w:pPrChange>
      </w:pPr>
      <w:del w:id="3420" w:author="Binoy Varghese(UST,IN)" w:date="2022-09-19T14:57:00Z">
        <w:r w:rsidRPr="00D346C1" w:rsidDel="00881CC1">
          <w:rPr>
            <w:noProof/>
          </w:rPr>
          <w:drawing>
            <wp:inline distT="0" distB="0" distL="0" distR="0" wp14:anchorId="3851F798" wp14:editId="123F4D72">
              <wp:extent cx="5016500" cy="29908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6500" cy="2990850"/>
                      </a:xfrm>
                      <a:prstGeom prst="rect">
                        <a:avLst/>
                      </a:prstGeom>
                    </pic:spPr>
                  </pic:pic>
                </a:graphicData>
              </a:graphic>
            </wp:inline>
          </w:drawing>
        </w:r>
      </w:del>
      <w:ins w:id="3421" w:author="Binoy Varghese(UST,IN)" w:date="2022-09-19T14:57:00Z">
        <w:r w:rsidR="00881CC1">
          <w:rPr>
            <w:noProof/>
          </w:rPr>
          <w:drawing>
            <wp:inline distT="0" distB="0" distL="0" distR="0" wp14:anchorId="5EEE431A" wp14:editId="55EFE697">
              <wp:extent cx="5727700" cy="2832100"/>
              <wp:effectExtent l="0" t="0" r="635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7700" cy="2832100"/>
                      </a:xfrm>
                      <a:prstGeom prst="rect">
                        <a:avLst/>
                      </a:prstGeom>
                      <a:noFill/>
                      <a:ln>
                        <a:noFill/>
                      </a:ln>
                    </pic:spPr>
                  </pic:pic>
                </a:graphicData>
              </a:graphic>
            </wp:inline>
          </w:drawing>
        </w:r>
      </w:ins>
    </w:p>
    <w:p w14:paraId="365DA25D" w14:textId="3B867905" w:rsidR="0058164F" w:rsidRDefault="0058164F" w:rsidP="00160584">
      <w:pPr>
        <w:pStyle w:val="ListParagraph"/>
        <w:spacing w:after="240"/>
        <w:ind w:left="1080"/>
        <w:rPr>
          <w:ins w:id="3422" w:author="Binoy Varghese(UST,IN)" w:date="2022-09-19T12:19:00Z"/>
        </w:rPr>
      </w:pPr>
      <w:ins w:id="3423" w:author="Binoy Varghese(UST,IN)" w:date="2022-09-19T14:17:00Z">
        <w:r>
          <w:t xml:space="preserve">Script File Path - </w:t>
        </w:r>
      </w:ins>
      <w:ins w:id="3424" w:author="Binoy Varghese(UST,IN)" w:date="2022-09-19T14:18:00Z">
        <w:r w:rsidRPr="00A6357B">
          <w:rPr>
            <w:color w:val="000000" w:themeColor="text1"/>
          </w:rPr>
          <w:t>Script/Config-ci.yml</w:t>
        </w:r>
      </w:ins>
    </w:p>
    <w:p w14:paraId="0D22C3DF" w14:textId="5E485BBD" w:rsidR="00263FEC" w:rsidRPr="00A6357B" w:rsidRDefault="0058164F" w:rsidP="00263FEC">
      <w:pPr>
        <w:pStyle w:val="ListParagraph"/>
        <w:spacing w:after="240"/>
        <w:ind w:left="1080"/>
        <w:rPr>
          <w:ins w:id="3425" w:author="Binoy Varghese(UST,IN)" w:date="2022-09-19T12:19:00Z"/>
          <w:color w:val="000000" w:themeColor="text1"/>
        </w:rPr>
      </w:pPr>
      <w:ins w:id="3426" w:author="Binoy Varghese(UST,IN)" w:date="2022-09-19T14:18:00Z">
        <w:r w:rsidRPr="00881CC1">
          <w:rPr>
            <w:color w:val="000000" w:themeColor="text1"/>
            <w:rPrChange w:id="3427" w:author="Binoy Varghese(UST,IN)" w:date="2022-09-19T14:53:00Z">
              <w:rPr>
                <w:color w:val="FF0000"/>
              </w:rPr>
            </w:rPrChange>
          </w:rPr>
          <w:t xml:space="preserve">Repo Path </w:t>
        </w:r>
        <w:r>
          <w:rPr>
            <w:color w:val="FF0000"/>
          </w:rPr>
          <w:t xml:space="preserve">- </w:t>
        </w:r>
      </w:ins>
      <w:ins w:id="3428" w:author="Binoy Varghese(UST,IN)" w:date="2022-09-19T12:19:00Z">
        <w:r w:rsidR="00263FEC" w:rsidRPr="00A6357B">
          <w:rPr>
            <w:color w:val="000000" w:themeColor="text1"/>
          </w:rPr>
          <w:t xml:space="preserve">@hpscil-premium/hpscil-v2/cicd/common-yaml-file – </w:t>
        </w:r>
      </w:ins>
    </w:p>
    <w:p w14:paraId="09C0EF46" w14:textId="2B7CF280" w:rsidR="00263FEC" w:rsidRPr="00881CC1" w:rsidRDefault="00263FEC" w:rsidP="00263FEC">
      <w:pPr>
        <w:pStyle w:val="ListParagraph"/>
        <w:spacing w:after="240"/>
        <w:ind w:left="1080"/>
        <w:rPr>
          <w:ins w:id="3429" w:author="Binoy Varghese(UST,IN)" w:date="2022-09-19T12:19:00Z"/>
          <w:color w:val="000000" w:themeColor="text1"/>
        </w:rPr>
      </w:pPr>
      <w:ins w:id="3430" w:author="Binoy Varghese(UST,IN)" w:date="2022-09-19T12:19:00Z">
        <w:r w:rsidRPr="00881CC1">
          <w:rPr>
            <w:color w:val="000000" w:themeColor="text1"/>
            <w:rPrChange w:id="3431" w:author="Binoy Varghese(UST,IN)" w:date="2022-09-19T14:53:00Z">
              <w:rPr>
                <w:color w:val="FF0000"/>
              </w:rPr>
            </w:rPrChange>
          </w:rPr>
          <w:t xml:space="preserve">Branch name </w:t>
        </w:r>
      </w:ins>
      <w:ins w:id="3432" w:author="Binoy Varghese(UST,IN)" w:date="2022-09-19T14:52:00Z">
        <w:r w:rsidR="00881CC1" w:rsidRPr="00881CC1">
          <w:rPr>
            <w:color w:val="000000" w:themeColor="text1"/>
            <w:rPrChange w:id="3433" w:author="Binoy Varghese(UST,IN)" w:date="2022-09-19T14:53:00Z">
              <w:rPr>
                <w:color w:val="FF0000"/>
              </w:rPr>
            </w:rPrChange>
          </w:rPr>
          <w:t>- Main</w:t>
        </w:r>
      </w:ins>
    </w:p>
    <w:p w14:paraId="7F4BFE5F" w14:textId="77777777" w:rsidR="00263FEC" w:rsidRDefault="00263FEC" w:rsidP="00160584">
      <w:pPr>
        <w:pStyle w:val="ListParagraph"/>
        <w:spacing w:after="240"/>
        <w:ind w:left="1080"/>
      </w:pPr>
    </w:p>
    <w:p w14:paraId="2142BBDB" w14:textId="7EE94BBF" w:rsidR="00666B7D" w:rsidRPr="00D17323" w:rsidRDefault="00666B7D" w:rsidP="00666B7D">
      <w:pPr>
        <w:pStyle w:val="Heading1"/>
        <w:rPr>
          <w:rFonts w:asciiTheme="majorHAnsi" w:hAnsiTheme="majorHAnsi" w:cstheme="majorHAnsi"/>
          <w:sz w:val="24"/>
          <w:szCs w:val="24"/>
          <w:rPrChange w:id="3434" w:author="Prasanth Prasannan(UST,IN)" w:date="2022-09-19T19:26:00Z">
            <w:rPr>
              <w:rFonts w:asciiTheme="majorHAnsi" w:hAnsiTheme="majorHAnsi" w:cstheme="majorHAnsi"/>
              <w:sz w:val="22"/>
              <w:szCs w:val="22"/>
            </w:rPr>
          </w:rPrChange>
        </w:rPr>
      </w:pPr>
      <w:bookmarkStart w:id="3435" w:name="_Toc115204992"/>
      <w:r w:rsidRPr="00D17323">
        <w:rPr>
          <w:rFonts w:asciiTheme="majorHAnsi" w:hAnsiTheme="majorHAnsi" w:cstheme="majorHAnsi"/>
          <w:sz w:val="24"/>
          <w:szCs w:val="24"/>
          <w:rPrChange w:id="3436" w:author="Prasanth Prasannan(UST,IN)" w:date="2022-09-19T19:26:00Z">
            <w:rPr>
              <w:rFonts w:asciiTheme="majorHAnsi" w:hAnsiTheme="majorHAnsi" w:cstheme="majorHAnsi"/>
              <w:sz w:val="22"/>
              <w:szCs w:val="22"/>
            </w:rPr>
          </w:rPrChange>
        </w:rPr>
        <w:lastRenderedPageBreak/>
        <w:t xml:space="preserve">How to </w:t>
      </w:r>
      <w:r w:rsidR="00AD7428" w:rsidRPr="00D17323">
        <w:rPr>
          <w:rFonts w:asciiTheme="majorHAnsi" w:hAnsiTheme="majorHAnsi" w:cstheme="majorHAnsi"/>
          <w:sz w:val="24"/>
          <w:szCs w:val="24"/>
          <w:rPrChange w:id="3437" w:author="Prasanth Prasannan(UST,IN)" w:date="2022-09-19T19:26:00Z">
            <w:rPr>
              <w:rFonts w:asciiTheme="majorHAnsi" w:hAnsiTheme="majorHAnsi" w:cstheme="majorHAnsi"/>
              <w:sz w:val="22"/>
              <w:szCs w:val="22"/>
            </w:rPr>
          </w:rPrChange>
        </w:rPr>
        <w:t xml:space="preserve">Run </w:t>
      </w:r>
      <w:r w:rsidR="000530C6" w:rsidRPr="00D17323">
        <w:rPr>
          <w:rFonts w:asciiTheme="majorHAnsi" w:hAnsiTheme="majorHAnsi" w:cstheme="majorHAnsi"/>
          <w:sz w:val="24"/>
          <w:szCs w:val="24"/>
          <w:rPrChange w:id="3438" w:author="Prasanth Prasannan(UST,IN)" w:date="2022-09-19T19:26:00Z">
            <w:rPr>
              <w:rFonts w:asciiTheme="majorHAnsi" w:hAnsiTheme="majorHAnsi" w:cstheme="majorHAnsi"/>
              <w:sz w:val="22"/>
              <w:szCs w:val="22"/>
            </w:rPr>
          </w:rPrChange>
        </w:rPr>
        <w:t>CI pipeline</w:t>
      </w:r>
      <w:r w:rsidR="00110E6A" w:rsidRPr="00D17323">
        <w:rPr>
          <w:rFonts w:asciiTheme="majorHAnsi" w:hAnsiTheme="majorHAnsi" w:cstheme="majorHAnsi"/>
          <w:sz w:val="24"/>
          <w:szCs w:val="24"/>
          <w:rPrChange w:id="3439" w:author="Prasanth Prasannan(UST,IN)" w:date="2022-09-19T19:26:00Z">
            <w:rPr>
              <w:rFonts w:asciiTheme="majorHAnsi" w:hAnsiTheme="majorHAnsi" w:cstheme="majorHAnsi"/>
              <w:sz w:val="22"/>
              <w:szCs w:val="22"/>
            </w:rPr>
          </w:rPrChange>
        </w:rPr>
        <w:t xml:space="preserve"> </w:t>
      </w:r>
      <w:commentRangeStart w:id="3440"/>
      <w:commentRangeStart w:id="3441"/>
      <w:commentRangeStart w:id="3442"/>
      <w:commentRangeStart w:id="3443"/>
      <w:r w:rsidR="00110E6A" w:rsidRPr="00D17323">
        <w:rPr>
          <w:rFonts w:asciiTheme="majorHAnsi" w:hAnsiTheme="majorHAnsi" w:cstheme="majorHAnsi"/>
          <w:sz w:val="24"/>
          <w:szCs w:val="24"/>
          <w:rPrChange w:id="3444" w:author="Prasanth Prasannan(UST,IN)" w:date="2022-09-19T19:26:00Z">
            <w:rPr>
              <w:rFonts w:asciiTheme="majorHAnsi" w:hAnsiTheme="majorHAnsi" w:cstheme="majorHAnsi"/>
              <w:sz w:val="22"/>
              <w:szCs w:val="22"/>
            </w:rPr>
          </w:rPrChange>
        </w:rPr>
        <w:t>Scripts</w:t>
      </w:r>
      <w:commentRangeEnd w:id="3440"/>
      <w:r w:rsidR="00547FF9" w:rsidRPr="00D17323">
        <w:rPr>
          <w:rStyle w:val="CommentReference"/>
          <w:rFonts w:ascii="Calibri" w:eastAsia="Calibri" w:hAnsi="Calibri" w:cs="Calibri"/>
          <w:b w:val="0"/>
          <w:color w:val="auto"/>
          <w:sz w:val="18"/>
          <w:szCs w:val="18"/>
          <w:rPrChange w:id="3445" w:author="Prasanth Prasannan(UST,IN)" w:date="2022-09-19T19:26:00Z">
            <w:rPr>
              <w:rStyle w:val="CommentReference"/>
              <w:rFonts w:ascii="Calibri" w:eastAsia="Calibri" w:hAnsi="Calibri" w:cs="Calibri"/>
              <w:b w:val="0"/>
              <w:color w:val="auto"/>
            </w:rPr>
          </w:rPrChange>
        </w:rPr>
        <w:commentReference w:id="3440"/>
      </w:r>
      <w:commentRangeEnd w:id="3441"/>
      <w:r w:rsidR="009849CE">
        <w:rPr>
          <w:rStyle w:val="CommentReference"/>
          <w:rFonts w:ascii="Calibri" w:eastAsia="Calibri" w:hAnsi="Calibri" w:cs="Calibri"/>
          <w:b w:val="0"/>
          <w:color w:val="auto"/>
        </w:rPr>
        <w:commentReference w:id="3441"/>
      </w:r>
      <w:commentRangeEnd w:id="3442"/>
      <w:r w:rsidR="009849CE">
        <w:rPr>
          <w:rStyle w:val="CommentReference"/>
          <w:rFonts w:ascii="Calibri" w:eastAsia="Calibri" w:hAnsi="Calibri" w:cs="Calibri"/>
          <w:b w:val="0"/>
          <w:color w:val="auto"/>
        </w:rPr>
        <w:commentReference w:id="3442"/>
      </w:r>
      <w:commentRangeEnd w:id="3443"/>
      <w:r w:rsidR="009849CE">
        <w:rPr>
          <w:rStyle w:val="CommentReference"/>
          <w:rFonts w:ascii="Calibri" w:eastAsia="Calibri" w:hAnsi="Calibri" w:cs="Calibri"/>
          <w:b w:val="0"/>
          <w:color w:val="auto"/>
        </w:rPr>
        <w:commentReference w:id="3443"/>
      </w:r>
      <w:bookmarkEnd w:id="3435"/>
    </w:p>
    <w:p w14:paraId="182D9681" w14:textId="79DCE53D" w:rsidR="00666B7D" w:rsidRDefault="00666B7D" w:rsidP="00666B7D">
      <w:pPr>
        <w:ind w:left="360"/>
      </w:pPr>
      <w:r>
        <w:rPr>
          <w:color w:val="000000"/>
        </w:rPr>
        <w:t xml:space="preserve">Find below the steps to </w:t>
      </w:r>
      <w:r w:rsidR="00162BFB">
        <w:rPr>
          <w:color w:val="000000"/>
        </w:rPr>
        <w:t xml:space="preserve">Run pipeline </w:t>
      </w:r>
      <w:r>
        <w:rPr>
          <w:color w:val="000000"/>
        </w:rPr>
        <w:t>script files</w:t>
      </w:r>
      <w:r w:rsidR="00162BFB">
        <w:rPr>
          <w:color w:val="000000"/>
        </w:rPr>
        <w:t xml:space="preserve"> - </w:t>
      </w:r>
      <w:r>
        <w:rPr>
          <w:color w:val="000000"/>
        </w:rPr>
        <w:t xml:space="preserve">  </w:t>
      </w:r>
    </w:p>
    <w:p w14:paraId="27F39374" w14:textId="4F6C5976" w:rsidR="00666B7D" w:rsidRDefault="00110F43" w:rsidP="00DC1908">
      <w:pPr>
        <w:pStyle w:val="ListParagraph"/>
        <w:numPr>
          <w:ilvl w:val="0"/>
          <w:numId w:val="21"/>
        </w:numPr>
        <w:spacing w:after="240"/>
      </w:pPr>
      <w:r>
        <w:t xml:space="preserve">To Run </w:t>
      </w:r>
      <w:r w:rsidR="005D5A63">
        <w:t xml:space="preserve">the </w:t>
      </w:r>
      <w:r w:rsidR="004A22FD">
        <w:t xml:space="preserve">pipeline, </w:t>
      </w:r>
      <w:r w:rsidR="004F51EC">
        <w:t>go</w:t>
      </w:r>
      <w:r w:rsidR="00420F25">
        <w:t xml:space="preserve"> to project </w:t>
      </w:r>
      <w:r w:rsidR="0000059B">
        <w:t xml:space="preserve">repository </w:t>
      </w:r>
      <w:r w:rsidR="00F34C42">
        <w:t xml:space="preserve">of CICD </w:t>
      </w:r>
      <w:r w:rsidR="002A4590">
        <w:sym w:font="Wingdings" w:char="F0E0"/>
      </w:r>
      <w:r w:rsidR="002A4590">
        <w:t xml:space="preserve"> click on pipelines </w:t>
      </w:r>
      <w:ins w:id="3446" w:author="Binoy Varghese(UST,IN)" w:date="2022-09-27T18:24:00Z">
        <w:r w:rsidR="009849CE">
          <w:t xml:space="preserve"> and also</w:t>
        </w:r>
      </w:ins>
      <w:ins w:id="3447" w:author="Binoy Varghese(UST,IN)" w:date="2022-09-28T09:26:00Z">
        <w:r w:rsidR="00D97EBC">
          <w:t xml:space="preserve"> please note </w:t>
        </w:r>
      </w:ins>
      <w:ins w:id="3448" w:author="Binoy Varghese(UST,IN)" w:date="2022-09-27T18:24:00Z">
        <w:r w:rsidR="009849CE">
          <w:t xml:space="preserve"> as part of normal merge request , pipeline will get triggered automatically. </w:t>
        </w:r>
      </w:ins>
    </w:p>
    <w:p w14:paraId="1A44E3C3" w14:textId="5A7823B4" w:rsidR="002A4590" w:rsidRDefault="002A4590" w:rsidP="002A4590">
      <w:pPr>
        <w:pStyle w:val="ListParagraph"/>
        <w:spacing w:after="240"/>
        <w:ind w:left="1080"/>
      </w:pPr>
    </w:p>
    <w:p w14:paraId="4DFE9A44" w14:textId="0683D38E" w:rsidR="00BE110B" w:rsidRDefault="00BE110B" w:rsidP="002A4590">
      <w:pPr>
        <w:pStyle w:val="ListParagraph"/>
        <w:spacing w:after="240"/>
        <w:ind w:left="1080"/>
      </w:pPr>
      <w:moveFromRangeStart w:id="3449" w:author="Binoy Varghese(UST,IN)" w:date="2022-09-19T14:58:00Z" w:name="move114491925"/>
      <w:moveFrom w:id="3450" w:author="Binoy Varghese(UST,IN)" w:date="2022-09-19T14:58:00Z">
        <w:r w:rsidRPr="00BE110B" w:rsidDel="00881CC1">
          <w:rPr>
            <w:noProof/>
          </w:rPr>
          <w:drawing>
            <wp:inline distT="0" distB="0" distL="0" distR="0" wp14:anchorId="5E3122DF" wp14:editId="2992F9BF">
              <wp:extent cx="4694555" cy="28321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98517" cy="2834490"/>
                      </a:xfrm>
                      <a:prstGeom prst="rect">
                        <a:avLst/>
                      </a:prstGeom>
                    </pic:spPr>
                  </pic:pic>
                </a:graphicData>
              </a:graphic>
            </wp:inline>
          </w:drawing>
        </w:r>
      </w:moveFrom>
      <w:moveFromRangeEnd w:id="3449"/>
      <w:moveToRangeStart w:id="3451" w:author="Binoy Varghese(UST,IN)" w:date="2022-09-19T14:58:00Z" w:name="move114491925"/>
      <w:moveTo w:id="3452" w:author="Binoy Varghese(UST,IN)" w:date="2022-09-19T14:58:00Z">
        <w:r w:rsidR="00881CC1" w:rsidRPr="00BE110B">
          <w:rPr>
            <w:noProof/>
          </w:rPr>
          <w:drawing>
            <wp:inline distT="0" distB="0" distL="0" distR="0" wp14:anchorId="0A57A6C9" wp14:editId="5FA62956">
              <wp:extent cx="4694555" cy="283210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98517" cy="2834490"/>
                      </a:xfrm>
                      <a:prstGeom prst="rect">
                        <a:avLst/>
                      </a:prstGeom>
                    </pic:spPr>
                  </pic:pic>
                </a:graphicData>
              </a:graphic>
            </wp:inline>
          </w:drawing>
        </w:r>
      </w:moveTo>
      <w:moveToRangeEnd w:id="3451"/>
    </w:p>
    <w:p w14:paraId="4282C2FB" w14:textId="77777777" w:rsidR="00BE110B" w:rsidRDefault="00BE110B" w:rsidP="00BE110B">
      <w:pPr>
        <w:pStyle w:val="ListParagraph"/>
        <w:spacing w:after="240"/>
        <w:ind w:left="1080"/>
      </w:pPr>
    </w:p>
    <w:p w14:paraId="73E11765" w14:textId="529B5A75" w:rsidR="00DC1908" w:rsidRDefault="00310775" w:rsidP="00DC1908">
      <w:pPr>
        <w:pStyle w:val="ListParagraph"/>
        <w:numPr>
          <w:ilvl w:val="0"/>
          <w:numId w:val="21"/>
        </w:numPr>
        <w:spacing w:after="240"/>
      </w:pPr>
      <w:r>
        <w:t>To verify pipeline execution status</w:t>
      </w:r>
      <w:r w:rsidR="00EB5EB6">
        <w:t xml:space="preserve">, </w:t>
      </w:r>
      <w:r w:rsidR="00AB0025">
        <w:t>all stages in pipeline</w:t>
      </w:r>
      <w:r w:rsidR="006633AB">
        <w:t xml:space="preserve"> should be in </w:t>
      </w:r>
      <w:r w:rsidR="003A2C81">
        <w:t xml:space="preserve">success status </w:t>
      </w:r>
    </w:p>
    <w:p w14:paraId="2CEA1F82" w14:textId="2CC7925F" w:rsidR="00314E84" w:rsidRDefault="00314E84" w:rsidP="00314E84">
      <w:pPr>
        <w:pStyle w:val="ListParagraph"/>
        <w:spacing w:after="240"/>
        <w:ind w:left="1080"/>
      </w:pPr>
    </w:p>
    <w:p w14:paraId="7F471FAC" w14:textId="66970F87" w:rsidR="00314E84" w:rsidRDefault="00314E84" w:rsidP="00314E84">
      <w:pPr>
        <w:pStyle w:val="ListParagraph"/>
        <w:spacing w:after="240"/>
        <w:ind w:left="1080"/>
      </w:pPr>
      <w:r>
        <w:rPr>
          <w:noProof/>
        </w:rPr>
        <w:drawing>
          <wp:inline distT="0" distB="0" distL="0" distR="0" wp14:anchorId="4C3BAC99" wp14:editId="5EB730A7">
            <wp:extent cx="4730750" cy="8350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30750" cy="835025"/>
                    </a:xfrm>
                    <a:prstGeom prst="rect">
                      <a:avLst/>
                    </a:prstGeom>
                  </pic:spPr>
                </pic:pic>
              </a:graphicData>
            </a:graphic>
          </wp:inline>
        </w:drawing>
      </w:r>
    </w:p>
    <w:p w14:paraId="57160B9F" w14:textId="77777777" w:rsidR="003A2C81" w:rsidRDefault="003A2C81" w:rsidP="003A2C81">
      <w:pPr>
        <w:pStyle w:val="ListParagraph"/>
        <w:spacing w:after="240"/>
        <w:ind w:left="1080"/>
      </w:pPr>
    </w:p>
    <w:p w14:paraId="1C69A4CB" w14:textId="031A628C" w:rsidR="00BE110B" w:rsidRDefault="003A2C81" w:rsidP="00DC1908">
      <w:pPr>
        <w:pStyle w:val="ListParagraph"/>
        <w:numPr>
          <w:ilvl w:val="0"/>
          <w:numId w:val="21"/>
        </w:numPr>
        <w:spacing w:after="240"/>
      </w:pPr>
      <w:r>
        <w:t>If any error what to do</w:t>
      </w:r>
    </w:p>
    <w:p w14:paraId="44E043E9" w14:textId="3AEE7C5C" w:rsidR="00AC294E" w:rsidRDefault="00402181" w:rsidP="00402181">
      <w:pPr>
        <w:pStyle w:val="ListParagraph"/>
        <w:spacing w:after="240"/>
        <w:ind w:left="1080"/>
        <w:rPr>
          <w:ins w:id="3453" w:author="Binoy Varghese(UST,IN)" w:date="2022-09-27T18:24:00Z"/>
        </w:rPr>
      </w:pPr>
      <w:r>
        <w:t xml:space="preserve">      Go to Gitlab </w:t>
      </w:r>
      <w:r w:rsidR="00AC294E">
        <w:t>CICD</w:t>
      </w:r>
      <w:r w:rsidR="00AC294E">
        <w:sym w:font="Wingdings" w:char="F0E0"/>
      </w:r>
      <w:r w:rsidR="00AC294E">
        <w:t xml:space="preserve"> </w:t>
      </w:r>
      <w:r>
        <w:t>Pipeline</w:t>
      </w:r>
      <w:r w:rsidR="00AC294E">
        <w:t>s-</w:t>
      </w:r>
      <w:r w:rsidR="00AC294E">
        <w:sym w:font="Wingdings" w:char="F0E0"/>
      </w:r>
      <w:r w:rsidR="00AC294E">
        <w:t>Click Pipeline</w:t>
      </w:r>
      <w:r w:rsidR="000F429F">
        <w:t xml:space="preserve"> failed</w:t>
      </w:r>
      <w:r w:rsidR="00AC294E">
        <w:t xml:space="preserve"> id </w:t>
      </w:r>
      <w:r w:rsidR="000F429F">
        <w:t>and click respective stages which is failed and analyse the logs.</w:t>
      </w:r>
    </w:p>
    <w:p w14:paraId="6A25A7D7" w14:textId="128C68BA" w:rsidR="009849CE" w:rsidRDefault="009849CE">
      <w:pPr>
        <w:pStyle w:val="ListParagraph"/>
        <w:spacing w:after="240"/>
        <w:ind w:left="1080"/>
      </w:pPr>
    </w:p>
    <w:p w14:paraId="264333F5" w14:textId="06A149F5" w:rsidR="00402181" w:rsidRDefault="00AC294E" w:rsidP="00402181">
      <w:pPr>
        <w:pStyle w:val="ListParagraph"/>
        <w:spacing w:after="240"/>
        <w:ind w:left="1080"/>
        <w:rPr>
          <w:ins w:id="3454" w:author="Binoy Varghese(UST,IN)" w:date="2022-09-19T12:23:00Z"/>
        </w:rPr>
      </w:pPr>
      <w:r>
        <w:rPr>
          <w:noProof/>
        </w:rPr>
        <w:lastRenderedPageBreak/>
        <w:drawing>
          <wp:inline distT="0" distB="0" distL="0" distR="0" wp14:anchorId="67F129DC" wp14:editId="6EC71A96">
            <wp:extent cx="5276850" cy="25273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6850" cy="2527300"/>
                    </a:xfrm>
                    <a:prstGeom prst="rect">
                      <a:avLst/>
                    </a:prstGeom>
                  </pic:spPr>
                </pic:pic>
              </a:graphicData>
            </a:graphic>
          </wp:inline>
        </w:drawing>
      </w:r>
      <w:r w:rsidR="00402181">
        <w:t xml:space="preserve"> </w:t>
      </w:r>
    </w:p>
    <w:p w14:paraId="2B66B8C1" w14:textId="77777777" w:rsidR="00C55331" w:rsidRPr="00C002C1" w:rsidRDefault="00C55331" w:rsidP="00C55331">
      <w:pPr>
        <w:pStyle w:val="Heading1"/>
        <w:rPr>
          <w:ins w:id="3455" w:author="Binoy Varghese(UST,IN)" w:date="2022-09-27T18:11:00Z"/>
          <w:rFonts w:asciiTheme="majorHAnsi" w:hAnsiTheme="majorHAnsi" w:cstheme="majorHAnsi"/>
          <w:sz w:val="24"/>
          <w:szCs w:val="24"/>
        </w:rPr>
      </w:pPr>
      <w:bookmarkStart w:id="3456" w:name="_Toc115204993"/>
      <w:ins w:id="3457" w:author="Binoy Varghese(UST,IN)" w:date="2022-09-27T18:11:00Z">
        <w:r w:rsidRPr="00C002C1">
          <w:rPr>
            <w:rFonts w:asciiTheme="majorHAnsi" w:hAnsiTheme="majorHAnsi" w:cstheme="majorHAnsi"/>
            <w:sz w:val="24"/>
            <w:szCs w:val="24"/>
          </w:rPr>
          <w:t xml:space="preserve">Scripts to Deploy Product </w:t>
        </w:r>
        <w:commentRangeStart w:id="3458"/>
        <w:commentRangeStart w:id="3459"/>
        <w:r w:rsidRPr="00C002C1">
          <w:rPr>
            <w:rFonts w:asciiTheme="majorHAnsi" w:hAnsiTheme="majorHAnsi" w:cstheme="majorHAnsi"/>
            <w:sz w:val="24"/>
            <w:szCs w:val="24"/>
          </w:rPr>
          <w:t>Images</w:t>
        </w:r>
        <w:commentRangeEnd w:id="3458"/>
        <w:r>
          <w:rPr>
            <w:rStyle w:val="CommentReference"/>
            <w:rFonts w:ascii="Calibri" w:eastAsia="Calibri" w:hAnsi="Calibri" w:cs="Calibri"/>
            <w:b w:val="0"/>
            <w:color w:val="auto"/>
          </w:rPr>
          <w:commentReference w:id="3458"/>
        </w:r>
      </w:ins>
      <w:commentRangeEnd w:id="3459"/>
      <w:ins w:id="3460" w:author="Binoy Varghese(UST,IN)" w:date="2022-09-27T18:22:00Z">
        <w:r w:rsidR="009849CE">
          <w:rPr>
            <w:rStyle w:val="CommentReference"/>
            <w:rFonts w:ascii="Calibri" w:eastAsia="Calibri" w:hAnsi="Calibri" w:cs="Calibri"/>
            <w:b w:val="0"/>
            <w:color w:val="auto"/>
          </w:rPr>
          <w:commentReference w:id="3459"/>
        </w:r>
      </w:ins>
      <w:bookmarkEnd w:id="3456"/>
      <w:ins w:id="3461" w:author="Binoy Varghese(UST,IN)" w:date="2022-09-27T18:11:00Z">
        <w:r w:rsidRPr="00C002C1">
          <w:rPr>
            <w:rFonts w:asciiTheme="majorHAnsi" w:hAnsiTheme="majorHAnsi" w:cstheme="majorHAnsi"/>
            <w:sz w:val="24"/>
            <w:szCs w:val="24"/>
          </w:rPr>
          <w:t xml:space="preserve"> </w:t>
        </w:r>
      </w:ins>
    </w:p>
    <w:p w14:paraId="1ECA8D65" w14:textId="77777777" w:rsidR="00C55331" w:rsidRDefault="00C55331" w:rsidP="00C55331">
      <w:pPr>
        <w:ind w:left="360"/>
        <w:rPr>
          <w:ins w:id="3462" w:author="Binoy Varghese(UST,IN)" w:date="2022-09-27T18:11:00Z"/>
          <w:color w:val="000000"/>
        </w:rPr>
      </w:pPr>
      <w:ins w:id="3463" w:author="Binoy Varghese(UST,IN)" w:date="2022-09-27T18:11:00Z">
        <w:r>
          <w:rPr>
            <w:color w:val="000000"/>
          </w:rPr>
          <w:t xml:space="preserve">Product Deployable Script Config.yml in CICD-&gt; Common Yaml File </w:t>
        </w:r>
        <w:r w:rsidRPr="00CB4767">
          <w:rPr>
            <w:color w:val="000000"/>
          </w:rPr>
          <w:sym w:font="Wingdings" w:char="F0E0"/>
        </w:r>
        <w:r>
          <w:rPr>
            <w:color w:val="000000"/>
          </w:rPr>
          <w:t xml:space="preserve"> ProductDeployable  </w:t>
        </w:r>
      </w:ins>
    </w:p>
    <w:p w14:paraId="22C2EF65" w14:textId="77777777" w:rsidR="00C55331" w:rsidRPr="00C55331" w:rsidRDefault="00C55331">
      <w:pPr>
        <w:rPr>
          <w:ins w:id="3464" w:author="Binoy Varghese(UST,IN)" w:date="2022-09-27T18:10:00Z"/>
          <w:rPrChange w:id="3465" w:author="Binoy Varghese(UST,IN)" w:date="2022-09-27T18:11:00Z">
            <w:rPr>
              <w:ins w:id="3466" w:author="Binoy Varghese(UST,IN)" w:date="2022-09-27T18:10:00Z"/>
              <w:rFonts w:asciiTheme="majorHAnsi" w:hAnsiTheme="majorHAnsi" w:cstheme="majorHAnsi"/>
              <w:sz w:val="24"/>
              <w:szCs w:val="24"/>
            </w:rPr>
          </w:rPrChange>
        </w:rPr>
        <w:pPrChange w:id="3467" w:author="Binoy Varghese(UST,IN)" w:date="2022-09-27T18:11:00Z">
          <w:pPr>
            <w:pStyle w:val="Heading1"/>
          </w:pPr>
        </w:pPrChange>
      </w:pPr>
    </w:p>
    <w:p w14:paraId="1096FF0D" w14:textId="1560D210" w:rsidR="00C55331" w:rsidRDefault="009849CE" w:rsidP="00C55331">
      <w:pPr>
        <w:rPr>
          <w:ins w:id="3468" w:author="Binoy Varghese(UST,IN)" w:date="2022-09-27T18:11:00Z"/>
        </w:rPr>
      </w:pPr>
      <w:ins w:id="3469" w:author="Binoy Varghese(UST,IN)" w:date="2022-09-27T18:23:00Z">
        <w:r>
          <w:rPr>
            <w:noProof/>
          </w:rPr>
          <w:drawing>
            <wp:inline distT="0" distB="0" distL="0" distR="0" wp14:anchorId="3E677379" wp14:editId="21C5C39F">
              <wp:extent cx="5651500" cy="2946400"/>
              <wp:effectExtent l="0" t="0" r="635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51500" cy="2946400"/>
                      </a:xfrm>
                      <a:prstGeom prst="rect">
                        <a:avLst/>
                      </a:prstGeom>
                      <a:noFill/>
                      <a:ln>
                        <a:noFill/>
                      </a:ln>
                    </pic:spPr>
                  </pic:pic>
                </a:graphicData>
              </a:graphic>
            </wp:inline>
          </w:drawing>
        </w:r>
      </w:ins>
    </w:p>
    <w:p w14:paraId="524665B2" w14:textId="3CC36B1C" w:rsidR="00C55331" w:rsidRDefault="00C55331" w:rsidP="00C55331">
      <w:pPr>
        <w:pStyle w:val="Heading1"/>
        <w:rPr>
          <w:ins w:id="3470" w:author="Binoy Varghese(UST,IN)" w:date="2022-09-27T18:12:00Z"/>
          <w:rFonts w:asciiTheme="majorHAnsi" w:hAnsiTheme="majorHAnsi" w:cstheme="majorHAnsi"/>
          <w:sz w:val="24"/>
          <w:szCs w:val="24"/>
        </w:rPr>
      </w:pPr>
      <w:bookmarkStart w:id="3471" w:name="_Toc115204994"/>
      <w:ins w:id="3472" w:author="Binoy Varghese(UST,IN)" w:date="2022-09-27T18:11:00Z">
        <w:r w:rsidRPr="00C002C1">
          <w:rPr>
            <w:rFonts w:asciiTheme="majorHAnsi" w:hAnsiTheme="majorHAnsi" w:cstheme="majorHAnsi"/>
            <w:sz w:val="24"/>
            <w:szCs w:val="24"/>
          </w:rPr>
          <w:t xml:space="preserve">How to Run CI Product </w:t>
        </w:r>
      </w:ins>
      <w:ins w:id="3473" w:author="Binoy Varghese(UST,IN)" w:date="2022-09-28T09:26:00Z">
        <w:r w:rsidR="00D97EBC" w:rsidRPr="00C002C1">
          <w:rPr>
            <w:rFonts w:asciiTheme="majorHAnsi" w:hAnsiTheme="majorHAnsi" w:cstheme="majorHAnsi"/>
            <w:sz w:val="24"/>
            <w:szCs w:val="24"/>
          </w:rPr>
          <w:t>Deployable Scripts</w:t>
        </w:r>
      </w:ins>
      <w:commentRangeStart w:id="3474"/>
      <w:commentRangeEnd w:id="3474"/>
      <w:ins w:id="3475" w:author="Binoy Varghese(UST,IN)" w:date="2022-09-27T18:11:00Z">
        <w:r w:rsidRPr="00C002C1">
          <w:rPr>
            <w:rStyle w:val="CommentReference"/>
            <w:rFonts w:ascii="Calibri" w:eastAsia="Calibri" w:hAnsi="Calibri" w:cs="Calibri"/>
            <w:b w:val="0"/>
            <w:color w:val="auto"/>
            <w:sz w:val="18"/>
            <w:szCs w:val="18"/>
          </w:rPr>
          <w:commentReference w:id="3474"/>
        </w:r>
      </w:ins>
      <w:bookmarkEnd w:id="3471"/>
    </w:p>
    <w:p w14:paraId="78BEA0CB" w14:textId="77777777" w:rsidR="00C55331" w:rsidRDefault="00C55331" w:rsidP="00C55331">
      <w:pPr>
        <w:rPr>
          <w:ins w:id="3476" w:author="Binoy Varghese(UST,IN)" w:date="2022-09-27T18:12:00Z"/>
        </w:rPr>
      </w:pPr>
      <w:ins w:id="3477" w:author="Binoy Varghese(UST,IN)" w:date="2022-09-27T18:12:00Z">
        <w:r>
          <w:t xml:space="preserve"> </w:t>
        </w:r>
      </w:ins>
    </w:p>
    <w:p w14:paraId="769615BB" w14:textId="5334DD96" w:rsidR="00C55331" w:rsidRPr="00C55331" w:rsidRDefault="00C55331">
      <w:pPr>
        <w:rPr>
          <w:ins w:id="3478" w:author="Binoy Varghese(UST,IN)" w:date="2022-09-27T18:11:00Z"/>
          <w:rPrChange w:id="3479" w:author="Binoy Varghese(UST,IN)" w:date="2022-09-27T18:12:00Z">
            <w:rPr>
              <w:ins w:id="3480" w:author="Binoy Varghese(UST,IN)" w:date="2022-09-27T18:11:00Z"/>
              <w:rFonts w:asciiTheme="majorHAnsi" w:hAnsiTheme="majorHAnsi" w:cstheme="majorHAnsi"/>
              <w:sz w:val="24"/>
              <w:szCs w:val="24"/>
            </w:rPr>
          </w:rPrChange>
        </w:rPr>
        <w:pPrChange w:id="3481" w:author="Binoy Varghese(UST,IN)" w:date="2022-09-27T18:12:00Z">
          <w:pPr>
            <w:pStyle w:val="Heading1"/>
          </w:pPr>
        </w:pPrChange>
      </w:pPr>
      <w:ins w:id="3482" w:author="Binoy Varghese(UST,IN)" w:date="2022-09-27T18:12:00Z">
        <w:r>
          <w:lastRenderedPageBreak/>
          <w:t xml:space="preserve">              </w:t>
        </w:r>
      </w:ins>
      <w:ins w:id="3483" w:author="Binoy Varghese(UST,IN)" w:date="2022-09-27T20:54:00Z">
        <w:r w:rsidR="00920C8F">
          <w:t>Please note a</w:t>
        </w:r>
      </w:ins>
      <w:ins w:id="3484" w:author="Binoy Varghese(UST,IN)" w:date="2022-09-27T18:12:00Z">
        <w:r>
          <w:t xml:space="preserve">s part of the Normal Merge Request, Pipeline will get triggered automatically </w:t>
        </w:r>
      </w:ins>
    </w:p>
    <w:p w14:paraId="07FB77E1" w14:textId="77777777" w:rsidR="00C55331" w:rsidRPr="00C55331" w:rsidRDefault="00C55331">
      <w:pPr>
        <w:rPr>
          <w:ins w:id="3485" w:author="Binoy Varghese(UST,IN)" w:date="2022-09-19T12:23:00Z"/>
          <w:rPrChange w:id="3486" w:author="Binoy Varghese(UST,IN)" w:date="2022-09-27T18:10:00Z">
            <w:rPr>
              <w:ins w:id="3487" w:author="Binoy Varghese(UST,IN)" w:date="2022-09-19T12:23:00Z"/>
              <w:rFonts w:asciiTheme="majorHAnsi" w:hAnsiTheme="majorHAnsi" w:cstheme="majorHAnsi"/>
              <w:sz w:val="22"/>
              <w:szCs w:val="22"/>
            </w:rPr>
          </w:rPrChange>
        </w:rPr>
        <w:pPrChange w:id="3488" w:author="Binoy Varghese(UST,IN)" w:date="2022-09-27T18:10:00Z">
          <w:pPr>
            <w:pStyle w:val="Heading1"/>
          </w:pPr>
        </w:pPrChange>
      </w:pPr>
    </w:p>
    <w:p w14:paraId="749EF073" w14:textId="126A5FDE" w:rsidR="00263FEC" w:rsidRDefault="00DA5BE3">
      <w:pPr>
        <w:pStyle w:val="ListParagraph"/>
        <w:spacing w:after="240"/>
        <w:rPr>
          <w:ins w:id="3489" w:author="Binoy Varghese(UST,IN)" w:date="2022-09-19T12:33:00Z"/>
        </w:rPr>
        <w:pPrChange w:id="3490" w:author="Binoy Varghese(UST,IN)" w:date="2022-09-27T20:40:00Z">
          <w:pPr>
            <w:pStyle w:val="ListParagraph"/>
            <w:spacing w:after="240"/>
            <w:ind w:left="1080"/>
          </w:pPr>
        </w:pPrChange>
      </w:pPr>
      <w:ins w:id="3491" w:author="Binoy Varghese(UST,IN)" w:date="2022-09-27T20:40:00Z">
        <w:r>
          <w:rPr>
            <w:noProof/>
          </w:rPr>
          <w:drawing>
            <wp:inline distT="0" distB="0" distL="0" distR="0" wp14:anchorId="48D293A2" wp14:editId="736EEA7E">
              <wp:extent cx="5511800" cy="26797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11800" cy="2679700"/>
                      </a:xfrm>
                      <a:prstGeom prst="rect">
                        <a:avLst/>
                      </a:prstGeom>
                      <a:noFill/>
                      <a:ln>
                        <a:noFill/>
                      </a:ln>
                    </pic:spPr>
                  </pic:pic>
                </a:graphicData>
              </a:graphic>
            </wp:inline>
          </w:drawing>
        </w:r>
      </w:ins>
    </w:p>
    <w:p w14:paraId="09C3EB7E" w14:textId="4857D121" w:rsidR="00F47F6E" w:rsidRDefault="00F47F6E" w:rsidP="00402181">
      <w:pPr>
        <w:pStyle w:val="ListParagraph"/>
        <w:spacing w:after="240"/>
        <w:ind w:left="1080"/>
        <w:rPr>
          <w:ins w:id="3492" w:author="Binoy Varghese(UST,IN)" w:date="2022-09-19T12:34:00Z"/>
        </w:rPr>
      </w:pPr>
      <w:ins w:id="3493" w:author="Binoy Varghese(UST,IN)" w:date="2022-09-19T12:34:00Z">
        <w:r>
          <w:t>Deployables Repo</w:t>
        </w:r>
        <w:r>
          <w:sym w:font="Wingdings" w:char="F0E0"/>
        </w:r>
        <w:r>
          <w:t xml:space="preserve"> settings </w:t>
        </w:r>
        <w:r>
          <w:sym w:font="Wingdings" w:char="F0E0"/>
        </w:r>
        <w:r>
          <w:t xml:space="preserve"> CICD/Configuration file and put below location </w:t>
        </w:r>
      </w:ins>
    </w:p>
    <w:p w14:paraId="5C11A5AF" w14:textId="76D44CBF" w:rsidR="00F47F6E" w:rsidRDefault="00F47F6E" w:rsidP="00402181">
      <w:pPr>
        <w:pStyle w:val="ListParagraph"/>
        <w:spacing w:after="240"/>
        <w:ind w:left="1080"/>
        <w:rPr>
          <w:ins w:id="3494" w:author="Binoy Varghese(UST,IN)" w:date="2022-09-19T12:41:00Z"/>
          <w:color w:val="FF0000"/>
        </w:rPr>
      </w:pPr>
      <w:ins w:id="3495" w:author="Binoy Varghese(UST,IN)" w:date="2022-09-19T12:33:00Z">
        <w:r>
          <w:t xml:space="preserve">Script location : </w:t>
        </w:r>
      </w:ins>
      <w:ins w:id="3496" w:author="Binoy Varghese(UST,IN)" w:date="2022-09-19T12:41:00Z">
        <w:r>
          <w:rPr>
            <w:color w:val="FF0000"/>
          </w:rPr>
          <w:fldChar w:fldCharType="begin"/>
        </w:r>
        <w:r>
          <w:rPr>
            <w:color w:val="FF0000"/>
          </w:rPr>
          <w:instrText xml:space="preserve"> HYPERLINK "mailto:</w:instrText>
        </w:r>
      </w:ins>
      <w:ins w:id="3497" w:author="Binoy Varghese(UST,IN)" w:date="2022-09-19T12:33:00Z">
        <w:r w:rsidRPr="00F47F6E">
          <w:rPr>
            <w:color w:val="FF0000"/>
            <w:rPrChange w:id="3498" w:author="Binoy Varghese(UST,IN)" w:date="2022-09-19T12:35:00Z">
              <w:rPr/>
            </w:rPrChange>
          </w:rPr>
          <w:instrText>ProductDeployable/config-ci.yml@hpscil-premium/hpscil-v2/cicd/common-yaml-file:main</w:instrText>
        </w:r>
      </w:ins>
      <w:ins w:id="3499" w:author="Binoy Varghese(UST,IN)" w:date="2022-09-19T12:41:00Z">
        <w:r>
          <w:rPr>
            <w:color w:val="FF0000"/>
          </w:rPr>
          <w:instrText xml:space="preserve">" </w:instrText>
        </w:r>
        <w:r>
          <w:rPr>
            <w:color w:val="FF0000"/>
          </w:rPr>
          <w:fldChar w:fldCharType="separate"/>
        </w:r>
      </w:ins>
      <w:ins w:id="3500" w:author="Binoy Varghese(UST,IN)" w:date="2022-09-19T12:33:00Z">
        <w:r w:rsidRPr="0076528C">
          <w:rPr>
            <w:rStyle w:val="Hyperlink"/>
            <w:rPrChange w:id="3501" w:author="Binoy Varghese(UST,IN)" w:date="2022-09-19T12:35:00Z">
              <w:rPr/>
            </w:rPrChange>
          </w:rPr>
          <w:t>ProductDeployable/config-ci.yml@hpscil-premium/hpscil-v2/cicd/common-yaml-file:main</w:t>
        </w:r>
      </w:ins>
      <w:ins w:id="3502" w:author="Binoy Varghese(UST,IN)" w:date="2022-09-19T12:41:00Z">
        <w:r>
          <w:rPr>
            <w:color w:val="FF0000"/>
          </w:rPr>
          <w:fldChar w:fldCharType="end"/>
        </w:r>
      </w:ins>
    </w:p>
    <w:p w14:paraId="3FF8A722" w14:textId="77777777" w:rsidR="00F47F6E" w:rsidRDefault="00F47F6E">
      <w:pPr>
        <w:pStyle w:val="ListParagraph"/>
        <w:numPr>
          <w:ilvl w:val="0"/>
          <w:numId w:val="15"/>
        </w:numPr>
        <w:spacing w:after="120" w:line="240" w:lineRule="auto"/>
        <w:contextualSpacing w:val="0"/>
        <w:rPr>
          <w:ins w:id="3503" w:author="Binoy Varghese(UST,IN)" w:date="2022-09-19T12:41:00Z"/>
          <w:rFonts w:eastAsia="Times New Roman"/>
        </w:rPr>
        <w:pPrChange w:id="3504" w:author="Binoy Varghese(UST,IN)" w:date="2022-09-19T12:41:00Z">
          <w:pPr>
            <w:pStyle w:val="ListParagraph"/>
            <w:numPr>
              <w:numId w:val="24"/>
            </w:numPr>
            <w:spacing w:after="120" w:line="240" w:lineRule="auto"/>
            <w:ind w:hanging="360"/>
            <w:contextualSpacing w:val="0"/>
          </w:pPr>
        </w:pPrChange>
      </w:pPr>
      <w:ins w:id="3505" w:author="Binoy Varghese(UST,IN)" w:date="2022-09-19T12:41:00Z">
        <w:r>
          <w:rPr>
            <w:rFonts w:eastAsia="Times New Roman"/>
          </w:rPr>
          <w:t xml:space="preserve">To deploy the Product Images, manually run the Pipeline for Deployables Project. Specify the environment to which the images should be deployed as an input variable. This is to identity the AWS subscription details. </w:t>
        </w:r>
      </w:ins>
    </w:p>
    <w:p w14:paraId="41309DDD" w14:textId="77777777" w:rsidR="00F47F6E" w:rsidRPr="00F47F6E" w:rsidRDefault="00F47F6E">
      <w:pPr>
        <w:pStyle w:val="ListParagraph"/>
        <w:numPr>
          <w:ilvl w:val="0"/>
          <w:numId w:val="15"/>
        </w:numPr>
        <w:spacing w:after="120"/>
        <w:rPr>
          <w:ins w:id="3506" w:author="Binoy Varghese(UST,IN)" w:date="2022-09-19T12:41:00Z"/>
          <w:rFonts w:eastAsiaTheme="minorHAnsi"/>
        </w:rPr>
        <w:pPrChange w:id="3507" w:author="Binoy Varghese(UST,IN)" w:date="2022-09-19T12:41:00Z">
          <w:pPr>
            <w:spacing w:after="120"/>
            <w:ind w:left="720" w:firstLine="720"/>
          </w:pPr>
        </w:pPrChange>
      </w:pPr>
      <w:ins w:id="3508" w:author="Binoy Varghese(UST,IN)" w:date="2022-09-19T12:41:00Z">
        <w:r>
          <w:t>Variable Key      : ENV</w:t>
        </w:r>
      </w:ins>
    </w:p>
    <w:p w14:paraId="01251150" w14:textId="77777777" w:rsidR="00F47F6E" w:rsidRDefault="00F47F6E">
      <w:pPr>
        <w:pStyle w:val="ListParagraph"/>
        <w:numPr>
          <w:ilvl w:val="0"/>
          <w:numId w:val="15"/>
        </w:numPr>
        <w:spacing w:after="120"/>
        <w:rPr>
          <w:ins w:id="3509" w:author="Binoy Varghese(UST,IN)" w:date="2022-09-19T12:41:00Z"/>
        </w:rPr>
        <w:pPrChange w:id="3510" w:author="Binoy Varghese(UST,IN)" w:date="2022-09-19T12:41:00Z">
          <w:pPr>
            <w:spacing w:after="120"/>
            <w:ind w:left="720" w:firstLine="720"/>
          </w:pPr>
        </w:pPrChange>
      </w:pPr>
      <w:ins w:id="3511" w:author="Binoy Varghese(UST,IN)" w:date="2022-09-19T12:41:00Z">
        <w:r>
          <w:t>Variable Value   : DEV, SIT, UAT, PROD etc. (logic inside the CI script has to be enhanced based on this value, if this is NOT defined already)</w:t>
        </w:r>
      </w:ins>
    </w:p>
    <w:p w14:paraId="0615DE5E" w14:textId="77777777" w:rsidR="00F47F6E" w:rsidRDefault="00F47F6E">
      <w:pPr>
        <w:pStyle w:val="ListParagraph"/>
        <w:numPr>
          <w:ilvl w:val="0"/>
          <w:numId w:val="15"/>
        </w:numPr>
        <w:spacing w:after="120" w:line="240" w:lineRule="auto"/>
        <w:contextualSpacing w:val="0"/>
        <w:rPr>
          <w:ins w:id="3512" w:author="Binoy Varghese(UST,IN)" w:date="2022-09-19T12:41:00Z"/>
          <w:rFonts w:eastAsia="Times New Roman"/>
        </w:rPr>
        <w:pPrChange w:id="3513" w:author="Binoy Varghese(UST,IN)" w:date="2022-09-19T12:41:00Z">
          <w:pPr>
            <w:pStyle w:val="ListParagraph"/>
            <w:numPr>
              <w:numId w:val="24"/>
            </w:numPr>
            <w:spacing w:after="120" w:line="240" w:lineRule="auto"/>
            <w:ind w:hanging="360"/>
            <w:contextualSpacing w:val="0"/>
          </w:pPr>
        </w:pPrChange>
      </w:pPr>
      <w:ins w:id="3514" w:author="Binoy Varghese(UST,IN)" w:date="2022-09-19T12:41:00Z">
        <w:r>
          <w:rPr>
            <w:rFonts w:eastAsia="Times New Roman"/>
          </w:rPr>
          <w:t xml:space="preserve">The CI script will read the Images.txt file and will pull the listed images from JFrog and push to AWS ECR one by one. Note that this will deploy all the images mentioned in the text file. </w:t>
        </w:r>
      </w:ins>
    </w:p>
    <w:p w14:paraId="10006763" w14:textId="77777777" w:rsidR="00F47F6E" w:rsidRDefault="00F47F6E">
      <w:pPr>
        <w:pStyle w:val="ListParagraph"/>
        <w:numPr>
          <w:ilvl w:val="0"/>
          <w:numId w:val="15"/>
        </w:numPr>
        <w:spacing w:after="120" w:line="240" w:lineRule="auto"/>
        <w:contextualSpacing w:val="0"/>
        <w:rPr>
          <w:ins w:id="3515" w:author="Binoy Varghese(UST,IN)" w:date="2022-09-19T12:41:00Z"/>
          <w:rFonts w:eastAsia="Times New Roman"/>
        </w:rPr>
        <w:pPrChange w:id="3516" w:author="Binoy Varghese(UST,IN)" w:date="2022-09-19T12:41:00Z">
          <w:pPr>
            <w:pStyle w:val="ListParagraph"/>
            <w:numPr>
              <w:numId w:val="24"/>
            </w:numPr>
            <w:spacing w:after="120" w:line="240" w:lineRule="auto"/>
            <w:ind w:hanging="360"/>
            <w:contextualSpacing w:val="0"/>
          </w:pPr>
        </w:pPrChange>
      </w:pPr>
      <w:ins w:id="3517" w:author="Binoy Varghese(UST,IN)" w:date="2022-09-19T12:41:00Z">
        <w:r>
          <w:rPr>
            <w:rFonts w:eastAsia="Times New Roman"/>
          </w:rPr>
          <w:t>Ideally the images shared from the Product will NOT have any RELEASE IDENTIFIERS and these images would get tagged as “latest” while pushing to ECR. For those images having RELEASE IDENTIFIERS (currently few Product shares SNAPSHOT Images), it would get tagged based on the respective RELEASE IDENTIFIERS.</w:t>
        </w:r>
      </w:ins>
    </w:p>
    <w:p w14:paraId="1B7CAC30" w14:textId="77777777" w:rsidR="005B5420" w:rsidRDefault="005B5420" w:rsidP="005B5420">
      <w:pPr>
        <w:pStyle w:val="ListParagraph"/>
        <w:numPr>
          <w:ilvl w:val="0"/>
          <w:numId w:val="15"/>
        </w:numPr>
        <w:spacing w:after="120"/>
        <w:rPr>
          <w:ins w:id="3518" w:author="Binoy Varghese(UST,IN)" w:date="2022-09-19T12:42:00Z"/>
        </w:rPr>
      </w:pPr>
      <w:ins w:id="3519" w:author="Binoy Varghese(UST,IN)" w:date="2022-09-19T12:42:00Z">
        <w:r>
          <w:t>e.g.</w:t>
        </w:r>
      </w:ins>
    </w:p>
    <w:tbl>
      <w:tblPr>
        <w:tblW w:w="0" w:type="auto"/>
        <w:tblInd w:w="605" w:type="dxa"/>
        <w:tblCellMar>
          <w:left w:w="0" w:type="dxa"/>
          <w:right w:w="0" w:type="dxa"/>
        </w:tblCellMar>
        <w:tblLook w:val="04A0" w:firstRow="1" w:lastRow="0" w:firstColumn="1" w:lastColumn="0" w:noHBand="0" w:noVBand="1"/>
      </w:tblPr>
      <w:tblGrid>
        <w:gridCol w:w="2790"/>
        <w:gridCol w:w="2782"/>
        <w:gridCol w:w="3163"/>
      </w:tblGrid>
      <w:tr w:rsidR="005B5420" w14:paraId="082775DF" w14:textId="77777777" w:rsidTr="005B5420">
        <w:trPr>
          <w:ins w:id="3520" w:author="Binoy Varghese(UST,IN)" w:date="2022-09-19T12:42:00Z"/>
        </w:trPr>
        <w:tc>
          <w:tcPr>
            <w:tcW w:w="2790" w:type="dxa"/>
            <w:tcBorders>
              <w:top w:val="single" w:sz="8" w:space="0" w:color="auto"/>
              <w:left w:val="single" w:sz="8" w:space="0" w:color="auto"/>
              <w:bottom w:val="single" w:sz="8" w:space="0" w:color="auto"/>
              <w:right w:val="single" w:sz="8" w:space="0" w:color="auto"/>
            </w:tcBorders>
            <w:shd w:val="clear" w:color="auto" w:fill="B4C6E7"/>
            <w:tcMar>
              <w:top w:w="0" w:type="dxa"/>
              <w:left w:w="108" w:type="dxa"/>
              <w:bottom w:w="0" w:type="dxa"/>
              <w:right w:w="108" w:type="dxa"/>
            </w:tcMar>
            <w:hideMark/>
          </w:tcPr>
          <w:p w14:paraId="18E668EF" w14:textId="77777777" w:rsidR="005B5420" w:rsidRDefault="005B5420">
            <w:pPr>
              <w:rPr>
                <w:ins w:id="3521" w:author="Binoy Varghese(UST,IN)" w:date="2022-09-19T12:42:00Z"/>
                <w:b/>
                <w:bCs/>
              </w:rPr>
            </w:pPr>
            <w:ins w:id="3522" w:author="Binoy Varghese(UST,IN)" w:date="2022-09-19T12:42:00Z">
              <w:r>
                <w:rPr>
                  <w:b/>
                  <w:bCs/>
                </w:rPr>
                <w:t>Artifact</w:t>
              </w:r>
              <w:r>
                <w:rPr>
                  <w:b/>
                  <w:bCs/>
                  <w:color w:val="000000"/>
                </w:rPr>
                <w:t xml:space="preserve"> Name</w:t>
              </w:r>
            </w:ins>
          </w:p>
        </w:tc>
        <w:tc>
          <w:tcPr>
            <w:tcW w:w="2782" w:type="dxa"/>
            <w:tcBorders>
              <w:top w:val="single" w:sz="8" w:space="0" w:color="auto"/>
              <w:left w:val="nil"/>
              <w:bottom w:val="single" w:sz="8" w:space="0" w:color="auto"/>
              <w:right w:val="single" w:sz="8" w:space="0" w:color="auto"/>
            </w:tcBorders>
            <w:shd w:val="clear" w:color="auto" w:fill="B4C6E7"/>
            <w:tcMar>
              <w:top w:w="0" w:type="dxa"/>
              <w:left w:w="108" w:type="dxa"/>
              <w:bottom w:w="0" w:type="dxa"/>
              <w:right w:w="108" w:type="dxa"/>
            </w:tcMar>
            <w:hideMark/>
          </w:tcPr>
          <w:p w14:paraId="5A5454D7" w14:textId="77777777" w:rsidR="005B5420" w:rsidRDefault="005B5420">
            <w:pPr>
              <w:rPr>
                <w:ins w:id="3523" w:author="Binoy Varghese(UST,IN)" w:date="2022-09-19T12:42:00Z"/>
                <w:b/>
                <w:bCs/>
              </w:rPr>
            </w:pPr>
            <w:ins w:id="3524" w:author="Binoy Varghese(UST,IN)" w:date="2022-09-19T12:42:00Z">
              <w:r>
                <w:rPr>
                  <w:b/>
                  <w:bCs/>
                  <w:color w:val="000000"/>
                </w:rPr>
                <w:t>Artifact in JFrog</w:t>
              </w:r>
            </w:ins>
          </w:p>
        </w:tc>
        <w:tc>
          <w:tcPr>
            <w:tcW w:w="3163" w:type="dxa"/>
            <w:tcBorders>
              <w:top w:val="single" w:sz="8" w:space="0" w:color="auto"/>
              <w:left w:val="nil"/>
              <w:bottom w:val="single" w:sz="8" w:space="0" w:color="auto"/>
              <w:right w:val="single" w:sz="8" w:space="0" w:color="auto"/>
            </w:tcBorders>
            <w:shd w:val="clear" w:color="auto" w:fill="B4C6E7"/>
            <w:tcMar>
              <w:top w:w="0" w:type="dxa"/>
              <w:left w:w="108" w:type="dxa"/>
              <w:bottom w:w="0" w:type="dxa"/>
              <w:right w:w="108" w:type="dxa"/>
            </w:tcMar>
            <w:hideMark/>
          </w:tcPr>
          <w:p w14:paraId="7047A8E6" w14:textId="77777777" w:rsidR="005B5420" w:rsidRDefault="005B5420">
            <w:pPr>
              <w:rPr>
                <w:ins w:id="3525" w:author="Binoy Varghese(UST,IN)" w:date="2022-09-19T12:42:00Z"/>
                <w:b/>
                <w:bCs/>
              </w:rPr>
            </w:pPr>
            <w:ins w:id="3526" w:author="Binoy Varghese(UST,IN)" w:date="2022-09-19T12:42:00Z">
              <w:r>
                <w:rPr>
                  <w:b/>
                  <w:bCs/>
                  <w:color w:val="000000"/>
                </w:rPr>
                <w:t>Image in ECR</w:t>
              </w:r>
            </w:ins>
          </w:p>
        </w:tc>
      </w:tr>
      <w:tr w:rsidR="005B5420" w14:paraId="4E9DAD51" w14:textId="77777777" w:rsidTr="005B5420">
        <w:trPr>
          <w:ins w:id="3527" w:author="Binoy Varghese(UST,IN)" w:date="2022-09-19T12:42:00Z"/>
        </w:trPr>
        <w:tc>
          <w:tcPr>
            <w:tcW w:w="279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CE1984B" w14:textId="77777777" w:rsidR="005B5420" w:rsidRDefault="005B5420">
            <w:pPr>
              <w:rPr>
                <w:ins w:id="3528" w:author="Binoy Varghese(UST,IN)" w:date="2022-09-19T12:42:00Z"/>
                <w:color w:val="00B0F0"/>
              </w:rPr>
            </w:pPr>
            <w:ins w:id="3529" w:author="Binoy Varghese(UST,IN)" w:date="2022-09-19T12:42:00Z">
              <w:r>
                <w:rPr>
                  <w:color w:val="00B0F0"/>
                </w:rPr>
                <w:t>Image_name_1:2.1.0</w:t>
              </w:r>
            </w:ins>
          </w:p>
        </w:tc>
        <w:tc>
          <w:tcPr>
            <w:tcW w:w="2782" w:type="dxa"/>
            <w:tcBorders>
              <w:top w:val="nil"/>
              <w:left w:val="nil"/>
              <w:bottom w:val="single" w:sz="8" w:space="0" w:color="auto"/>
              <w:right w:val="single" w:sz="8" w:space="0" w:color="auto"/>
            </w:tcBorders>
            <w:tcMar>
              <w:top w:w="0" w:type="dxa"/>
              <w:left w:w="108" w:type="dxa"/>
              <w:bottom w:w="0" w:type="dxa"/>
              <w:right w:w="108" w:type="dxa"/>
            </w:tcMar>
            <w:hideMark/>
          </w:tcPr>
          <w:p w14:paraId="259C5C80" w14:textId="77777777" w:rsidR="005B5420" w:rsidRDefault="005B5420">
            <w:pPr>
              <w:rPr>
                <w:ins w:id="3530" w:author="Binoy Varghese(UST,IN)" w:date="2022-09-19T12:42:00Z"/>
                <w:color w:val="00B0F0"/>
              </w:rPr>
            </w:pPr>
            <w:ins w:id="3531" w:author="Binoy Varghese(UST,IN)" w:date="2022-09-19T12:42:00Z">
              <w:r>
                <w:rPr>
                  <w:color w:val="00B0F0"/>
                </w:rPr>
                <w:t>Image_name_1:2.1.0</w:t>
              </w:r>
            </w:ins>
          </w:p>
        </w:tc>
        <w:tc>
          <w:tcPr>
            <w:tcW w:w="3163" w:type="dxa"/>
            <w:tcBorders>
              <w:top w:val="nil"/>
              <w:left w:val="nil"/>
              <w:bottom w:val="single" w:sz="8" w:space="0" w:color="auto"/>
              <w:right w:val="single" w:sz="8" w:space="0" w:color="auto"/>
            </w:tcBorders>
            <w:tcMar>
              <w:top w:w="0" w:type="dxa"/>
              <w:left w:w="108" w:type="dxa"/>
              <w:bottom w:w="0" w:type="dxa"/>
              <w:right w:w="108" w:type="dxa"/>
            </w:tcMar>
            <w:hideMark/>
          </w:tcPr>
          <w:p w14:paraId="7A9559A9" w14:textId="77777777" w:rsidR="005B5420" w:rsidRDefault="005B5420">
            <w:pPr>
              <w:rPr>
                <w:ins w:id="3532" w:author="Binoy Varghese(UST,IN)" w:date="2022-09-19T12:42:00Z"/>
                <w:color w:val="00B0F0"/>
              </w:rPr>
            </w:pPr>
            <w:ins w:id="3533" w:author="Binoy Varghese(UST,IN)" w:date="2022-09-19T12:42:00Z">
              <w:r>
                <w:rPr>
                  <w:color w:val="00B0F0"/>
                </w:rPr>
                <w:t>Image_name_1:latest</w:t>
              </w:r>
            </w:ins>
          </w:p>
        </w:tc>
      </w:tr>
      <w:tr w:rsidR="005B5420" w14:paraId="1DAE2343" w14:textId="77777777" w:rsidTr="005B5420">
        <w:trPr>
          <w:ins w:id="3534" w:author="Binoy Varghese(UST,IN)" w:date="2022-09-19T12:42:00Z"/>
        </w:trPr>
        <w:tc>
          <w:tcPr>
            <w:tcW w:w="279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20EDF42" w14:textId="77777777" w:rsidR="005B5420" w:rsidRDefault="005B5420">
            <w:pPr>
              <w:rPr>
                <w:ins w:id="3535" w:author="Binoy Varghese(UST,IN)" w:date="2022-09-19T12:42:00Z"/>
              </w:rPr>
            </w:pPr>
            <w:ins w:id="3536" w:author="Binoy Varghese(UST,IN)" w:date="2022-09-19T12:42:00Z">
              <w:r>
                <w:lastRenderedPageBreak/>
                <w:t>Image_name_2:2.0.0-SNAPSHOT</w:t>
              </w:r>
            </w:ins>
          </w:p>
        </w:tc>
        <w:tc>
          <w:tcPr>
            <w:tcW w:w="2782" w:type="dxa"/>
            <w:tcBorders>
              <w:top w:val="nil"/>
              <w:left w:val="nil"/>
              <w:bottom w:val="single" w:sz="8" w:space="0" w:color="auto"/>
              <w:right w:val="single" w:sz="8" w:space="0" w:color="auto"/>
            </w:tcBorders>
            <w:tcMar>
              <w:top w:w="0" w:type="dxa"/>
              <w:left w:w="108" w:type="dxa"/>
              <w:bottom w:w="0" w:type="dxa"/>
              <w:right w:w="108" w:type="dxa"/>
            </w:tcMar>
            <w:hideMark/>
          </w:tcPr>
          <w:p w14:paraId="5F97B0DB" w14:textId="77777777" w:rsidR="005B5420" w:rsidRDefault="005B5420">
            <w:pPr>
              <w:rPr>
                <w:ins w:id="3537" w:author="Binoy Varghese(UST,IN)" w:date="2022-09-19T12:42:00Z"/>
              </w:rPr>
            </w:pPr>
            <w:ins w:id="3538" w:author="Binoy Varghese(UST,IN)" w:date="2022-09-19T12:42:00Z">
              <w:r>
                <w:t>Image_name_2:2.0.0-SNAPSHOT</w:t>
              </w:r>
            </w:ins>
          </w:p>
        </w:tc>
        <w:tc>
          <w:tcPr>
            <w:tcW w:w="3163" w:type="dxa"/>
            <w:tcBorders>
              <w:top w:val="nil"/>
              <w:left w:val="nil"/>
              <w:bottom w:val="single" w:sz="8" w:space="0" w:color="auto"/>
              <w:right w:val="single" w:sz="8" w:space="0" w:color="auto"/>
            </w:tcBorders>
            <w:tcMar>
              <w:top w:w="0" w:type="dxa"/>
              <w:left w:w="108" w:type="dxa"/>
              <w:bottom w:w="0" w:type="dxa"/>
              <w:right w:w="108" w:type="dxa"/>
            </w:tcMar>
            <w:hideMark/>
          </w:tcPr>
          <w:p w14:paraId="59689F25" w14:textId="77777777" w:rsidR="005B5420" w:rsidRDefault="005B5420">
            <w:pPr>
              <w:rPr>
                <w:ins w:id="3539" w:author="Binoy Varghese(UST,IN)" w:date="2022-09-19T12:42:00Z"/>
              </w:rPr>
            </w:pPr>
            <w:ins w:id="3540" w:author="Binoy Varghese(UST,IN)" w:date="2022-09-19T12:42:00Z">
              <w:r>
                <w:t>Image_name_2:SNAPSHOT</w:t>
              </w:r>
            </w:ins>
          </w:p>
        </w:tc>
      </w:tr>
    </w:tbl>
    <w:p w14:paraId="695DA28D" w14:textId="77777777" w:rsidR="005B5420" w:rsidRPr="005B5420" w:rsidRDefault="005B5420">
      <w:pPr>
        <w:pStyle w:val="ListParagraph"/>
        <w:numPr>
          <w:ilvl w:val="0"/>
          <w:numId w:val="26"/>
        </w:numPr>
        <w:spacing w:after="120" w:line="240" w:lineRule="auto"/>
        <w:rPr>
          <w:ins w:id="3541" w:author="Binoy Varghese(UST,IN)" w:date="2022-09-19T12:42:00Z"/>
          <w:rFonts w:eastAsia="Times New Roman"/>
          <w:rPrChange w:id="3542" w:author="Binoy Varghese(UST,IN)" w:date="2022-09-19T12:42:00Z">
            <w:rPr>
              <w:ins w:id="3543" w:author="Binoy Varghese(UST,IN)" w:date="2022-09-19T12:42:00Z"/>
            </w:rPr>
          </w:rPrChange>
        </w:rPr>
        <w:pPrChange w:id="3544" w:author="Binoy Varghese(UST,IN)" w:date="2022-09-19T12:42:00Z">
          <w:pPr>
            <w:pStyle w:val="ListParagraph"/>
            <w:numPr>
              <w:numId w:val="24"/>
            </w:numPr>
            <w:spacing w:after="120" w:line="240" w:lineRule="auto"/>
            <w:ind w:hanging="360"/>
            <w:contextualSpacing w:val="0"/>
          </w:pPr>
        </w:pPrChange>
      </w:pPr>
      <w:ins w:id="3545" w:author="Binoy Varghese(UST,IN)" w:date="2022-09-19T12:42:00Z">
        <w:r w:rsidRPr="005B5420">
          <w:rPr>
            <w:rFonts w:eastAsia="Times New Roman"/>
            <w:rPrChange w:id="3546" w:author="Binoy Varghese(UST,IN)" w:date="2022-09-19T12:42:00Z">
              <w:rPr/>
            </w:rPrChange>
          </w:rPr>
          <w:t xml:space="preserve">The same CI script can be used to deploy single images as well. This can be achieved by either updating the Images.txt file to the single image name, </w:t>
        </w:r>
        <w:r w:rsidRPr="005B5420">
          <w:rPr>
            <w:rFonts w:eastAsia="Times New Roman"/>
            <w:b/>
            <w:bCs/>
            <w:rPrChange w:id="3547" w:author="Binoy Varghese(UST,IN)" w:date="2022-09-19T12:42:00Z">
              <w:rPr>
                <w:b/>
                <w:bCs/>
              </w:rPr>
            </w:rPrChange>
          </w:rPr>
          <w:t>or specify the image name as an input variable</w:t>
        </w:r>
        <w:r w:rsidRPr="005B5420">
          <w:rPr>
            <w:rFonts w:eastAsia="Times New Roman"/>
            <w:rPrChange w:id="3548" w:author="Binoy Varghese(UST,IN)" w:date="2022-09-19T12:42:00Z">
              <w:rPr/>
            </w:rPrChange>
          </w:rPr>
          <w:t xml:space="preserve">. This will deploy the specified image alone. </w:t>
        </w:r>
      </w:ins>
    </w:p>
    <w:p w14:paraId="5BDBF706" w14:textId="0648802F" w:rsidR="00F47F6E" w:rsidRDefault="005B5420" w:rsidP="00402181">
      <w:pPr>
        <w:pStyle w:val="ListParagraph"/>
        <w:spacing w:after="240"/>
        <w:ind w:left="1080"/>
        <w:rPr>
          <w:ins w:id="3549" w:author="Binoy Varghese(UST,IN)" w:date="2022-09-27T20:19:00Z"/>
          <w:color w:val="FF0000"/>
        </w:rPr>
      </w:pPr>
      <w:ins w:id="3550" w:author="Binoy Varghese(UST,IN)" w:date="2022-09-19T12:42:00Z">
        <w:r>
          <w:rPr>
            <w:noProof/>
          </w:rPr>
          <w:drawing>
            <wp:inline distT="0" distB="0" distL="0" distR="0" wp14:anchorId="18C1126E" wp14:editId="3014F12A">
              <wp:extent cx="5943600" cy="20599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r:link="rId53">
                        <a:extLst>
                          <a:ext uri="{28A0092B-C50C-407E-A947-70E740481C1C}">
                            <a14:useLocalDpi xmlns:a14="http://schemas.microsoft.com/office/drawing/2010/main" val="0"/>
                          </a:ext>
                        </a:extLst>
                      </a:blip>
                      <a:srcRect/>
                      <a:stretch>
                        <a:fillRect/>
                      </a:stretch>
                    </pic:blipFill>
                    <pic:spPr bwMode="auto">
                      <a:xfrm>
                        <a:off x="0" y="0"/>
                        <a:ext cx="5943600" cy="2059940"/>
                      </a:xfrm>
                      <a:prstGeom prst="rect">
                        <a:avLst/>
                      </a:prstGeom>
                      <a:noFill/>
                      <a:ln>
                        <a:noFill/>
                      </a:ln>
                    </pic:spPr>
                  </pic:pic>
                </a:graphicData>
              </a:graphic>
            </wp:inline>
          </w:drawing>
        </w:r>
      </w:ins>
    </w:p>
    <w:p w14:paraId="266A2C6B" w14:textId="5236D831" w:rsidR="00EB38F1" w:rsidRDefault="00EB38F1" w:rsidP="00402181">
      <w:pPr>
        <w:pStyle w:val="ListParagraph"/>
        <w:spacing w:after="240"/>
        <w:ind w:left="1080"/>
        <w:rPr>
          <w:ins w:id="3551" w:author="Binoy Varghese(UST,IN)" w:date="2022-09-27T20:19:00Z"/>
          <w:color w:val="FF0000"/>
        </w:rPr>
      </w:pPr>
    </w:p>
    <w:p w14:paraId="2D835C54" w14:textId="6195C182" w:rsidR="00EB38F1" w:rsidRDefault="00EB38F1" w:rsidP="00EB38F1">
      <w:pPr>
        <w:pStyle w:val="Heading1"/>
        <w:rPr>
          <w:ins w:id="3552" w:author="Binoy Varghese(UST,IN)" w:date="2022-09-27T20:20:00Z"/>
          <w:rFonts w:asciiTheme="majorHAnsi" w:hAnsiTheme="majorHAnsi" w:cstheme="majorHAnsi"/>
          <w:sz w:val="24"/>
          <w:szCs w:val="24"/>
        </w:rPr>
      </w:pPr>
      <w:ins w:id="3553" w:author="Binoy Varghese(UST,IN)" w:date="2022-09-27T20:19:00Z">
        <w:r>
          <w:rPr>
            <w:color w:val="FF0000"/>
          </w:rPr>
          <w:t xml:space="preserve">  </w:t>
        </w:r>
        <w:bookmarkStart w:id="3554" w:name="_Toc115204995"/>
        <w:r>
          <w:rPr>
            <w:rFonts w:asciiTheme="majorHAnsi" w:hAnsiTheme="majorHAnsi" w:cstheme="majorHAnsi"/>
            <w:sz w:val="24"/>
            <w:szCs w:val="24"/>
          </w:rPr>
          <w:t>MR Approval process</w:t>
        </w:r>
        <w:bookmarkEnd w:id="3554"/>
        <w:r>
          <w:rPr>
            <w:rFonts w:asciiTheme="majorHAnsi" w:hAnsiTheme="majorHAnsi" w:cstheme="majorHAnsi"/>
            <w:sz w:val="24"/>
            <w:szCs w:val="24"/>
          </w:rPr>
          <w:t xml:space="preserve"> </w:t>
        </w:r>
      </w:ins>
    </w:p>
    <w:p w14:paraId="7DDFE6E7" w14:textId="6F5784EF" w:rsidR="00EB38F1" w:rsidRDefault="00EB38F1" w:rsidP="00EB38F1">
      <w:pPr>
        <w:rPr>
          <w:ins w:id="3555" w:author="Binoy Varghese(UST,IN)" w:date="2022-09-27T20:20:00Z"/>
        </w:rPr>
      </w:pPr>
      <w:ins w:id="3556" w:author="Binoy Varghese(UST,IN)" w:date="2022-09-27T20:20:00Z">
        <w:r>
          <w:t xml:space="preserve">           Added multiple files in dev branch. If any file changes then it will ask for approval as shown in   below </w:t>
        </w:r>
      </w:ins>
      <w:ins w:id="3557" w:author="Binoy Varghese(UST,IN)" w:date="2022-09-28T10:28:00Z">
        <w:r w:rsidR="00A17F2D">
          <w:t>file,</w:t>
        </w:r>
      </w:ins>
      <w:ins w:id="3558" w:author="Binoy Varghese(UST,IN)" w:date="2022-09-27T20:20:00Z">
        <w:r>
          <w:t xml:space="preserve"> we have multiple types of files.</w:t>
        </w:r>
      </w:ins>
    </w:p>
    <w:p w14:paraId="492D7A15" w14:textId="662AB31C" w:rsidR="00EB38F1" w:rsidRDefault="00EB38F1" w:rsidP="00EB38F1">
      <w:pPr>
        <w:rPr>
          <w:ins w:id="3559" w:author="Binoy Varghese(UST,IN)" w:date="2022-09-27T20:21:00Z"/>
        </w:rPr>
      </w:pPr>
      <w:ins w:id="3560" w:author="Binoy Varghese(UST,IN)" w:date="2022-09-27T20:20:00Z">
        <w:r>
          <w:t xml:space="preserve">          </w:t>
        </w:r>
        <w:r>
          <w:rPr>
            <w:noProof/>
          </w:rPr>
          <w:drawing>
            <wp:inline distT="0" distB="0" distL="0" distR="0" wp14:anchorId="0041C0C1" wp14:editId="2443F295">
              <wp:extent cx="5943600" cy="25019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4"/>
                      <a:stretch>
                        <a:fillRect/>
                      </a:stretch>
                    </pic:blipFill>
                    <pic:spPr>
                      <a:xfrm>
                        <a:off x="0" y="0"/>
                        <a:ext cx="5943600" cy="2501900"/>
                      </a:xfrm>
                      <a:prstGeom prst="rect">
                        <a:avLst/>
                      </a:prstGeom>
                    </pic:spPr>
                  </pic:pic>
                </a:graphicData>
              </a:graphic>
            </wp:inline>
          </w:drawing>
        </w:r>
      </w:ins>
    </w:p>
    <w:p w14:paraId="0F2630D6" w14:textId="52A13512" w:rsidR="00EB38F1" w:rsidRDefault="00EB38F1" w:rsidP="00EB38F1">
      <w:pPr>
        <w:rPr>
          <w:ins w:id="3561" w:author="Binoy Varghese(UST,IN)" w:date="2022-09-27T20:21:00Z"/>
        </w:rPr>
      </w:pPr>
      <w:ins w:id="3562" w:author="Binoy Varghese(UST,IN)" w:date="2022-09-27T20:21:00Z">
        <w:r>
          <w:t xml:space="preserve">     Made the changes in one of the file from the Dev branch as in screenshot</w:t>
        </w:r>
      </w:ins>
    </w:p>
    <w:p w14:paraId="0D7DD267" w14:textId="63AD967D" w:rsidR="00EB38F1" w:rsidRPr="00EB38F1" w:rsidRDefault="00EB38F1">
      <w:pPr>
        <w:rPr>
          <w:ins w:id="3563" w:author="Binoy Varghese(UST,IN)" w:date="2022-09-27T20:19:00Z"/>
          <w:rPrChange w:id="3564" w:author="Binoy Varghese(UST,IN)" w:date="2022-09-27T20:20:00Z">
            <w:rPr>
              <w:ins w:id="3565" w:author="Binoy Varghese(UST,IN)" w:date="2022-09-27T20:19:00Z"/>
              <w:rFonts w:asciiTheme="majorHAnsi" w:hAnsiTheme="majorHAnsi" w:cstheme="majorHAnsi"/>
              <w:sz w:val="24"/>
              <w:szCs w:val="24"/>
            </w:rPr>
          </w:rPrChange>
        </w:rPr>
        <w:pPrChange w:id="3566" w:author="Binoy Varghese(UST,IN)" w:date="2022-09-27T20:20:00Z">
          <w:pPr>
            <w:pStyle w:val="Heading1"/>
          </w:pPr>
        </w:pPrChange>
      </w:pPr>
      <w:ins w:id="3567" w:author="Binoy Varghese(UST,IN)" w:date="2022-09-27T20:21:00Z">
        <w:r>
          <w:lastRenderedPageBreak/>
          <w:t xml:space="preserve">           </w:t>
        </w:r>
        <w:r>
          <w:rPr>
            <w:noProof/>
          </w:rPr>
          <w:t xml:space="preserve"> </w:t>
        </w:r>
        <w:r>
          <w:rPr>
            <w:noProof/>
          </w:rPr>
          <w:drawing>
            <wp:inline distT="0" distB="0" distL="0" distR="0" wp14:anchorId="07A22480" wp14:editId="39EA117C">
              <wp:extent cx="5943600" cy="2995930"/>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5"/>
                      <a:stretch>
                        <a:fillRect/>
                      </a:stretch>
                    </pic:blipFill>
                    <pic:spPr>
                      <a:xfrm>
                        <a:off x="0" y="0"/>
                        <a:ext cx="5943600" cy="2995930"/>
                      </a:xfrm>
                      <a:prstGeom prst="rect">
                        <a:avLst/>
                      </a:prstGeom>
                    </pic:spPr>
                  </pic:pic>
                </a:graphicData>
              </a:graphic>
            </wp:inline>
          </w:drawing>
        </w:r>
      </w:ins>
    </w:p>
    <w:p w14:paraId="21E1A6B9" w14:textId="04E261FB" w:rsidR="00EB38F1" w:rsidRDefault="00EB38F1" w:rsidP="00EB38F1">
      <w:pPr>
        <w:rPr>
          <w:ins w:id="3568" w:author="Binoy Varghese(UST,IN)" w:date="2022-09-27T20:22:00Z"/>
        </w:rPr>
      </w:pPr>
      <w:ins w:id="3569" w:author="Binoy Varghese(UST,IN)" w:date="2022-09-27T20:22:00Z">
        <w:r>
          <w:t>After the changes these changes needs to be pushed in main branch. So created new Merge Request.</w:t>
        </w:r>
      </w:ins>
    </w:p>
    <w:p w14:paraId="1D10A90B" w14:textId="1E5DF3D1" w:rsidR="00EB38F1" w:rsidRDefault="00EB38F1" w:rsidP="00EB38F1">
      <w:pPr>
        <w:spacing w:after="240"/>
        <w:rPr>
          <w:ins w:id="3570" w:author="Binoy Varghese(UST,IN)" w:date="2022-09-27T20:22:00Z"/>
          <w:color w:val="FF0000"/>
        </w:rPr>
      </w:pPr>
      <w:ins w:id="3571" w:author="Binoy Varghese(UST,IN)" w:date="2022-09-27T20:22:00Z">
        <w:r>
          <w:rPr>
            <w:noProof/>
          </w:rPr>
          <w:drawing>
            <wp:inline distT="0" distB="0" distL="0" distR="0" wp14:anchorId="05CDF534" wp14:editId="0EB3AF6F">
              <wp:extent cx="5943600" cy="2891155"/>
              <wp:effectExtent l="0" t="0" r="0" b="4445"/>
              <wp:docPr id="20" name="Picture 20"/>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6"/>
                      <a:stretch>
                        <a:fillRect/>
                      </a:stretch>
                    </pic:blipFill>
                    <pic:spPr>
                      <a:xfrm>
                        <a:off x="0" y="0"/>
                        <a:ext cx="5943600" cy="2891155"/>
                      </a:xfrm>
                      <a:prstGeom prst="rect">
                        <a:avLst/>
                      </a:prstGeom>
                    </pic:spPr>
                  </pic:pic>
                </a:graphicData>
              </a:graphic>
            </wp:inline>
          </w:drawing>
        </w:r>
      </w:ins>
    </w:p>
    <w:p w14:paraId="18374C39" w14:textId="4BCFC388" w:rsidR="00EB38F1" w:rsidRDefault="00EB38F1" w:rsidP="00EB38F1">
      <w:pPr>
        <w:rPr>
          <w:ins w:id="3572" w:author="Binoy Varghese(UST,IN)" w:date="2022-09-27T20:22:00Z"/>
        </w:rPr>
      </w:pPr>
      <w:ins w:id="3573" w:author="Binoy Varghese(UST,IN)" w:date="2022-09-27T20:22:00Z">
        <w:r>
          <w:rPr>
            <w:color w:val="FF0000"/>
          </w:rPr>
          <w:t xml:space="preserve"> </w:t>
        </w:r>
        <w:r>
          <w:t>While committing the changes enabled squash commit as well. Squash commit will push the multiple changes in one go.</w:t>
        </w:r>
      </w:ins>
    </w:p>
    <w:p w14:paraId="155F5F23" w14:textId="6E44E802" w:rsidR="00EB38F1" w:rsidRDefault="00EB38F1" w:rsidP="00EB38F1">
      <w:pPr>
        <w:spacing w:after="240"/>
        <w:rPr>
          <w:ins w:id="3574" w:author="Binoy Varghese(UST,IN)" w:date="2022-09-27T20:23:00Z"/>
          <w:color w:val="FF0000"/>
        </w:rPr>
      </w:pPr>
      <w:ins w:id="3575" w:author="Binoy Varghese(UST,IN)" w:date="2022-09-27T20:23:00Z">
        <w:r>
          <w:rPr>
            <w:noProof/>
          </w:rPr>
          <w:lastRenderedPageBreak/>
          <w:drawing>
            <wp:inline distT="0" distB="0" distL="0" distR="0" wp14:anchorId="6F1C172A" wp14:editId="7C94A9D9">
              <wp:extent cx="5943600" cy="2617470"/>
              <wp:effectExtent l="0" t="0" r="0" b="0"/>
              <wp:docPr id="33" name="Picture 33"/>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7"/>
                      <a:stretch>
                        <a:fillRect/>
                      </a:stretch>
                    </pic:blipFill>
                    <pic:spPr>
                      <a:xfrm>
                        <a:off x="0" y="0"/>
                        <a:ext cx="5943600" cy="2617470"/>
                      </a:xfrm>
                      <a:prstGeom prst="rect">
                        <a:avLst/>
                      </a:prstGeom>
                    </pic:spPr>
                  </pic:pic>
                </a:graphicData>
              </a:graphic>
            </wp:inline>
          </w:drawing>
        </w:r>
      </w:ins>
    </w:p>
    <w:p w14:paraId="633E9CEB" w14:textId="365BBFCC" w:rsidR="00EB38F1" w:rsidRDefault="00EB38F1" w:rsidP="00EB38F1">
      <w:pPr>
        <w:rPr>
          <w:ins w:id="3576" w:author="Binoy Varghese(UST,IN)" w:date="2022-09-27T20:24:00Z"/>
        </w:rPr>
      </w:pPr>
      <w:ins w:id="3577" w:author="Binoy Varghese(UST,IN)" w:date="2022-09-27T20:24:00Z">
        <w:r>
          <w:t>Applied approval rule to Merge request it is blocking us from merging the dev branch into main branch as it is waiting for Approval.</w:t>
        </w:r>
      </w:ins>
    </w:p>
    <w:p w14:paraId="7416CCDE" w14:textId="77777777" w:rsidR="00EB38F1" w:rsidRDefault="00EB38F1" w:rsidP="00EB38F1">
      <w:pPr>
        <w:rPr>
          <w:ins w:id="3578" w:author="Binoy Varghese(UST,IN)" w:date="2022-09-27T20:24:00Z"/>
        </w:rPr>
      </w:pPr>
      <w:ins w:id="3579" w:author="Binoy Varghese(UST,IN)" w:date="2022-09-27T20:24:00Z">
        <w:r>
          <w:t>Direct commit is not happening as it is waiting for approval</w:t>
        </w:r>
      </w:ins>
    </w:p>
    <w:p w14:paraId="6485906E" w14:textId="1AECF598" w:rsidR="00EB38F1" w:rsidRDefault="00EB38F1" w:rsidP="00EB38F1">
      <w:pPr>
        <w:spacing w:after="240"/>
        <w:rPr>
          <w:ins w:id="3580" w:author="Binoy Varghese(UST,IN)" w:date="2022-09-27T20:24:00Z"/>
          <w:color w:val="FF0000"/>
        </w:rPr>
      </w:pPr>
      <w:ins w:id="3581" w:author="Binoy Varghese(UST,IN)" w:date="2022-09-27T20:24:00Z">
        <w:r>
          <w:rPr>
            <w:noProof/>
          </w:rPr>
          <w:drawing>
            <wp:inline distT="0" distB="0" distL="0" distR="0" wp14:anchorId="19E81550" wp14:editId="75F38973">
              <wp:extent cx="5943600" cy="3390265"/>
              <wp:effectExtent l="0" t="0" r="0" b="635"/>
              <wp:docPr id="34" name="Picture 34"/>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8"/>
                      <a:stretch>
                        <a:fillRect/>
                      </a:stretch>
                    </pic:blipFill>
                    <pic:spPr>
                      <a:xfrm>
                        <a:off x="0" y="0"/>
                        <a:ext cx="5943600" cy="3390265"/>
                      </a:xfrm>
                      <a:prstGeom prst="rect">
                        <a:avLst/>
                      </a:prstGeom>
                    </pic:spPr>
                  </pic:pic>
                </a:graphicData>
              </a:graphic>
            </wp:inline>
          </w:drawing>
        </w:r>
      </w:ins>
    </w:p>
    <w:p w14:paraId="5EE9F968" w14:textId="6544036C" w:rsidR="00EB38F1" w:rsidRDefault="00EB38F1" w:rsidP="00EB38F1">
      <w:pPr>
        <w:rPr>
          <w:ins w:id="3582" w:author="Binoy Varghese(UST,IN)" w:date="2022-09-27T20:24:00Z"/>
        </w:rPr>
      </w:pPr>
      <w:ins w:id="3583" w:author="Binoy Varghese(UST,IN)" w:date="2022-09-27T20:24:00Z">
        <w:r>
          <w:t xml:space="preserve">We can add multiple approvers in the approval rule. For the time being we have added one approver and It is showing number of approval required as 1. </w:t>
        </w:r>
      </w:ins>
    </w:p>
    <w:p w14:paraId="7D4444EF" w14:textId="3F158AF2" w:rsidR="00EB38F1" w:rsidRDefault="00EB38F1" w:rsidP="00EB38F1">
      <w:pPr>
        <w:rPr>
          <w:ins w:id="3584" w:author="Binoy Varghese(UST,IN)" w:date="2022-09-27T20:24:00Z"/>
        </w:rPr>
      </w:pPr>
    </w:p>
    <w:p w14:paraId="38804526" w14:textId="0DD987F3" w:rsidR="00EB38F1" w:rsidRDefault="00EB38F1" w:rsidP="00EB38F1">
      <w:pPr>
        <w:rPr>
          <w:ins w:id="3585" w:author="Binoy Varghese(UST,IN)" w:date="2022-09-27T20:24:00Z"/>
        </w:rPr>
      </w:pPr>
      <w:ins w:id="3586" w:author="Binoy Varghese(UST,IN)" w:date="2022-09-27T20:25:00Z">
        <w:r>
          <w:rPr>
            <w:noProof/>
          </w:rPr>
          <w:drawing>
            <wp:inline distT="0" distB="0" distL="0" distR="0" wp14:anchorId="6D411D36" wp14:editId="39628B83">
              <wp:extent cx="5943600" cy="2995930"/>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9"/>
                      <a:stretch>
                        <a:fillRect/>
                      </a:stretch>
                    </pic:blipFill>
                    <pic:spPr>
                      <a:xfrm>
                        <a:off x="0" y="0"/>
                        <a:ext cx="5943600" cy="2995930"/>
                      </a:xfrm>
                      <a:prstGeom prst="rect">
                        <a:avLst/>
                      </a:prstGeom>
                    </pic:spPr>
                  </pic:pic>
                </a:graphicData>
              </a:graphic>
            </wp:inline>
          </w:drawing>
        </w:r>
      </w:ins>
    </w:p>
    <w:p w14:paraId="0E1C0DA4" w14:textId="77777777" w:rsidR="00EB38F1" w:rsidRDefault="00EB38F1" w:rsidP="00EB38F1">
      <w:pPr>
        <w:rPr>
          <w:ins w:id="3587" w:author="Binoy Varghese(UST,IN)" w:date="2022-09-27T20:24:00Z"/>
        </w:rPr>
      </w:pPr>
    </w:p>
    <w:p w14:paraId="3BE5BC36" w14:textId="77777777" w:rsidR="00EB38F1" w:rsidRDefault="00EB38F1" w:rsidP="00EB38F1">
      <w:pPr>
        <w:rPr>
          <w:ins w:id="3588" w:author="Binoy Varghese(UST,IN)" w:date="2022-09-27T20:25:00Z"/>
        </w:rPr>
      </w:pPr>
      <w:ins w:id="3589" w:author="Binoy Varghese(UST,IN)" w:date="2022-09-27T20:25:00Z">
        <w:r>
          <w:t>Once we approve this merge request dev branch successfully gets merged in main branch as shown in below screenshot</w:t>
        </w:r>
      </w:ins>
    </w:p>
    <w:p w14:paraId="7625123B" w14:textId="0788D1BE" w:rsidR="00EB38F1" w:rsidRDefault="00EB38F1" w:rsidP="00EB38F1">
      <w:pPr>
        <w:rPr>
          <w:ins w:id="3590" w:author="Binoy Varghese(UST,IN)" w:date="2022-09-27T20:31:00Z"/>
        </w:rPr>
      </w:pPr>
      <w:ins w:id="3591" w:author="Binoy Varghese(UST,IN)" w:date="2022-09-27T20:25:00Z">
        <w:r>
          <w:t>After approval it is ready for merge. Also note that squash commit is enables here by default</w:t>
        </w:r>
      </w:ins>
    </w:p>
    <w:p w14:paraId="1D70821A" w14:textId="77777777" w:rsidR="00DA5BE3" w:rsidRDefault="00DA5BE3" w:rsidP="00DA5BE3">
      <w:pPr>
        <w:rPr>
          <w:ins w:id="3592" w:author="Binoy Varghese(UST,IN)" w:date="2022-09-27T20:31:00Z"/>
        </w:rPr>
      </w:pPr>
    </w:p>
    <w:p w14:paraId="197CCAB7" w14:textId="77777777" w:rsidR="00DA5BE3" w:rsidRDefault="00DA5BE3" w:rsidP="00DA5BE3">
      <w:pPr>
        <w:rPr>
          <w:ins w:id="3593" w:author="Binoy Varghese(UST,IN)" w:date="2022-09-27T20:31:00Z"/>
        </w:rPr>
      </w:pPr>
    </w:p>
    <w:p w14:paraId="49BA4BCF" w14:textId="77777777" w:rsidR="00DA5BE3" w:rsidRDefault="00DA5BE3" w:rsidP="00DA5BE3">
      <w:pPr>
        <w:rPr>
          <w:ins w:id="3594" w:author="Binoy Varghese(UST,IN)" w:date="2022-09-27T20:31:00Z"/>
        </w:rPr>
      </w:pPr>
    </w:p>
    <w:p w14:paraId="61A1D5F0" w14:textId="77777777" w:rsidR="00DA5BE3" w:rsidRDefault="00DA5BE3" w:rsidP="00DA5BE3">
      <w:pPr>
        <w:rPr>
          <w:ins w:id="3595" w:author="Binoy Varghese(UST,IN)" w:date="2022-09-27T20:31:00Z"/>
        </w:rPr>
      </w:pPr>
    </w:p>
    <w:p w14:paraId="49B3761C" w14:textId="77777777" w:rsidR="00DA5BE3" w:rsidRDefault="00DA5BE3" w:rsidP="00DA5BE3">
      <w:pPr>
        <w:rPr>
          <w:ins w:id="3596" w:author="Binoy Varghese(UST,IN)" w:date="2022-09-27T20:31:00Z"/>
        </w:rPr>
      </w:pPr>
    </w:p>
    <w:p w14:paraId="5DC18A1F" w14:textId="77777777" w:rsidR="00DA5BE3" w:rsidRDefault="00DA5BE3" w:rsidP="00DA5BE3">
      <w:pPr>
        <w:rPr>
          <w:ins w:id="3597" w:author="Binoy Varghese(UST,IN)" w:date="2022-09-27T20:31:00Z"/>
        </w:rPr>
      </w:pPr>
    </w:p>
    <w:p w14:paraId="039B0064" w14:textId="77777777" w:rsidR="00DA5BE3" w:rsidRDefault="00DA5BE3" w:rsidP="00DA5BE3">
      <w:pPr>
        <w:rPr>
          <w:ins w:id="3598" w:author="Binoy Varghese(UST,IN)" w:date="2022-09-27T20:31:00Z"/>
        </w:rPr>
      </w:pPr>
    </w:p>
    <w:p w14:paraId="54040237" w14:textId="77777777" w:rsidR="00DA5BE3" w:rsidRDefault="00DA5BE3" w:rsidP="00DA5BE3">
      <w:pPr>
        <w:rPr>
          <w:ins w:id="3599" w:author="Binoy Varghese(UST,IN)" w:date="2022-09-27T20:31:00Z"/>
        </w:rPr>
      </w:pPr>
    </w:p>
    <w:p w14:paraId="7D60BCA6" w14:textId="77777777" w:rsidR="00DA5BE3" w:rsidRDefault="00DA5BE3" w:rsidP="00DA5BE3">
      <w:pPr>
        <w:rPr>
          <w:ins w:id="3600" w:author="Binoy Varghese(UST,IN)" w:date="2022-09-27T20:31:00Z"/>
        </w:rPr>
      </w:pPr>
    </w:p>
    <w:p w14:paraId="003BF099" w14:textId="38D5CE86" w:rsidR="00DA5BE3" w:rsidRDefault="00DA5BE3" w:rsidP="00DA5BE3">
      <w:pPr>
        <w:rPr>
          <w:ins w:id="3601" w:author="Binoy Varghese(UST,IN)" w:date="2022-09-27T20:31:00Z"/>
        </w:rPr>
      </w:pPr>
      <w:ins w:id="3602" w:author="Binoy Varghese(UST,IN)" w:date="2022-09-27T20:31:00Z">
        <w:r>
          <w:lastRenderedPageBreak/>
          <w:t>This shows approval is required from different approver for different files</w:t>
        </w:r>
      </w:ins>
    </w:p>
    <w:p w14:paraId="63908F26" w14:textId="0C2F97CC" w:rsidR="00DA5BE3" w:rsidRDefault="00DA5BE3" w:rsidP="00EB38F1">
      <w:pPr>
        <w:rPr>
          <w:ins w:id="3603" w:author="Binoy Varghese(UST,IN)" w:date="2022-09-27T20:25:00Z"/>
        </w:rPr>
      </w:pPr>
      <w:ins w:id="3604" w:author="Binoy Varghese(UST,IN)" w:date="2022-09-27T20:31:00Z">
        <w:r>
          <w:rPr>
            <w:noProof/>
          </w:rPr>
          <w:drawing>
            <wp:inline distT="0" distB="0" distL="0" distR="0" wp14:anchorId="18DF2D1A" wp14:editId="248E70C4">
              <wp:extent cx="5943600" cy="3594735"/>
              <wp:effectExtent l="0" t="0" r="0" b="5715"/>
              <wp:docPr id="53" name="Picture 53"/>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0"/>
                      <a:stretch>
                        <a:fillRect/>
                      </a:stretch>
                    </pic:blipFill>
                    <pic:spPr>
                      <a:xfrm>
                        <a:off x="0" y="0"/>
                        <a:ext cx="5943600" cy="3594735"/>
                      </a:xfrm>
                      <a:prstGeom prst="rect">
                        <a:avLst/>
                      </a:prstGeom>
                    </pic:spPr>
                  </pic:pic>
                </a:graphicData>
              </a:graphic>
            </wp:inline>
          </w:drawing>
        </w:r>
      </w:ins>
    </w:p>
    <w:p w14:paraId="0F968297" w14:textId="2DEA7A21" w:rsidR="00EB38F1" w:rsidRDefault="00EB38F1" w:rsidP="00EB38F1">
      <w:pPr>
        <w:spacing w:after="240"/>
        <w:rPr>
          <w:ins w:id="3605" w:author="Binoy Varghese(UST,IN)" w:date="2022-09-27T20:26:00Z"/>
          <w:color w:val="FF0000"/>
        </w:rPr>
      </w:pPr>
      <w:ins w:id="3606" w:author="Binoy Varghese(UST,IN)" w:date="2022-09-27T20:25:00Z">
        <w:r>
          <w:rPr>
            <w:noProof/>
          </w:rPr>
          <w:drawing>
            <wp:inline distT="0" distB="0" distL="0" distR="0" wp14:anchorId="3DC8DE29" wp14:editId="59BC753D">
              <wp:extent cx="5943600" cy="3352800"/>
              <wp:effectExtent l="0" t="0" r="0" b="0"/>
              <wp:docPr id="36" name="Picture 3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1"/>
                      <a:stretch>
                        <a:fillRect/>
                      </a:stretch>
                    </pic:blipFill>
                    <pic:spPr>
                      <a:xfrm>
                        <a:off x="0" y="0"/>
                        <a:ext cx="5943600" cy="3352800"/>
                      </a:xfrm>
                      <a:prstGeom prst="rect">
                        <a:avLst/>
                      </a:prstGeom>
                    </pic:spPr>
                  </pic:pic>
                </a:graphicData>
              </a:graphic>
            </wp:inline>
          </w:drawing>
        </w:r>
      </w:ins>
    </w:p>
    <w:p w14:paraId="175C1D15" w14:textId="29060B51" w:rsidR="00EB38F1" w:rsidRDefault="00EB38F1" w:rsidP="00EB38F1">
      <w:pPr>
        <w:spacing w:after="240"/>
        <w:rPr>
          <w:ins w:id="3607" w:author="Binoy Varghese(UST,IN)" w:date="2022-09-27T20:26:00Z"/>
        </w:rPr>
      </w:pPr>
      <w:ins w:id="3608" w:author="Binoy Varghese(UST,IN)" w:date="2022-09-27T20:26:00Z">
        <w:r>
          <w:lastRenderedPageBreak/>
          <w:t>Here we have enabled Delete source Branch option by default which will not affect protected branches</w:t>
        </w:r>
      </w:ins>
    </w:p>
    <w:p w14:paraId="67ECF78B" w14:textId="6FDDCAE2" w:rsidR="00EB38F1" w:rsidRDefault="00EB38F1" w:rsidP="00EB38F1">
      <w:pPr>
        <w:spacing w:after="240"/>
        <w:rPr>
          <w:ins w:id="3609" w:author="Binoy Varghese(UST,IN)" w:date="2022-09-27T20:27:00Z"/>
          <w:color w:val="FF0000"/>
        </w:rPr>
      </w:pPr>
      <w:ins w:id="3610" w:author="Binoy Varghese(UST,IN)" w:date="2022-09-27T20:26:00Z">
        <w:r>
          <w:rPr>
            <w:noProof/>
          </w:rPr>
          <w:drawing>
            <wp:inline distT="0" distB="0" distL="0" distR="0" wp14:anchorId="2FB63DEE" wp14:editId="3928DE1D">
              <wp:extent cx="5943600" cy="3175000"/>
              <wp:effectExtent l="0" t="0" r="0" b="6350"/>
              <wp:docPr id="43" name="Picture 43"/>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2"/>
                      <a:stretch>
                        <a:fillRect/>
                      </a:stretch>
                    </pic:blipFill>
                    <pic:spPr>
                      <a:xfrm>
                        <a:off x="0" y="0"/>
                        <a:ext cx="5943600" cy="3175000"/>
                      </a:xfrm>
                      <a:prstGeom prst="rect">
                        <a:avLst/>
                      </a:prstGeom>
                    </pic:spPr>
                  </pic:pic>
                </a:graphicData>
              </a:graphic>
            </wp:inline>
          </w:drawing>
        </w:r>
      </w:ins>
    </w:p>
    <w:p w14:paraId="2ABD43D4" w14:textId="68955B20" w:rsidR="00EB38F1" w:rsidRDefault="00EB38F1" w:rsidP="00EB38F1">
      <w:pPr>
        <w:spacing w:after="240"/>
        <w:rPr>
          <w:ins w:id="3611" w:author="Binoy Varghese(UST,IN)" w:date="2022-09-27T20:27:00Z"/>
          <w:color w:val="FF0000"/>
        </w:rPr>
      </w:pPr>
    </w:p>
    <w:p w14:paraId="6745A7F0" w14:textId="77777777" w:rsidR="00EB38F1" w:rsidRDefault="00EB38F1" w:rsidP="00EB38F1">
      <w:pPr>
        <w:rPr>
          <w:ins w:id="3612" w:author="Binoy Varghese(UST,IN)" w:date="2022-09-27T20:27:00Z"/>
        </w:rPr>
      </w:pPr>
      <w:ins w:id="3613" w:author="Binoy Varghese(UST,IN)" w:date="2022-09-27T20:27:00Z">
        <w:r>
          <w:t>Dev code is merged to main branch. It also shows the file which has changes while merging the dev branch to main.</w:t>
        </w:r>
      </w:ins>
    </w:p>
    <w:p w14:paraId="44D5BC8E" w14:textId="03322192" w:rsidR="00EB38F1" w:rsidRDefault="00EB38F1" w:rsidP="00EB38F1">
      <w:pPr>
        <w:spacing w:after="240"/>
        <w:rPr>
          <w:ins w:id="3614" w:author="Binoy Varghese(UST,IN)" w:date="2022-09-27T20:32:00Z"/>
          <w:color w:val="FF0000"/>
        </w:rPr>
      </w:pPr>
      <w:ins w:id="3615" w:author="Binoy Varghese(UST,IN)" w:date="2022-09-27T20:27:00Z">
        <w:r>
          <w:rPr>
            <w:noProof/>
          </w:rPr>
          <w:lastRenderedPageBreak/>
          <w:drawing>
            <wp:inline distT="0" distB="0" distL="0" distR="0" wp14:anchorId="531941A7" wp14:editId="696814FE">
              <wp:extent cx="5943600" cy="3430270"/>
              <wp:effectExtent l="0" t="0" r="0" b="0"/>
              <wp:docPr id="46" name="Picture 46"/>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3"/>
                      <a:stretch>
                        <a:fillRect/>
                      </a:stretch>
                    </pic:blipFill>
                    <pic:spPr>
                      <a:xfrm>
                        <a:off x="0" y="0"/>
                        <a:ext cx="5943600" cy="3430270"/>
                      </a:xfrm>
                      <a:prstGeom prst="rect">
                        <a:avLst/>
                      </a:prstGeom>
                    </pic:spPr>
                  </pic:pic>
                </a:graphicData>
              </a:graphic>
            </wp:inline>
          </w:drawing>
        </w:r>
      </w:ins>
    </w:p>
    <w:p w14:paraId="353E9BDB" w14:textId="7C9B22DD" w:rsidR="00DA5BE3" w:rsidRDefault="00DA5BE3">
      <w:pPr>
        <w:pStyle w:val="Heading2"/>
        <w:rPr>
          <w:ins w:id="3616" w:author="Binoy Varghese(UST,IN)" w:date="2022-09-27T20:33:00Z"/>
        </w:rPr>
        <w:pPrChange w:id="3617" w:author="Binoy Varghese(UST,IN)" w:date="2022-09-27T20:59:00Z">
          <w:pPr>
            <w:pStyle w:val="Heading1"/>
          </w:pPr>
        </w:pPrChange>
      </w:pPr>
      <w:bookmarkStart w:id="3618" w:name="_Toc115204996"/>
      <w:ins w:id="3619" w:author="Binoy Varghese(UST,IN)" w:date="2022-09-27T20:33:00Z">
        <w:r w:rsidRPr="00DA5BE3">
          <w:rPr>
            <w:rPrChange w:id="3620" w:author="Binoy Varghese(UST,IN)" w:date="2022-09-27T20:33:00Z">
              <w:rPr>
                <w:rFonts w:eastAsia="Times New Roman"/>
                <w:b w:val="0"/>
                <w:bCs/>
                <w:color w:val="000000"/>
              </w:rPr>
            </w:rPrChange>
          </w:rPr>
          <w:t>Sonar check on Merge Request and fail the Merge if Sonar fa</w:t>
        </w:r>
        <w:r w:rsidRPr="00DA5BE3">
          <w:rPr>
            <w:rPrChange w:id="3621" w:author="Binoy Varghese(UST,IN)" w:date="2022-09-27T20:33:00Z">
              <w:rPr>
                <w:rFonts w:eastAsia="Times New Roman"/>
                <w:color w:val="000000"/>
              </w:rPr>
            </w:rPrChange>
          </w:rPr>
          <w:t>ils</w:t>
        </w:r>
        <w:bookmarkEnd w:id="3618"/>
      </w:ins>
    </w:p>
    <w:p w14:paraId="7C3E8863" w14:textId="7BC30400" w:rsidR="00DA5BE3" w:rsidRDefault="00DA5BE3" w:rsidP="00DA5BE3">
      <w:pPr>
        <w:rPr>
          <w:ins w:id="3622" w:author="Binoy Varghese(UST,IN)" w:date="2022-09-27T20:34:00Z"/>
        </w:rPr>
      </w:pPr>
      <w:ins w:id="3623" w:author="Binoy Varghese(UST,IN)" w:date="2022-09-27T20:33:00Z">
        <w:r>
          <w:t xml:space="preserve">      </w:t>
        </w:r>
      </w:ins>
      <w:ins w:id="3624" w:author="Binoy Varghese(UST,IN)" w:date="2022-09-27T20:34:00Z">
        <w:r>
          <w:t>We can achieve if sonar check on Merge request and fail the Merge if the pipeline fails by enabling Merge checks under Merge requests</w:t>
        </w:r>
      </w:ins>
      <w:ins w:id="3625" w:author="Binoy Varghese(UST,IN)" w:date="2022-09-27T20:35:00Z">
        <w:r>
          <w:t xml:space="preserve"> (project settings) </w:t>
        </w:r>
      </w:ins>
    </w:p>
    <w:p w14:paraId="67CDE717" w14:textId="7101A0AF" w:rsidR="00DA5BE3" w:rsidRDefault="00DA5BE3" w:rsidP="00DA5BE3">
      <w:pPr>
        <w:rPr>
          <w:ins w:id="3626" w:author="Binoy Varghese(UST,IN)" w:date="2022-09-27T20:35:00Z"/>
        </w:rPr>
      </w:pPr>
      <w:ins w:id="3627" w:author="Binoy Varghese(UST,IN)" w:date="2022-09-27T20:35:00Z">
        <w:r>
          <w:rPr>
            <w:noProof/>
          </w:rPr>
          <w:drawing>
            <wp:inline distT="0" distB="0" distL="0" distR="0" wp14:anchorId="1D7B6D20" wp14:editId="2DDC13C6">
              <wp:extent cx="5041900" cy="241300"/>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r:link="rId65">
                        <a:extLst>
                          <a:ext uri="{28A0092B-C50C-407E-A947-70E740481C1C}">
                            <a14:useLocalDpi xmlns:a14="http://schemas.microsoft.com/office/drawing/2010/main" val="0"/>
                          </a:ext>
                        </a:extLst>
                      </a:blip>
                      <a:srcRect/>
                      <a:stretch>
                        <a:fillRect/>
                      </a:stretch>
                    </pic:blipFill>
                    <pic:spPr bwMode="auto">
                      <a:xfrm>
                        <a:off x="0" y="0"/>
                        <a:ext cx="5041900" cy="241300"/>
                      </a:xfrm>
                      <a:prstGeom prst="rect">
                        <a:avLst/>
                      </a:prstGeom>
                      <a:noFill/>
                      <a:ln>
                        <a:noFill/>
                      </a:ln>
                    </pic:spPr>
                  </pic:pic>
                </a:graphicData>
              </a:graphic>
            </wp:inline>
          </w:drawing>
        </w:r>
      </w:ins>
    </w:p>
    <w:p w14:paraId="667E6012" w14:textId="1B675094" w:rsidR="00DA5BE3" w:rsidRPr="00DA5BE3" w:rsidRDefault="00DA5BE3">
      <w:pPr>
        <w:rPr>
          <w:ins w:id="3628" w:author="Binoy Varghese(UST,IN)" w:date="2022-09-27T20:27:00Z"/>
          <w:rPrChange w:id="3629" w:author="Binoy Varghese(UST,IN)" w:date="2022-09-27T20:33:00Z">
            <w:rPr>
              <w:ins w:id="3630" w:author="Binoy Varghese(UST,IN)" w:date="2022-09-27T20:27:00Z"/>
              <w:color w:val="FF0000"/>
            </w:rPr>
          </w:rPrChange>
        </w:rPr>
        <w:pPrChange w:id="3631" w:author="Binoy Varghese(UST,IN)" w:date="2022-09-27T20:33:00Z">
          <w:pPr>
            <w:spacing w:after="240"/>
          </w:pPr>
        </w:pPrChange>
      </w:pPr>
      <w:ins w:id="3632" w:author="Binoy Varghese(UST,IN)" w:date="2022-09-27T20:35:00Z">
        <w:r>
          <w:rPr>
            <w:noProof/>
          </w:rPr>
          <w:drawing>
            <wp:inline distT="0" distB="0" distL="0" distR="0" wp14:anchorId="658B0372" wp14:editId="0C4F5CD6">
              <wp:extent cx="5943600" cy="2390140"/>
              <wp:effectExtent l="0" t="0" r="0" b="0"/>
              <wp:docPr id="56" name="Picture 56"/>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66"/>
                      <a:stretch>
                        <a:fillRect/>
                      </a:stretch>
                    </pic:blipFill>
                    <pic:spPr>
                      <a:xfrm>
                        <a:off x="0" y="0"/>
                        <a:ext cx="5943600" cy="2390140"/>
                      </a:xfrm>
                      <a:prstGeom prst="rect">
                        <a:avLst/>
                      </a:prstGeom>
                    </pic:spPr>
                  </pic:pic>
                </a:graphicData>
              </a:graphic>
            </wp:inline>
          </w:drawing>
        </w:r>
      </w:ins>
    </w:p>
    <w:p w14:paraId="46FE562A" w14:textId="676542D9" w:rsidR="00DA5BE3" w:rsidRPr="00DA5BE3" w:rsidRDefault="00DA5BE3">
      <w:pPr>
        <w:pStyle w:val="Heading2"/>
        <w:rPr>
          <w:ins w:id="3633" w:author="Binoy Varghese(UST,IN)" w:date="2022-09-27T20:29:00Z"/>
          <w:b w:val="0"/>
          <w:rPrChange w:id="3634" w:author="Binoy Varghese(UST,IN)" w:date="2022-09-27T20:29:00Z">
            <w:rPr>
              <w:ins w:id="3635" w:author="Binoy Varghese(UST,IN)" w:date="2022-09-27T20:29:00Z"/>
              <w:b/>
              <w:bCs/>
              <w:sz w:val="32"/>
              <w:szCs w:val="32"/>
            </w:rPr>
          </w:rPrChange>
        </w:rPr>
        <w:pPrChange w:id="3636" w:author="Binoy Varghese(UST,IN)" w:date="2022-09-27T20:59:00Z">
          <w:pPr/>
        </w:pPrChange>
      </w:pPr>
      <w:bookmarkStart w:id="3637" w:name="_Toc115204997"/>
      <w:ins w:id="3638" w:author="Binoy Varghese(UST,IN)" w:date="2022-09-27T20:29:00Z">
        <w:r w:rsidRPr="00DA5BE3">
          <w:rPr>
            <w:rPrChange w:id="3639" w:author="Binoy Varghese(UST,IN)" w:date="2022-09-27T20:29:00Z">
              <w:rPr>
                <w:bCs/>
                <w:sz w:val="32"/>
                <w:szCs w:val="32"/>
              </w:rPr>
            </w:rPrChange>
          </w:rPr>
          <w:lastRenderedPageBreak/>
          <w:t>EMAIL Notification</w:t>
        </w:r>
        <w:bookmarkEnd w:id="3637"/>
      </w:ins>
    </w:p>
    <w:p w14:paraId="2AFEBBBE" w14:textId="0C27A410" w:rsidR="00DA5BE3" w:rsidRDefault="00DA5BE3" w:rsidP="00DA5BE3">
      <w:pPr>
        <w:rPr>
          <w:ins w:id="3640" w:author="Binoy Varghese(UST,IN)" w:date="2022-09-27T20:29:00Z"/>
        </w:rPr>
      </w:pPr>
      <w:ins w:id="3641" w:author="Binoy Varghese(UST,IN)" w:date="2022-09-27T20:29:00Z">
        <w:r>
          <w:rPr>
            <w:color w:val="FF0000"/>
          </w:rPr>
          <w:t xml:space="preserve">        </w:t>
        </w:r>
        <w:r>
          <w:t>To get the notification of the activities happening in dev/main branch we can integrate this with Microsoft Teams or Outlook. Below series shows Gitlab integration with Microsoft Teams.</w:t>
        </w:r>
      </w:ins>
    </w:p>
    <w:p w14:paraId="15B007B2" w14:textId="78DD4E4D" w:rsidR="00EB38F1" w:rsidRPr="00EB38F1" w:rsidRDefault="00DA5BE3">
      <w:pPr>
        <w:spacing w:after="240"/>
        <w:rPr>
          <w:color w:val="FF0000"/>
          <w:rPrChange w:id="3642" w:author="Binoy Varghese(UST,IN)" w:date="2022-09-27T20:19:00Z">
            <w:rPr/>
          </w:rPrChange>
        </w:rPr>
        <w:pPrChange w:id="3643" w:author="Binoy Varghese(UST,IN)" w:date="2022-09-27T20:19:00Z">
          <w:pPr>
            <w:pStyle w:val="ListParagraph"/>
            <w:spacing w:after="240"/>
            <w:ind w:left="1080"/>
          </w:pPr>
        </w:pPrChange>
      </w:pPr>
      <w:ins w:id="3644" w:author="Binoy Varghese(UST,IN)" w:date="2022-09-27T20:29:00Z">
        <w:r>
          <w:rPr>
            <w:color w:val="FF0000"/>
          </w:rPr>
          <w:t xml:space="preserve">         </w:t>
        </w:r>
        <w:r>
          <w:rPr>
            <w:noProof/>
          </w:rPr>
          <w:drawing>
            <wp:inline distT="0" distB="0" distL="0" distR="0" wp14:anchorId="5D11C7E6" wp14:editId="1E3A8D81">
              <wp:extent cx="5943600" cy="1933575"/>
              <wp:effectExtent l="0" t="0" r="0" b="9525"/>
              <wp:docPr id="51" name="Picture 5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7"/>
                      <a:stretch>
                        <a:fillRect/>
                      </a:stretch>
                    </pic:blipFill>
                    <pic:spPr>
                      <a:xfrm>
                        <a:off x="0" y="0"/>
                        <a:ext cx="5943600" cy="1933575"/>
                      </a:xfrm>
                      <a:prstGeom prst="rect">
                        <a:avLst/>
                      </a:prstGeom>
                    </pic:spPr>
                  </pic:pic>
                </a:graphicData>
              </a:graphic>
            </wp:inline>
          </w:drawing>
        </w:r>
      </w:ins>
    </w:p>
    <w:p w14:paraId="59717B19" w14:textId="1B62C0FF" w:rsidR="006B01BA" w:rsidRPr="005D396A" w:rsidRDefault="006B01BA" w:rsidP="006B01BA">
      <w:pPr>
        <w:pStyle w:val="Heading1"/>
        <w:rPr>
          <w:ins w:id="3645" w:author="Ramana Pinisetty(UST,IN)" w:date="2022-09-17T13:01:00Z"/>
          <w:rFonts w:asciiTheme="majorHAnsi" w:hAnsiTheme="majorHAnsi" w:cstheme="majorHAnsi"/>
          <w:rPrChange w:id="3646" w:author="Prasanth Prasannan(UST,IN)" w:date="2022-09-19T19:26:00Z">
            <w:rPr>
              <w:ins w:id="3647" w:author="Ramana Pinisetty(UST,IN)" w:date="2022-09-17T13:01:00Z"/>
              <w:rFonts w:asciiTheme="majorHAnsi" w:hAnsiTheme="majorHAnsi" w:cstheme="majorHAnsi"/>
              <w:sz w:val="22"/>
              <w:szCs w:val="22"/>
            </w:rPr>
          </w:rPrChange>
        </w:rPr>
      </w:pPr>
      <w:ins w:id="3648" w:author="Ramana Pinisetty(UST,IN)" w:date="2022-09-17T13:01:00Z">
        <w:del w:id="3649" w:author="Prasanth Prasannan(UST,IN)" w:date="2022-09-22T16:47:00Z">
          <w:r w:rsidRPr="005D396A" w:rsidDel="004C4B5E">
            <w:rPr>
              <w:rFonts w:asciiTheme="majorHAnsi" w:hAnsiTheme="majorHAnsi" w:cstheme="majorHAnsi"/>
              <w:rPrChange w:id="3650" w:author="Prasanth Prasannan(UST,IN)" w:date="2022-09-19T19:26:00Z">
                <w:rPr>
                  <w:rFonts w:asciiTheme="majorHAnsi" w:hAnsiTheme="majorHAnsi" w:cstheme="majorHAnsi"/>
                  <w:sz w:val="22"/>
                  <w:szCs w:val="22"/>
                </w:rPr>
              </w:rPrChange>
            </w:rPr>
            <w:delText xml:space="preserve">End-to-End Design of pipeline stages </w:delText>
          </w:r>
        </w:del>
      </w:ins>
      <w:bookmarkStart w:id="3651" w:name="_Toc115204998"/>
      <w:ins w:id="3652" w:author="Prasanth Prasannan(UST,IN)" w:date="2022-09-22T16:47:00Z">
        <w:r w:rsidR="004C4B5E">
          <w:rPr>
            <w:rFonts w:asciiTheme="majorHAnsi" w:hAnsiTheme="majorHAnsi" w:cstheme="majorHAnsi"/>
          </w:rPr>
          <w:t>Pipeline Stages – End State</w:t>
        </w:r>
      </w:ins>
      <w:bookmarkEnd w:id="3651"/>
    </w:p>
    <w:p w14:paraId="718C5FAC" w14:textId="58734057" w:rsidR="006B01BA" w:rsidRDefault="006B01BA" w:rsidP="006B01BA">
      <w:pPr>
        <w:ind w:left="360"/>
        <w:jc w:val="both"/>
        <w:rPr>
          <w:ins w:id="3653" w:author="Ramana Pinisetty(UST,IN)" w:date="2022-09-17T13:01:00Z"/>
        </w:rPr>
      </w:pPr>
      <w:ins w:id="3654" w:author="Ramana Pinisetty(UST,IN)" w:date="2022-09-17T13:01:00Z">
        <w:r>
          <w:t>The below diagram provides different stages</w:t>
        </w:r>
      </w:ins>
      <w:ins w:id="3655" w:author="Prasanth Prasannan(UST,IN)" w:date="2022-09-22T16:47:00Z">
        <w:r w:rsidR="004C4B5E">
          <w:t xml:space="preserve"> that we are envisioning to </w:t>
        </w:r>
      </w:ins>
      <w:ins w:id="3656" w:author="Ramana Pinisetty(UST,IN)" w:date="2022-09-17T13:01:00Z">
        <w:del w:id="3657" w:author="Prasanth Prasannan(UST,IN)" w:date="2022-09-22T16:48:00Z">
          <w:r w:rsidDel="004C4B5E">
            <w:delText xml:space="preserve"> </w:delText>
          </w:r>
        </w:del>
      </w:ins>
      <w:ins w:id="3658" w:author="Prasanth Prasannan(UST,IN)" w:date="2022-09-22T16:48:00Z">
        <w:r w:rsidR="004C4B5E">
          <w:t xml:space="preserve">be </w:t>
        </w:r>
      </w:ins>
      <w:ins w:id="3659" w:author="Ramana Pinisetty(UST,IN)" w:date="2022-09-17T13:01:00Z">
        <w:r>
          <w:t>involved in CI</w:t>
        </w:r>
        <w:del w:id="3660" w:author="Prasanth Prasannan(UST,IN)" w:date="2022-09-22T16:48:00Z">
          <w:r w:rsidDel="004C4B5E">
            <w:delText>CD</w:delText>
          </w:r>
        </w:del>
        <w:r>
          <w:t xml:space="preserve"> pipeline</w:t>
        </w:r>
      </w:ins>
      <w:ins w:id="3661" w:author="Prasanth Prasannan(UST,IN)" w:date="2022-09-22T16:48:00Z">
        <w:r w:rsidR="004C4B5E">
          <w:t>.</w:t>
        </w:r>
      </w:ins>
      <w:ins w:id="3662" w:author="Ramana Pinisetty(UST,IN)" w:date="2022-09-17T13:01:00Z">
        <w:r>
          <w:t xml:space="preserve"> </w:t>
        </w:r>
        <w:del w:id="3663" w:author="Prasanth Prasannan(UST,IN)" w:date="2022-09-22T16:48:00Z">
          <w:r w:rsidDel="004C4B5E">
            <w:delText xml:space="preserve">to build and deploy workloads to target platform using GitLab and AWS.  </w:delText>
          </w:r>
        </w:del>
      </w:ins>
    </w:p>
    <w:p w14:paraId="313F3169" w14:textId="77777777" w:rsidR="006B01BA" w:rsidRDefault="006B01BA" w:rsidP="006B01BA">
      <w:pPr>
        <w:ind w:left="360"/>
        <w:jc w:val="center"/>
        <w:rPr>
          <w:ins w:id="3664" w:author="Ramana Pinisetty(UST,IN)" w:date="2022-09-17T13:01:00Z"/>
        </w:rPr>
      </w:pPr>
      <w:ins w:id="3665" w:author="Ramana Pinisetty(UST,IN)" w:date="2022-09-17T13:01:00Z">
        <w:r w:rsidRPr="00647015">
          <w:rPr>
            <w:noProof/>
          </w:rPr>
          <w:drawing>
            <wp:inline distT="0" distB="0" distL="0" distR="0" wp14:anchorId="60576096" wp14:editId="74AFBD10">
              <wp:extent cx="6241774" cy="2476343"/>
              <wp:effectExtent l="0" t="0" r="698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06104" cy="2501865"/>
                      </a:xfrm>
                      <a:prstGeom prst="rect">
                        <a:avLst/>
                      </a:prstGeom>
                    </pic:spPr>
                  </pic:pic>
                </a:graphicData>
              </a:graphic>
            </wp:inline>
          </w:drawing>
        </w:r>
      </w:ins>
    </w:p>
    <w:p w14:paraId="73B58AAD" w14:textId="34357933" w:rsidR="00C0064A" w:rsidRDefault="00C0064A" w:rsidP="00C0064A">
      <w:pPr>
        <w:jc w:val="center"/>
      </w:pPr>
    </w:p>
    <w:p w14:paraId="02775600" w14:textId="0D8A777A" w:rsidR="00402181" w:rsidRPr="003650F3" w:rsidDel="006B01BA" w:rsidRDefault="00402181" w:rsidP="00C0064A">
      <w:pPr>
        <w:jc w:val="center"/>
        <w:rPr>
          <w:del w:id="3666" w:author="Ramana Pinisetty(UST,IN)" w:date="2022-09-17T13:01:00Z"/>
          <w:sz w:val="36"/>
          <w:szCs w:val="36"/>
          <w:rPrChange w:id="3667" w:author="Prasanth Prasannan(UST,IN)" w:date="2022-09-19T19:26:00Z">
            <w:rPr>
              <w:del w:id="3668" w:author="Ramana Pinisetty(UST,IN)" w:date="2022-09-17T13:01:00Z"/>
            </w:rPr>
          </w:rPrChange>
        </w:rPr>
      </w:pPr>
      <w:bookmarkStart w:id="3669" w:name="_Toc114313450"/>
      <w:bookmarkStart w:id="3670" w:name="_Toc114488497"/>
      <w:bookmarkStart w:id="3671" w:name="_Toc114507645"/>
      <w:bookmarkStart w:id="3672" w:name="_Toc114507798"/>
      <w:bookmarkStart w:id="3673" w:name="_Toc114507962"/>
      <w:bookmarkStart w:id="3674" w:name="_Toc114740656"/>
      <w:bookmarkStart w:id="3675" w:name="_Toc114758516"/>
      <w:bookmarkStart w:id="3676" w:name="_Toc115204400"/>
      <w:bookmarkStart w:id="3677" w:name="_Toc115204999"/>
      <w:bookmarkEnd w:id="3669"/>
      <w:bookmarkEnd w:id="3670"/>
      <w:bookmarkEnd w:id="3671"/>
      <w:bookmarkEnd w:id="3672"/>
      <w:bookmarkEnd w:id="3673"/>
      <w:bookmarkEnd w:id="3674"/>
      <w:bookmarkEnd w:id="3675"/>
      <w:bookmarkEnd w:id="3676"/>
      <w:bookmarkEnd w:id="3677"/>
    </w:p>
    <w:p w14:paraId="76349655" w14:textId="14163167" w:rsidR="00BE110B" w:rsidRPr="003650F3" w:rsidDel="006B01BA" w:rsidRDefault="00BE110B" w:rsidP="00C0064A">
      <w:pPr>
        <w:jc w:val="center"/>
        <w:rPr>
          <w:del w:id="3678" w:author="Ramana Pinisetty(UST,IN)" w:date="2022-09-17T13:01:00Z"/>
          <w:sz w:val="36"/>
          <w:szCs w:val="36"/>
          <w:rPrChange w:id="3679" w:author="Prasanth Prasannan(UST,IN)" w:date="2022-09-19T19:26:00Z">
            <w:rPr>
              <w:del w:id="3680" w:author="Ramana Pinisetty(UST,IN)" w:date="2022-09-17T13:01:00Z"/>
            </w:rPr>
          </w:rPrChange>
        </w:rPr>
      </w:pPr>
      <w:bookmarkStart w:id="3681" w:name="_Toc114313451"/>
      <w:bookmarkStart w:id="3682" w:name="_Toc114488498"/>
      <w:bookmarkStart w:id="3683" w:name="_Toc114507646"/>
      <w:bookmarkStart w:id="3684" w:name="_Toc114507799"/>
      <w:bookmarkStart w:id="3685" w:name="_Toc114507963"/>
      <w:bookmarkStart w:id="3686" w:name="_Toc114740657"/>
      <w:bookmarkStart w:id="3687" w:name="_Toc114758517"/>
      <w:bookmarkStart w:id="3688" w:name="_Toc115204401"/>
      <w:bookmarkStart w:id="3689" w:name="_Toc115205000"/>
      <w:bookmarkEnd w:id="3681"/>
      <w:bookmarkEnd w:id="3682"/>
      <w:bookmarkEnd w:id="3683"/>
      <w:bookmarkEnd w:id="3684"/>
      <w:bookmarkEnd w:id="3685"/>
      <w:bookmarkEnd w:id="3686"/>
      <w:bookmarkEnd w:id="3687"/>
      <w:bookmarkEnd w:id="3688"/>
      <w:bookmarkEnd w:id="3689"/>
    </w:p>
    <w:p w14:paraId="3F5582F0" w14:textId="32720B18" w:rsidR="00A9433E" w:rsidRPr="003650F3" w:rsidDel="006B01BA" w:rsidRDefault="00A9433E" w:rsidP="00A9433E">
      <w:pPr>
        <w:rPr>
          <w:del w:id="3690" w:author="Ramana Pinisetty(UST,IN)" w:date="2022-09-17T13:01:00Z"/>
          <w:sz w:val="36"/>
          <w:szCs w:val="36"/>
          <w:rPrChange w:id="3691" w:author="Prasanth Prasannan(UST,IN)" w:date="2022-09-19T19:26:00Z">
            <w:rPr>
              <w:del w:id="3692" w:author="Ramana Pinisetty(UST,IN)" w:date="2022-09-17T13:01:00Z"/>
            </w:rPr>
          </w:rPrChange>
        </w:rPr>
      </w:pPr>
      <w:bookmarkStart w:id="3693" w:name="_Toc114313452"/>
      <w:bookmarkStart w:id="3694" w:name="_Toc114488499"/>
      <w:bookmarkStart w:id="3695" w:name="_Toc114507647"/>
      <w:bookmarkStart w:id="3696" w:name="_Toc114507800"/>
      <w:bookmarkStart w:id="3697" w:name="_Toc114507964"/>
      <w:bookmarkStart w:id="3698" w:name="_Toc114740658"/>
      <w:bookmarkStart w:id="3699" w:name="_Toc114758518"/>
      <w:bookmarkStart w:id="3700" w:name="_Toc115204402"/>
      <w:bookmarkStart w:id="3701" w:name="_Toc115205001"/>
      <w:bookmarkEnd w:id="3693"/>
      <w:bookmarkEnd w:id="3694"/>
      <w:bookmarkEnd w:id="3695"/>
      <w:bookmarkEnd w:id="3696"/>
      <w:bookmarkEnd w:id="3697"/>
      <w:bookmarkEnd w:id="3698"/>
      <w:bookmarkEnd w:id="3699"/>
      <w:bookmarkEnd w:id="3700"/>
      <w:bookmarkEnd w:id="3701"/>
    </w:p>
    <w:p w14:paraId="15CFC77E" w14:textId="5C2066EB" w:rsidR="00A9433E" w:rsidRPr="003650F3" w:rsidDel="006B01BA" w:rsidRDefault="00A9433E" w:rsidP="00135472">
      <w:pPr>
        <w:jc w:val="center"/>
        <w:rPr>
          <w:del w:id="3702" w:author="Ramana Pinisetty(UST,IN)" w:date="2022-09-17T13:01:00Z"/>
          <w:sz w:val="36"/>
          <w:szCs w:val="36"/>
          <w:rPrChange w:id="3703" w:author="Prasanth Prasannan(UST,IN)" w:date="2022-09-19T19:26:00Z">
            <w:rPr>
              <w:del w:id="3704" w:author="Ramana Pinisetty(UST,IN)" w:date="2022-09-17T13:01:00Z"/>
            </w:rPr>
          </w:rPrChange>
        </w:rPr>
      </w:pPr>
      <w:bookmarkStart w:id="3705" w:name="_Toc114313453"/>
      <w:bookmarkStart w:id="3706" w:name="_Toc114488500"/>
      <w:bookmarkStart w:id="3707" w:name="_Toc114507648"/>
      <w:bookmarkStart w:id="3708" w:name="_Toc114507801"/>
      <w:bookmarkStart w:id="3709" w:name="_Toc114507965"/>
      <w:bookmarkStart w:id="3710" w:name="_Toc114740659"/>
      <w:bookmarkStart w:id="3711" w:name="_Toc114758519"/>
      <w:bookmarkStart w:id="3712" w:name="_Toc115204403"/>
      <w:bookmarkStart w:id="3713" w:name="_Toc115205002"/>
      <w:bookmarkEnd w:id="3705"/>
      <w:bookmarkEnd w:id="3706"/>
      <w:bookmarkEnd w:id="3707"/>
      <w:bookmarkEnd w:id="3708"/>
      <w:bookmarkEnd w:id="3709"/>
      <w:bookmarkEnd w:id="3710"/>
      <w:bookmarkEnd w:id="3711"/>
      <w:bookmarkEnd w:id="3712"/>
      <w:bookmarkEnd w:id="3713"/>
    </w:p>
    <w:p w14:paraId="05F0FFAD" w14:textId="62191EFC" w:rsidR="00314E84" w:rsidRPr="003650F3" w:rsidDel="006B01BA" w:rsidRDefault="00314E84" w:rsidP="00135472">
      <w:pPr>
        <w:jc w:val="center"/>
        <w:rPr>
          <w:del w:id="3714" w:author="Ramana Pinisetty(UST,IN)" w:date="2022-09-17T13:01:00Z"/>
          <w:sz w:val="36"/>
          <w:szCs w:val="36"/>
          <w:rPrChange w:id="3715" w:author="Prasanth Prasannan(UST,IN)" w:date="2022-09-19T19:26:00Z">
            <w:rPr>
              <w:del w:id="3716" w:author="Ramana Pinisetty(UST,IN)" w:date="2022-09-17T13:01:00Z"/>
            </w:rPr>
          </w:rPrChange>
        </w:rPr>
      </w:pPr>
      <w:bookmarkStart w:id="3717" w:name="_Toc114313454"/>
      <w:bookmarkStart w:id="3718" w:name="_Toc114488501"/>
      <w:bookmarkStart w:id="3719" w:name="_Toc114507649"/>
      <w:bookmarkStart w:id="3720" w:name="_Toc114507802"/>
      <w:bookmarkStart w:id="3721" w:name="_Toc114507966"/>
      <w:bookmarkStart w:id="3722" w:name="_Toc114740660"/>
      <w:bookmarkStart w:id="3723" w:name="_Toc114758520"/>
      <w:bookmarkStart w:id="3724" w:name="_Toc115204404"/>
      <w:bookmarkStart w:id="3725" w:name="_Toc115205003"/>
      <w:bookmarkEnd w:id="3717"/>
      <w:bookmarkEnd w:id="3718"/>
      <w:bookmarkEnd w:id="3719"/>
      <w:bookmarkEnd w:id="3720"/>
      <w:bookmarkEnd w:id="3721"/>
      <w:bookmarkEnd w:id="3722"/>
      <w:bookmarkEnd w:id="3723"/>
      <w:bookmarkEnd w:id="3724"/>
      <w:bookmarkEnd w:id="3725"/>
    </w:p>
    <w:p w14:paraId="09B32BF8" w14:textId="78C68CAD" w:rsidR="00314E84" w:rsidRPr="003650F3" w:rsidDel="006B01BA" w:rsidRDefault="00314E84" w:rsidP="00135472">
      <w:pPr>
        <w:jc w:val="center"/>
        <w:rPr>
          <w:del w:id="3726" w:author="Ramana Pinisetty(UST,IN)" w:date="2022-09-17T13:01:00Z"/>
          <w:sz w:val="36"/>
          <w:szCs w:val="36"/>
          <w:rPrChange w:id="3727" w:author="Prasanth Prasannan(UST,IN)" w:date="2022-09-19T19:26:00Z">
            <w:rPr>
              <w:del w:id="3728" w:author="Ramana Pinisetty(UST,IN)" w:date="2022-09-17T13:01:00Z"/>
            </w:rPr>
          </w:rPrChange>
        </w:rPr>
      </w:pPr>
      <w:bookmarkStart w:id="3729" w:name="_Toc114313455"/>
      <w:bookmarkStart w:id="3730" w:name="_Toc114488502"/>
      <w:bookmarkStart w:id="3731" w:name="_Toc114507650"/>
      <w:bookmarkStart w:id="3732" w:name="_Toc114507803"/>
      <w:bookmarkStart w:id="3733" w:name="_Toc114507967"/>
      <w:bookmarkStart w:id="3734" w:name="_Toc114740661"/>
      <w:bookmarkStart w:id="3735" w:name="_Toc114758521"/>
      <w:bookmarkStart w:id="3736" w:name="_Toc115204405"/>
      <w:bookmarkStart w:id="3737" w:name="_Toc115205004"/>
      <w:bookmarkEnd w:id="3729"/>
      <w:bookmarkEnd w:id="3730"/>
      <w:bookmarkEnd w:id="3731"/>
      <w:bookmarkEnd w:id="3732"/>
      <w:bookmarkEnd w:id="3733"/>
      <w:bookmarkEnd w:id="3734"/>
      <w:bookmarkEnd w:id="3735"/>
      <w:bookmarkEnd w:id="3736"/>
      <w:bookmarkEnd w:id="3737"/>
    </w:p>
    <w:p w14:paraId="5BD30636" w14:textId="740FAE99" w:rsidR="00314E84" w:rsidRPr="003650F3" w:rsidDel="006B01BA" w:rsidRDefault="00314E84" w:rsidP="00135472">
      <w:pPr>
        <w:jc w:val="center"/>
        <w:rPr>
          <w:del w:id="3738" w:author="Ramana Pinisetty(UST,IN)" w:date="2022-09-17T13:01:00Z"/>
          <w:sz w:val="36"/>
          <w:szCs w:val="36"/>
          <w:rPrChange w:id="3739" w:author="Prasanth Prasannan(UST,IN)" w:date="2022-09-19T19:26:00Z">
            <w:rPr>
              <w:del w:id="3740" w:author="Ramana Pinisetty(UST,IN)" w:date="2022-09-17T13:01:00Z"/>
            </w:rPr>
          </w:rPrChange>
        </w:rPr>
      </w:pPr>
      <w:bookmarkStart w:id="3741" w:name="_Toc114313456"/>
      <w:bookmarkStart w:id="3742" w:name="_Toc114488503"/>
      <w:bookmarkStart w:id="3743" w:name="_Toc114507651"/>
      <w:bookmarkStart w:id="3744" w:name="_Toc114507804"/>
      <w:bookmarkStart w:id="3745" w:name="_Toc114507968"/>
      <w:bookmarkStart w:id="3746" w:name="_Toc114740662"/>
      <w:bookmarkStart w:id="3747" w:name="_Toc114758522"/>
      <w:bookmarkStart w:id="3748" w:name="_Toc115204406"/>
      <w:bookmarkStart w:id="3749" w:name="_Toc115205005"/>
      <w:bookmarkEnd w:id="3741"/>
      <w:bookmarkEnd w:id="3742"/>
      <w:bookmarkEnd w:id="3743"/>
      <w:bookmarkEnd w:id="3744"/>
      <w:bookmarkEnd w:id="3745"/>
      <w:bookmarkEnd w:id="3746"/>
      <w:bookmarkEnd w:id="3747"/>
      <w:bookmarkEnd w:id="3748"/>
      <w:bookmarkEnd w:id="3749"/>
    </w:p>
    <w:p w14:paraId="6CDF8EB0" w14:textId="18AA1733" w:rsidR="00314E84" w:rsidRPr="003650F3" w:rsidDel="006B01BA" w:rsidRDefault="00314E84" w:rsidP="00135472">
      <w:pPr>
        <w:jc w:val="center"/>
        <w:rPr>
          <w:del w:id="3750" w:author="Ramana Pinisetty(UST,IN)" w:date="2022-09-17T13:01:00Z"/>
          <w:sz w:val="36"/>
          <w:szCs w:val="36"/>
          <w:rPrChange w:id="3751" w:author="Prasanth Prasannan(UST,IN)" w:date="2022-09-19T19:26:00Z">
            <w:rPr>
              <w:del w:id="3752" w:author="Ramana Pinisetty(UST,IN)" w:date="2022-09-17T13:01:00Z"/>
            </w:rPr>
          </w:rPrChange>
        </w:rPr>
      </w:pPr>
      <w:bookmarkStart w:id="3753" w:name="_Toc114313457"/>
      <w:bookmarkStart w:id="3754" w:name="_Toc114488504"/>
      <w:bookmarkStart w:id="3755" w:name="_Toc114507652"/>
      <w:bookmarkStart w:id="3756" w:name="_Toc114507805"/>
      <w:bookmarkStart w:id="3757" w:name="_Toc114507969"/>
      <w:bookmarkStart w:id="3758" w:name="_Toc114740663"/>
      <w:bookmarkStart w:id="3759" w:name="_Toc114758523"/>
      <w:bookmarkStart w:id="3760" w:name="_Toc115204407"/>
      <w:bookmarkStart w:id="3761" w:name="_Toc115205006"/>
      <w:bookmarkEnd w:id="3753"/>
      <w:bookmarkEnd w:id="3754"/>
      <w:bookmarkEnd w:id="3755"/>
      <w:bookmarkEnd w:id="3756"/>
      <w:bookmarkEnd w:id="3757"/>
      <w:bookmarkEnd w:id="3758"/>
      <w:bookmarkEnd w:id="3759"/>
      <w:bookmarkEnd w:id="3760"/>
      <w:bookmarkEnd w:id="3761"/>
    </w:p>
    <w:p w14:paraId="616D7818" w14:textId="728FF975" w:rsidR="00E02158" w:rsidRPr="003650F3" w:rsidRDefault="00E02158" w:rsidP="00657CED">
      <w:pPr>
        <w:pStyle w:val="Heading1"/>
        <w:rPr>
          <w:rFonts w:asciiTheme="majorHAnsi" w:hAnsiTheme="majorHAnsi" w:cstheme="majorHAnsi"/>
          <w:rPrChange w:id="3762" w:author="Prasanth Prasannan(UST,IN)" w:date="2022-09-19T19:26:00Z">
            <w:rPr>
              <w:rFonts w:asciiTheme="majorHAnsi" w:hAnsiTheme="majorHAnsi" w:cstheme="majorHAnsi"/>
              <w:sz w:val="22"/>
              <w:szCs w:val="22"/>
            </w:rPr>
          </w:rPrChange>
        </w:rPr>
      </w:pPr>
      <w:bookmarkStart w:id="3763" w:name="_Toc115205007"/>
      <w:r w:rsidRPr="003650F3">
        <w:rPr>
          <w:rFonts w:asciiTheme="majorHAnsi" w:hAnsiTheme="majorHAnsi" w:cstheme="majorHAnsi"/>
          <w:rPrChange w:id="3764" w:author="Prasanth Prasannan(UST,IN)" w:date="2022-09-19T19:26:00Z">
            <w:rPr>
              <w:rFonts w:asciiTheme="majorHAnsi" w:hAnsiTheme="majorHAnsi" w:cstheme="majorHAnsi"/>
              <w:sz w:val="22"/>
              <w:szCs w:val="22"/>
            </w:rPr>
          </w:rPrChange>
        </w:rPr>
        <w:t>APPENDIX</w:t>
      </w:r>
      <w:bookmarkEnd w:id="3763"/>
      <w:r w:rsidRPr="003650F3">
        <w:rPr>
          <w:rFonts w:asciiTheme="majorHAnsi" w:hAnsiTheme="majorHAnsi" w:cstheme="majorHAnsi"/>
          <w:rPrChange w:id="3765" w:author="Prasanth Prasannan(UST,IN)" w:date="2022-09-19T19:26:00Z">
            <w:rPr>
              <w:rFonts w:asciiTheme="majorHAnsi" w:hAnsiTheme="majorHAnsi" w:cstheme="majorHAnsi"/>
              <w:sz w:val="22"/>
              <w:szCs w:val="22"/>
            </w:rPr>
          </w:rPrChange>
        </w:rPr>
        <w:t xml:space="preserve"> </w:t>
      </w:r>
    </w:p>
    <w:p w14:paraId="75FCCB98" w14:textId="68B7AEC2" w:rsidR="00200658" w:rsidRPr="005F0701" w:rsidRDefault="00200658" w:rsidP="00852063">
      <w:pPr>
        <w:pStyle w:val="ListParagraph"/>
        <w:numPr>
          <w:ilvl w:val="1"/>
          <w:numId w:val="7"/>
        </w:numPr>
        <w:rPr>
          <w:b/>
          <w:bCs/>
        </w:rPr>
      </w:pPr>
      <w:r w:rsidRPr="005F0701">
        <w:rPr>
          <w:b/>
          <w:bCs/>
        </w:rPr>
        <w:t>High-level overview of tools</w:t>
      </w:r>
      <w:r w:rsidR="000E0365" w:rsidRPr="005F0701">
        <w:rPr>
          <w:b/>
          <w:bCs/>
        </w:rPr>
        <w:t xml:space="preserve">/products </w:t>
      </w:r>
      <w:commentRangeStart w:id="3766"/>
      <w:r w:rsidR="000E0365" w:rsidRPr="005F0701">
        <w:rPr>
          <w:b/>
          <w:bCs/>
        </w:rPr>
        <w:t>used</w:t>
      </w:r>
      <w:commentRangeEnd w:id="3766"/>
      <w:r w:rsidR="00547FF9">
        <w:rPr>
          <w:rStyle w:val="CommentReference"/>
        </w:rPr>
        <w:commentReference w:id="3766"/>
      </w:r>
      <w:r w:rsidR="000E0365" w:rsidRPr="005F0701">
        <w:rPr>
          <w:b/>
          <w:bCs/>
        </w:rPr>
        <w:t xml:space="preserve"> in building CICD pipeline</w:t>
      </w:r>
    </w:p>
    <w:p w14:paraId="1856B63D" w14:textId="021CB226" w:rsidR="007B6A5F" w:rsidRDefault="00200658" w:rsidP="000E0365">
      <w:pPr>
        <w:ind w:left="360"/>
        <w:jc w:val="both"/>
        <w:rPr>
          <w:rFonts w:asciiTheme="majorHAnsi" w:hAnsiTheme="majorHAnsi" w:cstheme="majorHAnsi"/>
          <w:color w:val="000000"/>
        </w:rPr>
      </w:pPr>
      <w:r w:rsidRPr="000E0365">
        <w:rPr>
          <w:b/>
          <w:bCs/>
        </w:rPr>
        <w:lastRenderedPageBreak/>
        <w:t>GitLab</w:t>
      </w:r>
      <w:r w:rsidR="000E0365" w:rsidRPr="000E0365">
        <w:rPr>
          <w:b/>
          <w:bCs/>
        </w:rPr>
        <w:t xml:space="preserve"> - </w:t>
      </w:r>
      <w:r w:rsidR="000E0365" w:rsidRPr="00CA74E3">
        <w:rPr>
          <w:rFonts w:asciiTheme="majorHAnsi" w:hAnsiTheme="majorHAnsi" w:cstheme="majorHAnsi"/>
          <w:color w:val="000000"/>
        </w:rPr>
        <w:t xml:space="preserve">SaaS based management platform for Git repositories used as the Continuous Integration-Continuous Deployment (CICD) tool which can integrate with </w:t>
      </w:r>
      <w:r w:rsidR="00310003">
        <w:rPr>
          <w:rFonts w:asciiTheme="majorHAnsi" w:hAnsiTheme="majorHAnsi" w:cstheme="majorHAnsi"/>
          <w:color w:val="000000"/>
        </w:rPr>
        <w:t>any</w:t>
      </w:r>
      <w:r w:rsidR="000E0365" w:rsidRPr="00CA74E3">
        <w:rPr>
          <w:rFonts w:asciiTheme="majorHAnsi" w:hAnsiTheme="majorHAnsi" w:cstheme="majorHAnsi"/>
          <w:color w:val="000000"/>
        </w:rPr>
        <w:t xml:space="preserve"> </w:t>
      </w:r>
      <w:r w:rsidR="00310003">
        <w:rPr>
          <w:rFonts w:asciiTheme="majorHAnsi" w:hAnsiTheme="majorHAnsi" w:cstheme="majorHAnsi"/>
          <w:color w:val="000000"/>
        </w:rPr>
        <w:t>3</w:t>
      </w:r>
      <w:r w:rsidR="00310003" w:rsidRPr="00310003">
        <w:rPr>
          <w:rFonts w:asciiTheme="majorHAnsi" w:hAnsiTheme="majorHAnsi" w:cstheme="majorHAnsi"/>
          <w:color w:val="000000"/>
          <w:vertAlign w:val="superscript"/>
        </w:rPr>
        <w:t>rd</w:t>
      </w:r>
      <w:r w:rsidR="00310003">
        <w:rPr>
          <w:rFonts w:asciiTheme="majorHAnsi" w:hAnsiTheme="majorHAnsi" w:cstheme="majorHAnsi"/>
          <w:color w:val="000000"/>
        </w:rPr>
        <w:t xml:space="preserve"> party</w:t>
      </w:r>
      <w:r w:rsidR="000E0365" w:rsidRPr="00CA74E3">
        <w:rPr>
          <w:rFonts w:asciiTheme="majorHAnsi" w:hAnsiTheme="majorHAnsi" w:cstheme="majorHAnsi"/>
          <w:color w:val="000000"/>
        </w:rPr>
        <w:t xml:space="preserve"> tools</w:t>
      </w:r>
      <w:r w:rsidR="00D912B5">
        <w:rPr>
          <w:rFonts w:asciiTheme="majorHAnsi" w:hAnsiTheme="majorHAnsi" w:cstheme="majorHAnsi"/>
          <w:color w:val="000000"/>
        </w:rPr>
        <w:t xml:space="preserve"> like</w:t>
      </w:r>
      <w:r w:rsidR="000E0365" w:rsidRPr="00CA74E3">
        <w:rPr>
          <w:rFonts w:asciiTheme="majorHAnsi" w:hAnsiTheme="majorHAnsi" w:cstheme="majorHAnsi"/>
          <w:color w:val="000000"/>
        </w:rPr>
        <w:t xml:space="preserve"> Maven, JFrog, Sonar, Docker </w:t>
      </w:r>
      <w:r w:rsidR="00D912B5">
        <w:rPr>
          <w:rFonts w:asciiTheme="majorHAnsi" w:hAnsiTheme="majorHAnsi" w:cstheme="majorHAnsi"/>
          <w:color w:val="000000"/>
        </w:rPr>
        <w:t>and Cloud platforms</w:t>
      </w:r>
      <w:r w:rsidR="000E0365" w:rsidRPr="00CA74E3">
        <w:rPr>
          <w:rFonts w:asciiTheme="majorHAnsi" w:hAnsiTheme="majorHAnsi" w:cstheme="majorHAnsi"/>
          <w:color w:val="000000"/>
        </w:rPr>
        <w:t xml:space="preserve">. </w:t>
      </w:r>
      <w:r w:rsidR="007B6A5F">
        <w:rPr>
          <w:rFonts w:asciiTheme="majorHAnsi" w:hAnsiTheme="majorHAnsi" w:cstheme="majorHAnsi"/>
          <w:color w:val="000000"/>
        </w:rPr>
        <w:t xml:space="preserve">For more details visit official site – </w:t>
      </w:r>
      <w:hyperlink r:id="rId69" w:history="1">
        <w:r w:rsidR="00310003" w:rsidRPr="0090576C">
          <w:rPr>
            <w:rStyle w:val="Hyperlink"/>
            <w:rFonts w:asciiTheme="majorHAnsi" w:hAnsiTheme="majorHAnsi" w:cstheme="majorHAnsi"/>
          </w:rPr>
          <w:t>https://about.gitlab.com</w:t>
        </w:r>
      </w:hyperlink>
    </w:p>
    <w:p w14:paraId="75E17CAE" w14:textId="3C64B9FE" w:rsidR="004C3BB3" w:rsidRDefault="00D912B5" w:rsidP="004C3BB3">
      <w:pPr>
        <w:ind w:left="360"/>
        <w:jc w:val="both"/>
        <w:rPr>
          <w:rFonts w:asciiTheme="majorHAnsi" w:hAnsiTheme="majorHAnsi" w:cstheme="majorHAnsi"/>
          <w:color w:val="000000"/>
        </w:rPr>
      </w:pPr>
      <w:r>
        <w:rPr>
          <w:b/>
          <w:bCs/>
        </w:rPr>
        <w:t>Sonar Cloud</w:t>
      </w:r>
      <w:r w:rsidRPr="000E0365">
        <w:rPr>
          <w:b/>
          <w:bCs/>
        </w:rPr>
        <w:t xml:space="preserve"> </w:t>
      </w:r>
      <w:r w:rsidR="00570B61">
        <w:rPr>
          <w:b/>
          <w:bCs/>
        </w:rPr>
        <w:t>–</w:t>
      </w:r>
      <w:r w:rsidRPr="000E0365">
        <w:rPr>
          <w:b/>
          <w:bCs/>
        </w:rPr>
        <w:t xml:space="preserve"> </w:t>
      </w:r>
      <w:r w:rsidR="00570B61">
        <w:t xml:space="preserve">Cloud based code analysis service designed to </w:t>
      </w:r>
      <w:r w:rsidR="00633C10">
        <w:t xml:space="preserve">detect code quality issues targeting 25+ different programming languages and ensuring maintainability, </w:t>
      </w:r>
      <w:r w:rsidR="004C3BB3">
        <w:t xml:space="preserve">reliability, and security of the code. </w:t>
      </w:r>
      <w:r>
        <w:rPr>
          <w:rFonts w:asciiTheme="majorHAnsi" w:hAnsiTheme="majorHAnsi" w:cstheme="majorHAnsi"/>
          <w:color w:val="000000"/>
        </w:rPr>
        <w:t>and Cloud platforms</w:t>
      </w:r>
      <w:r w:rsidRPr="00CA74E3">
        <w:rPr>
          <w:rFonts w:asciiTheme="majorHAnsi" w:hAnsiTheme="majorHAnsi" w:cstheme="majorHAnsi"/>
          <w:color w:val="000000"/>
        </w:rPr>
        <w:t xml:space="preserve">. </w:t>
      </w:r>
      <w:r>
        <w:rPr>
          <w:rFonts w:asciiTheme="majorHAnsi" w:hAnsiTheme="majorHAnsi" w:cstheme="majorHAnsi"/>
          <w:color w:val="000000"/>
        </w:rPr>
        <w:t>For more details visit official site</w:t>
      </w:r>
      <w:r w:rsidR="00570B61">
        <w:rPr>
          <w:rFonts w:asciiTheme="majorHAnsi" w:hAnsiTheme="majorHAnsi" w:cstheme="majorHAnsi"/>
          <w:color w:val="000000"/>
        </w:rPr>
        <w:t xml:space="preserve"> </w:t>
      </w:r>
      <w:hyperlink r:id="rId70" w:history="1">
        <w:r w:rsidR="004C3BB3" w:rsidRPr="0090576C">
          <w:rPr>
            <w:rStyle w:val="Hyperlink"/>
            <w:rFonts w:asciiTheme="majorHAnsi" w:hAnsiTheme="majorHAnsi" w:cstheme="majorHAnsi"/>
          </w:rPr>
          <w:t>https://sonarcloud.io</w:t>
        </w:r>
      </w:hyperlink>
    </w:p>
    <w:p w14:paraId="6525A382" w14:textId="2B8B8803" w:rsidR="004C3BB3" w:rsidRPr="00CA74E3" w:rsidRDefault="005F0701" w:rsidP="004C3BB3">
      <w:pPr>
        <w:ind w:left="360"/>
        <w:jc w:val="both"/>
        <w:rPr>
          <w:rFonts w:asciiTheme="majorHAnsi" w:hAnsiTheme="majorHAnsi" w:cstheme="majorHAnsi"/>
          <w:color w:val="000000"/>
        </w:rPr>
      </w:pPr>
      <w:r>
        <w:rPr>
          <w:rFonts w:asciiTheme="majorHAnsi" w:hAnsiTheme="majorHAnsi" w:cstheme="majorHAnsi"/>
        </w:rPr>
        <w:t xml:space="preserve">Quality Gates can be implemented for the below: - </w:t>
      </w:r>
      <w:r w:rsidR="00D02934" w:rsidRPr="00CA74E3">
        <w:rPr>
          <w:rFonts w:asciiTheme="majorHAnsi" w:hAnsiTheme="majorHAnsi" w:cstheme="majorHAnsi"/>
          <w:b/>
          <w:bCs/>
        </w:rPr>
        <w:t xml:space="preserve">    </w:t>
      </w:r>
    </w:p>
    <w:p w14:paraId="242BA529" w14:textId="77777777" w:rsidR="00D02934" w:rsidRPr="00CA74E3" w:rsidRDefault="00D02934" w:rsidP="00852063">
      <w:pPr>
        <w:pStyle w:val="ListParagraph"/>
        <w:numPr>
          <w:ilvl w:val="0"/>
          <w:numId w:val="3"/>
        </w:numPr>
        <w:ind w:left="1080"/>
        <w:rPr>
          <w:rFonts w:asciiTheme="majorHAnsi" w:hAnsiTheme="majorHAnsi" w:cstheme="majorHAnsi"/>
          <w:color w:val="000000"/>
        </w:rPr>
      </w:pPr>
      <w:r w:rsidRPr="00CA74E3">
        <w:rPr>
          <w:rFonts w:asciiTheme="majorHAnsi" w:hAnsiTheme="majorHAnsi" w:cstheme="majorHAnsi"/>
          <w:color w:val="000000"/>
        </w:rPr>
        <w:t>Code coverage</w:t>
      </w:r>
    </w:p>
    <w:p w14:paraId="396BE984" w14:textId="77777777" w:rsidR="00D02934" w:rsidRPr="00CA74E3" w:rsidRDefault="00D02934" w:rsidP="00852063">
      <w:pPr>
        <w:pStyle w:val="ListParagraph"/>
        <w:numPr>
          <w:ilvl w:val="0"/>
          <w:numId w:val="3"/>
        </w:numPr>
        <w:ind w:left="1080"/>
        <w:rPr>
          <w:rFonts w:asciiTheme="majorHAnsi" w:hAnsiTheme="majorHAnsi" w:cstheme="majorHAnsi"/>
          <w:color w:val="000000"/>
        </w:rPr>
      </w:pPr>
      <w:r w:rsidRPr="00CA74E3">
        <w:rPr>
          <w:rFonts w:asciiTheme="majorHAnsi" w:hAnsiTheme="majorHAnsi" w:cstheme="majorHAnsi"/>
          <w:color w:val="000000"/>
        </w:rPr>
        <w:t>For new code (configurable)</w:t>
      </w:r>
    </w:p>
    <w:p w14:paraId="7BEA3BB3" w14:textId="77777777" w:rsidR="00D02934" w:rsidRPr="00CA74E3" w:rsidRDefault="00D02934" w:rsidP="00852063">
      <w:pPr>
        <w:pStyle w:val="ListParagraph"/>
        <w:numPr>
          <w:ilvl w:val="0"/>
          <w:numId w:val="3"/>
        </w:numPr>
        <w:ind w:left="1080"/>
        <w:rPr>
          <w:rFonts w:asciiTheme="majorHAnsi" w:hAnsiTheme="majorHAnsi" w:cstheme="majorHAnsi"/>
          <w:color w:val="000000"/>
        </w:rPr>
      </w:pPr>
      <w:r w:rsidRPr="00CA74E3">
        <w:rPr>
          <w:rFonts w:asciiTheme="majorHAnsi" w:hAnsiTheme="majorHAnsi" w:cstheme="majorHAnsi"/>
          <w:color w:val="000000"/>
        </w:rPr>
        <w:t>Branches</w:t>
      </w:r>
    </w:p>
    <w:p w14:paraId="64013E8E" w14:textId="77777777" w:rsidR="00D02934" w:rsidRPr="00CA74E3" w:rsidRDefault="00D02934" w:rsidP="00852063">
      <w:pPr>
        <w:pStyle w:val="ListParagraph"/>
        <w:numPr>
          <w:ilvl w:val="0"/>
          <w:numId w:val="3"/>
        </w:numPr>
        <w:ind w:left="1080"/>
        <w:rPr>
          <w:rFonts w:asciiTheme="majorHAnsi" w:hAnsiTheme="majorHAnsi" w:cstheme="majorHAnsi"/>
          <w:color w:val="000000"/>
        </w:rPr>
      </w:pPr>
      <w:r w:rsidRPr="00CA74E3">
        <w:rPr>
          <w:rFonts w:asciiTheme="majorHAnsi" w:hAnsiTheme="majorHAnsi" w:cstheme="majorHAnsi"/>
          <w:color w:val="000000"/>
        </w:rPr>
        <w:t>Usage / Non usage of coding practices</w:t>
      </w:r>
    </w:p>
    <w:p w14:paraId="1EC9C998" w14:textId="77777777" w:rsidR="00D02934" w:rsidRPr="00CA74E3" w:rsidRDefault="00D02934" w:rsidP="00852063">
      <w:pPr>
        <w:pStyle w:val="ListParagraph"/>
        <w:numPr>
          <w:ilvl w:val="0"/>
          <w:numId w:val="3"/>
        </w:numPr>
        <w:ind w:left="1080"/>
        <w:rPr>
          <w:rFonts w:asciiTheme="majorHAnsi" w:hAnsiTheme="majorHAnsi" w:cstheme="majorHAnsi"/>
          <w:color w:val="000000"/>
        </w:rPr>
      </w:pPr>
      <w:r w:rsidRPr="00CA74E3">
        <w:rPr>
          <w:rFonts w:asciiTheme="majorHAnsi" w:hAnsiTheme="majorHAnsi" w:cstheme="majorHAnsi"/>
          <w:color w:val="000000"/>
        </w:rPr>
        <w:t>Common security issues with code</w:t>
      </w:r>
    </w:p>
    <w:p w14:paraId="3E47974C" w14:textId="77777777" w:rsidR="00D02934" w:rsidRPr="00CA74E3" w:rsidRDefault="00D02934" w:rsidP="00852063">
      <w:pPr>
        <w:pStyle w:val="ListParagraph"/>
        <w:numPr>
          <w:ilvl w:val="0"/>
          <w:numId w:val="3"/>
        </w:numPr>
        <w:ind w:left="1080"/>
        <w:rPr>
          <w:rFonts w:asciiTheme="majorHAnsi" w:hAnsiTheme="majorHAnsi" w:cstheme="majorHAnsi"/>
          <w:color w:val="000000"/>
        </w:rPr>
      </w:pPr>
      <w:r w:rsidRPr="00CA74E3">
        <w:rPr>
          <w:rFonts w:asciiTheme="majorHAnsi" w:hAnsiTheme="majorHAnsi" w:cstheme="majorHAnsi"/>
          <w:color w:val="000000"/>
        </w:rPr>
        <w:t>Duplicate code</w:t>
      </w:r>
    </w:p>
    <w:p w14:paraId="5B841899" w14:textId="77777777" w:rsidR="00D02934" w:rsidRPr="00CA74E3" w:rsidRDefault="00D02934" w:rsidP="00852063">
      <w:pPr>
        <w:pStyle w:val="ListParagraph"/>
        <w:numPr>
          <w:ilvl w:val="0"/>
          <w:numId w:val="3"/>
        </w:numPr>
        <w:ind w:left="1080"/>
        <w:rPr>
          <w:rFonts w:asciiTheme="majorHAnsi" w:hAnsiTheme="majorHAnsi" w:cstheme="majorHAnsi"/>
          <w:color w:val="000000"/>
        </w:rPr>
      </w:pPr>
      <w:r w:rsidRPr="00CA74E3">
        <w:rPr>
          <w:rFonts w:asciiTheme="majorHAnsi" w:hAnsiTheme="majorHAnsi" w:cstheme="majorHAnsi"/>
          <w:color w:val="000000"/>
        </w:rPr>
        <w:t>Cyclometric complexity</w:t>
      </w:r>
    </w:p>
    <w:p w14:paraId="75B08530" w14:textId="77777777" w:rsidR="00D02934" w:rsidRPr="00CA74E3" w:rsidRDefault="00D02934" w:rsidP="00852063">
      <w:pPr>
        <w:pStyle w:val="ListParagraph"/>
        <w:numPr>
          <w:ilvl w:val="0"/>
          <w:numId w:val="3"/>
        </w:numPr>
        <w:ind w:left="1080"/>
        <w:rPr>
          <w:rFonts w:asciiTheme="majorHAnsi" w:hAnsiTheme="majorHAnsi" w:cstheme="majorHAnsi"/>
          <w:color w:val="000000"/>
        </w:rPr>
      </w:pPr>
      <w:r w:rsidRPr="00CA74E3">
        <w:rPr>
          <w:rFonts w:asciiTheme="majorHAnsi" w:hAnsiTheme="majorHAnsi" w:cstheme="majorHAnsi"/>
          <w:color w:val="000000"/>
        </w:rPr>
        <w:t>Code Quality, Code Smells etc.</w:t>
      </w:r>
    </w:p>
    <w:p w14:paraId="0FF279F4" w14:textId="77777777" w:rsidR="00D02934" w:rsidRPr="00CA74E3" w:rsidRDefault="00D02934" w:rsidP="00852063">
      <w:pPr>
        <w:pStyle w:val="ListParagraph"/>
        <w:numPr>
          <w:ilvl w:val="0"/>
          <w:numId w:val="3"/>
        </w:numPr>
        <w:ind w:left="1080"/>
        <w:rPr>
          <w:rFonts w:asciiTheme="majorHAnsi" w:hAnsiTheme="majorHAnsi" w:cstheme="majorHAnsi"/>
          <w:color w:val="000000"/>
        </w:rPr>
      </w:pPr>
      <w:r w:rsidRPr="00CA74E3">
        <w:rPr>
          <w:rFonts w:asciiTheme="majorHAnsi" w:hAnsiTheme="majorHAnsi" w:cstheme="majorHAnsi"/>
          <w:color w:val="000000"/>
        </w:rPr>
        <w:t xml:space="preserve">Security, Maintainability, Reliability ratings  </w:t>
      </w:r>
    </w:p>
    <w:p w14:paraId="643D2E53" w14:textId="4A84F49F" w:rsidR="00D02934" w:rsidRDefault="00D02934" w:rsidP="00852063">
      <w:pPr>
        <w:pStyle w:val="ListParagraph"/>
        <w:numPr>
          <w:ilvl w:val="0"/>
          <w:numId w:val="3"/>
        </w:numPr>
        <w:ind w:left="1080"/>
        <w:rPr>
          <w:rFonts w:asciiTheme="majorHAnsi" w:hAnsiTheme="majorHAnsi" w:cstheme="majorHAnsi"/>
          <w:color w:val="000000"/>
        </w:rPr>
      </w:pPr>
      <w:r w:rsidRPr="00CA74E3">
        <w:rPr>
          <w:rFonts w:asciiTheme="majorHAnsi" w:hAnsiTheme="majorHAnsi" w:cstheme="majorHAnsi"/>
          <w:color w:val="000000"/>
        </w:rPr>
        <w:t>For Java 600+ rules available in sonar (configurable)</w:t>
      </w:r>
    </w:p>
    <w:p w14:paraId="6DFF6725" w14:textId="2C2F4E92" w:rsidR="00081E04" w:rsidRDefault="00081E04" w:rsidP="00081E04">
      <w:pPr>
        <w:ind w:left="360"/>
        <w:jc w:val="both"/>
        <w:rPr>
          <w:rFonts w:asciiTheme="majorHAnsi" w:hAnsiTheme="majorHAnsi" w:cstheme="majorHAnsi"/>
          <w:color w:val="000000"/>
        </w:rPr>
      </w:pPr>
      <w:r>
        <w:rPr>
          <w:b/>
          <w:bCs/>
        </w:rPr>
        <w:t>Maven</w:t>
      </w:r>
      <w:r w:rsidRPr="000E0365">
        <w:rPr>
          <w:b/>
          <w:bCs/>
        </w:rPr>
        <w:t xml:space="preserve"> </w:t>
      </w:r>
      <w:r>
        <w:rPr>
          <w:b/>
          <w:bCs/>
        </w:rPr>
        <w:t>–</w:t>
      </w:r>
      <w:r w:rsidRPr="000E0365">
        <w:rPr>
          <w:b/>
          <w:bCs/>
        </w:rPr>
        <w:t xml:space="preserve"> </w:t>
      </w:r>
      <w:r w:rsidR="00CE1A74">
        <w:t xml:space="preserve">It’s a build automation tool used primarily for </w:t>
      </w:r>
      <w:r w:rsidR="00A74AA8">
        <w:t>java-based</w:t>
      </w:r>
      <w:r w:rsidR="00CE1A74">
        <w:t xml:space="preserve"> project</w:t>
      </w:r>
      <w:r w:rsidR="00F94275">
        <w:t>s</w:t>
      </w:r>
      <w:r w:rsidR="007F1232">
        <w:t xml:space="preserve"> and</w:t>
      </w:r>
      <w:r w:rsidR="00F94275">
        <w:t xml:space="preserve"> be used to build and manage projects written in C#, Ruby, Scala and other </w:t>
      </w:r>
      <w:r w:rsidR="00A74AA8">
        <w:t>languages and the product has been developed by Apache Software Foundation</w:t>
      </w:r>
      <w:r w:rsidRPr="00CA74E3">
        <w:rPr>
          <w:rFonts w:asciiTheme="majorHAnsi" w:hAnsiTheme="majorHAnsi" w:cstheme="majorHAnsi"/>
          <w:color w:val="000000"/>
        </w:rPr>
        <w:t xml:space="preserve">. </w:t>
      </w:r>
      <w:r>
        <w:rPr>
          <w:rFonts w:asciiTheme="majorHAnsi" w:hAnsiTheme="majorHAnsi" w:cstheme="majorHAnsi"/>
          <w:color w:val="000000"/>
        </w:rPr>
        <w:t xml:space="preserve">For more details visit official site </w:t>
      </w:r>
      <w:hyperlink r:id="rId71" w:history="1">
        <w:r w:rsidR="007F1232" w:rsidRPr="0090576C">
          <w:rPr>
            <w:rStyle w:val="Hyperlink"/>
            <w:rFonts w:asciiTheme="majorHAnsi" w:hAnsiTheme="majorHAnsi" w:cstheme="majorHAnsi"/>
          </w:rPr>
          <w:t>https://maven.com</w:t>
        </w:r>
      </w:hyperlink>
    </w:p>
    <w:p w14:paraId="40CBABFD" w14:textId="2BBB17C6" w:rsidR="00D02934" w:rsidRPr="00CA74E3" w:rsidRDefault="00B02E39" w:rsidP="006A46FF">
      <w:pPr>
        <w:ind w:left="360"/>
        <w:jc w:val="both"/>
        <w:rPr>
          <w:rFonts w:asciiTheme="majorHAnsi" w:hAnsiTheme="majorHAnsi" w:cstheme="majorHAnsi"/>
          <w:color w:val="000000"/>
        </w:rPr>
      </w:pPr>
      <w:r>
        <w:rPr>
          <w:b/>
          <w:bCs/>
        </w:rPr>
        <w:t>Docker</w:t>
      </w:r>
      <w:r w:rsidRPr="000E0365">
        <w:rPr>
          <w:b/>
          <w:bCs/>
        </w:rPr>
        <w:t xml:space="preserve"> </w:t>
      </w:r>
      <w:r>
        <w:rPr>
          <w:b/>
          <w:bCs/>
        </w:rPr>
        <w:t>–</w:t>
      </w:r>
      <w:r w:rsidRPr="000E0365">
        <w:rPr>
          <w:b/>
          <w:bCs/>
        </w:rPr>
        <w:t xml:space="preserve"> </w:t>
      </w:r>
      <w:r w:rsidR="008677D3">
        <w:t>It’s an open-source containerization platform</w:t>
      </w:r>
      <w:r w:rsidR="0003663D">
        <w:t xml:space="preserve"> enable developers to package applications into i</w:t>
      </w:r>
      <w:r w:rsidR="0027210E">
        <w:t>mages (e</w:t>
      </w:r>
      <w:r w:rsidR="006A46FF">
        <w:t>xecutable components combining application source code, dependencies, and operating system libraries</w:t>
      </w:r>
      <w:r w:rsidR="0027210E">
        <w:t>)</w:t>
      </w:r>
      <w:r w:rsidR="005376C5">
        <w:t xml:space="preserve"> and run images in an isolated</w:t>
      </w:r>
      <w:r w:rsidR="00EA2AE9">
        <w:t xml:space="preserve"> </w:t>
      </w:r>
      <w:r w:rsidR="00CF0C89">
        <w:t xml:space="preserve">environment </w:t>
      </w:r>
      <w:r w:rsidR="004C6FB5">
        <w:t>called containers</w:t>
      </w:r>
      <w:r w:rsidRPr="00CA74E3">
        <w:rPr>
          <w:rFonts w:asciiTheme="majorHAnsi" w:hAnsiTheme="majorHAnsi" w:cstheme="majorHAnsi"/>
          <w:color w:val="000000"/>
        </w:rPr>
        <w:t xml:space="preserve">. </w:t>
      </w:r>
      <w:r w:rsidR="00D81DBC">
        <w:rPr>
          <w:rFonts w:asciiTheme="majorHAnsi" w:hAnsiTheme="majorHAnsi" w:cstheme="majorHAnsi"/>
          <w:color w:val="000000"/>
        </w:rPr>
        <w:t xml:space="preserve">The software that hosts the containers is call Docker Engine. </w:t>
      </w:r>
      <w:r>
        <w:rPr>
          <w:rFonts w:asciiTheme="majorHAnsi" w:hAnsiTheme="majorHAnsi" w:cstheme="majorHAnsi"/>
          <w:color w:val="000000"/>
        </w:rPr>
        <w:t xml:space="preserve">For more details visit official site </w:t>
      </w:r>
      <w:hyperlink r:id="rId72" w:history="1">
        <w:r w:rsidR="006A46FF" w:rsidRPr="0090576C">
          <w:rPr>
            <w:rStyle w:val="Hyperlink"/>
            <w:rFonts w:asciiTheme="majorHAnsi" w:hAnsiTheme="majorHAnsi" w:cstheme="majorHAnsi"/>
          </w:rPr>
          <w:t>https://www.docker.com</w:t>
        </w:r>
      </w:hyperlink>
    </w:p>
    <w:p w14:paraId="68C34FC1" w14:textId="27209497" w:rsidR="00D81DBC" w:rsidRDefault="007C52C5" w:rsidP="002B5B8B">
      <w:pPr>
        <w:ind w:left="360"/>
        <w:jc w:val="both"/>
        <w:rPr>
          <w:rFonts w:asciiTheme="majorHAnsi" w:hAnsiTheme="majorHAnsi" w:cstheme="majorHAnsi"/>
          <w:color w:val="000000"/>
        </w:rPr>
      </w:pPr>
      <w:r>
        <w:rPr>
          <w:b/>
          <w:bCs/>
        </w:rPr>
        <w:t>JFrog</w:t>
      </w:r>
      <w:r w:rsidR="00D81DBC" w:rsidRPr="000E0365">
        <w:rPr>
          <w:b/>
          <w:bCs/>
        </w:rPr>
        <w:t xml:space="preserve"> </w:t>
      </w:r>
      <w:r w:rsidR="00D81DBC">
        <w:rPr>
          <w:b/>
          <w:bCs/>
        </w:rPr>
        <w:t>–</w:t>
      </w:r>
      <w:r w:rsidR="00D81DBC" w:rsidRPr="000E0365">
        <w:rPr>
          <w:b/>
          <w:bCs/>
        </w:rPr>
        <w:t xml:space="preserve"> </w:t>
      </w:r>
      <w:r w:rsidR="00F256C9">
        <w:t xml:space="preserve">It is universal DevOps solution providing end-to-end automation and management of binaries and </w:t>
      </w:r>
      <w:r w:rsidR="002603D5">
        <w:t xml:space="preserve">artifacts through the application delivery process that improves productivity across </w:t>
      </w:r>
      <w:r w:rsidR="00363B3E">
        <w:t>development ecosystem.</w:t>
      </w:r>
      <w:r w:rsidR="00337103">
        <w:t xml:space="preserve"> It has integration with 25+ </w:t>
      </w:r>
      <w:r w:rsidR="001947CD">
        <w:t>software build pack</w:t>
      </w:r>
      <w:r w:rsidR="008B38BF">
        <w:t>ages, all major CICD platforms</w:t>
      </w:r>
      <w:r w:rsidR="009200C3">
        <w:t xml:space="preserve">, </w:t>
      </w:r>
      <w:r w:rsidR="00DC0224">
        <w:t>A</w:t>
      </w:r>
      <w:r w:rsidR="009200C3">
        <w:t>rtif</w:t>
      </w:r>
      <w:r w:rsidR="00DC0224">
        <w:t>actory is Kubernetes ready supporting containers, docker</w:t>
      </w:r>
      <w:r w:rsidR="009534EC">
        <w:t xml:space="preserve">s and helm charts. </w:t>
      </w:r>
      <w:r w:rsidR="00D81DBC">
        <w:rPr>
          <w:rFonts w:asciiTheme="majorHAnsi" w:hAnsiTheme="majorHAnsi" w:cstheme="majorHAnsi"/>
          <w:color w:val="000000"/>
        </w:rPr>
        <w:t xml:space="preserve">For more details visit official site </w:t>
      </w:r>
      <w:hyperlink r:id="rId73" w:history="1">
        <w:r w:rsidR="00C17F23" w:rsidRPr="0090576C">
          <w:rPr>
            <w:rStyle w:val="Hyperlink"/>
            <w:rFonts w:asciiTheme="majorHAnsi" w:hAnsiTheme="majorHAnsi" w:cstheme="majorHAnsi"/>
          </w:rPr>
          <w:t>https://www.jfrog.com</w:t>
        </w:r>
      </w:hyperlink>
      <w:r w:rsidR="002B5B8B">
        <w:rPr>
          <w:rFonts w:asciiTheme="majorHAnsi" w:hAnsiTheme="majorHAnsi" w:cstheme="majorHAnsi"/>
          <w:color w:val="000000"/>
        </w:rPr>
        <w:t xml:space="preserve"> </w:t>
      </w:r>
      <w:r w:rsidR="000B640A">
        <w:rPr>
          <w:rFonts w:asciiTheme="majorHAnsi" w:hAnsiTheme="majorHAnsi" w:cstheme="majorHAnsi"/>
          <w:color w:val="000000"/>
        </w:rPr>
        <w:t xml:space="preserve">&amp; </w:t>
      </w:r>
      <w:hyperlink r:id="rId74" w:history="1">
        <w:r w:rsidR="009D7AB0" w:rsidRPr="0090576C">
          <w:rPr>
            <w:rStyle w:val="Hyperlink"/>
            <w:rFonts w:asciiTheme="majorHAnsi" w:hAnsiTheme="majorHAnsi" w:cstheme="majorHAnsi"/>
          </w:rPr>
          <w:t>https://www.jfrog.com/confluence/display/JFROG/JFrog+Artifactory</w:t>
        </w:r>
      </w:hyperlink>
      <w:r w:rsidR="009D7AB0">
        <w:rPr>
          <w:rFonts w:asciiTheme="majorHAnsi" w:hAnsiTheme="majorHAnsi" w:cstheme="majorHAnsi"/>
          <w:color w:val="000000"/>
        </w:rPr>
        <w:t xml:space="preserve"> </w:t>
      </w:r>
    </w:p>
    <w:p w14:paraId="3334AD86" w14:textId="299549A8" w:rsidR="009534EC" w:rsidRDefault="00C8519E" w:rsidP="00D81DBC">
      <w:pPr>
        <w:ind w:left="360"/>
        <w:jc w:val="both"/>
      </w:pPr>
      <w:r>
        <w:t>The following are the main features and functionalit</w:t>
      </w:r>
      <w:r w:rsidR="00F96003">
        <w:t xml:space="preserve">y – </w:t>
      </w:r>
    </w:p>
    <w:p w14:paraId="209BC7BD" w14:textId="7C2C52A7" w:rsidR="00F96003" w:rsidRDefault="00F96003" w:rsidP="00852063">
      <w:pPr>
        <w:pStyle w:val="ListParagraph"/>
        <w:numPr>
          <w:ilvl w:val="0"/>
          <w:numId w:val="8"/>
        </w:numPr>
        <w:jc w:val="both"/>
        <w:rPr>
          <w:rFonts w:asciiTheme="majorHAnsi" w:hAnsiTheme="majorHAnsi" w:cstheme="majorHAnsi"/>
          <w:color w:val="000000"/>
        </w:rPr>
      </w:pPr>
      <w:r>
        <w:rPr>
          <w:rFonts w:asciiTheme="majorHAnsi" w:hAnsiTheme="majorHAnsi" w:cstheme="majorHAnsi"/>
          <w:color w:val="000000"/>
        </w:rPr>
        <w:t xml:space="preserve">Hybrid and Multi-cloud environments </w:t>
      </w:r>
      <w:r w:rsidR="00CB7C9B">
        <w:rPr>
          <w:rFonts w:asciiTheme="majorHAnsi" w:hAnsiTheme="majorHAnsi" w:cstheme="majorHAnsi"/>
          <w:color w:val="000000"/>
        </w:rPr>
        <w:t xml:space="preserve">– Host Artifactory on own infrastructure, in the cloud or use the SaaS solution providing maximum flexibility </w:t>
      </w:r>
    </w:p>
    <w:p w14:paraId="4E98A48E" w14:textId="5443F68B" w:rsidR="00F96003" w:rsidRDefault="00757FAF" w:rsidP="00852063">
      <w:pPr>
        <w:pStyle w:val="ListParagraph"/>
        <w:numPr>
          <w:ilvl w:val="0"/>
          <w:numId w:val="8"/>
        </w:numPr>
        <w:jc w:val="both"/>
        <w:rPr>
          <w:rFonts w:asciiTheme="majorHAnsi" w:hAnsiTheme="majorHAnsi" w:cstheme="majorHAnsi"/>
          <w:color w:val="000000"/>
        </w:rPr>
      </w:pPr>
      <w:r>
        <w:rPr>
          <w:rFonts w:asciiTheme="majorHAnsi" w:hAnsiTheme="majorHAnsi" w:cstheme="majorHAnsi"/>
          <w:color w:val="000000"/>
        </w:rPr>
        <w:lastRenderedPageBreak/>
        <w:t>Universal Binary Repository Manager – universal solution in supporting all major package formats</w:t>
      </w:r>
      <w:r w:rsidR="00583538">
        <w:rPr>
          <w:rFonts w:asciiTheme="majorHAnsi" w:hAnsiTheme="majorHAnsi" w:cstheme="majorHAnsi"/>
          <w:color w:val="000000"/>
        </w:rPr>
        <w:t xml:space="preserve"> including </w:t>
      </w:r>
      <w:r w:rsidR="00583538" w:rsidRPr="00583538">
        <w:rPr>
          <w:rFonts w:asciiTheme="majorHAnsi" w:hAnsiTheme="majorHAnsi" w:cstheme="majorHAnsi"/>
          <w:color w:val="000000"/>
        </w:rPr>
        <w:t>Alpine, Maven, Gradle, Docker, Cargo, Conda, Conan, Debian, Go, Helm, Vagrant, YUM, P2, Ivy, NuGet, PHP, NPM, RubyGems, PyPI, Bower, CocoaPods, GitLFS, Opkg, SBT, Swift, Terraform and more</w:t>
      </w:r>
    </w:p>
    <w:p w14:paraId="3DFEBB9B" w14:textId="6559E7DE" w:rsidR="00C0300F" w:rsidRDefault="00C0300F" w:rsidP="00852063">
      <w:pPr>
        <w:pStyle w:val="ListParagraph"/>
        <w:numPr>
          <w:ilvl w:val="0"/>
          <w:numId w:val="8"/>
        </w:numPr>
        <w:jc w:val="both"/>
        <w:rPr>
          <w:rFonts w:asciiTheme="majorHAnsi" w:hAnsiTheme="majorHAnsi" w:cstheme="majorHAnsi"/>
          <w:color w:val="000000"/>
        </w:rPr>
      </w:pPr>
      <w:r>
        <w:rPr>
          <w:rFonts w:asciiTheme="majorHAnsi" w:hAnsiTheme="majorHAnsi" w:cstheme="majorHAnsi"/>
          <w:color w:val="000000"/>
        </w:rPr>
        <w:t xml:space="preserve">Extensive Metadata </w:t>
      </w:r>
      <w:r w:rsidR="00413300">
        <w:rPr>
          <w:rFonts w:asciiTheme="majorHAnsi" w:hAnsiTheme="majorHAnsi" w:cstheme="majorHAnsi"/>
          <w:color w:val="000000"/>
        </w:rPr>
        <w:t>–</w:t>
      </w:r>
      <w:r>
        <w:rPr>
          <w:rFonts w:asciiTheme="majorHAnsi" w:hAnsiTheme="majorHAnsi" w:cstheme="majorHAnsi"/>
          <w:color w:val="000000"/>
        </w:rPr>
        <w:t xml:space="preserve"> </w:t>
      </w:r>
      <w:r w:rsidR="00413300">
        <w:rPr>
          <w:rFonts w:asciiTheme="majorHAnsi" w:hAnsiTheme="majorHAnsi" w:cstheme="majorHAnsi"/>
          <w:color w:val="000000"/>
        </w:rPr>
        <w:t xml:space="preserve">provides </w:t>
      </w:r>
      <w:r w:rsidR="00483CFD">
        <w:rPr>
          <w:rFonts w:asciiTheme="majorHAnsi" w:hAnsiTheme="majorHAnsi" w:cstheme="majorHAnsi"/>
          <w:color w:val="000000"/>
        </w:rPr>
        <w:t xml:space="preserve">complete </w:t>
      </w:r>
      <w:r w:rsidR="00413300">
        <w:rPr>
          <w:rFonts w:asciiTheme="majorHAnsi" w:hAnsiTheme="majorHAnsi" w:cstheme="majorHAnsi"/>
          <w:color w:val="000000"/>
        </w:rPr>
        <w:t>metadata for all major package formats</w:t>
      </w:r>
      <w:r w:rsidR="00483CFD">
        <w:rPr>
          <w:rFonts w:asciiTheme="majorHAnsi" w:hAnsiTheme="majorHAnsi" w:cstheme="majorHAnsi"/>
          <w:color w:val="000000"/>
        </w:rPr>
        <w:t xml:space="preserve"> for both artifacts and folders</w:t>
      </w:r>
      <w:r w:rsidR="003C6CD3">
        <w:rPr>
          <w:rFonts w:asciiTheme="majorHAnsi" w:hAnsiTheme="majorHAnsi" w:cstheme="majorHAnsi"/>
          <w:color w:val="000000"/>
        </w:rPr>
        <w:t xml:space="preserve">; allows custom data format from users in searchable format </w:t>
      </w:r>
    </w:p>
    <w:p w14:paraId="1A2F2223" w14:textId="384ED731" w:rsidR="00483CFD" w:rsidRDefault="007F597D" w:rsidP="00852063">
      <w:pPr>
        <w:pStyle w:val="ListParagraph"/>
        <w:numPr>
          <w:ilvl w:val="0"/>
          <w:numId w:val="8"/>
        </w:numPr>
        <w:jc w:val="both"/>
        <w:rPr>
          <w:rFonts w:asciiTheme="majorHAnsi" w:hAnsiTheme="majorHAnsi" w:cstheme="majorHAnsi"/>
          <w:color w:val="000000"/>
        </w:rPr>
      </w:pPr>
      <w:r>
        <w:rPr>
          <w:rFonts w:asciiTheme="majorHAnsi" w:hAnsiTheme="majorHAnsi" w:cstheme="majorHAnsi"/>
          <w:color w:val="000000"/>
        </w:rPr>
        <w:t xml:space="preserve">Artifactory as Your Kubernetes Registry </w:t>
      </w:r>
      <w:r w:rsidR="000D5D91">
        <w:rPr>
          <w:rFonts w:asciiTheme="majorHAnsi" w:hAnsiTheme="majorHAnsi" w:cstheme="majorHAnsi"/>
          <w:color w:val="000000"/>
        </w:rPr>
        <w:t>–</w:t>
      </w:r>
      <w:r>
        <w:rPr>
          <w:rFonts w:asciiTheme="majorHAnsi" w:hAnsiTheme="majorHAnsi" w:cstheme="majorHAnsi"/>
          <w:color w:val="000000"/>
        </w:rPr>
        <w:t xml:space="preserve"> </w:t>
      </w:r>
      <w:r w:rsidR="000D5D91">
        <w:rPr>
          <w:rFonts w:asciiTheme="majorHAnsi" w:hAnsiTheme="majorHAnsi" w:cstheme="majorHAnsi"/>
          <w:color w:val="000000"/>
        </w:rPr>
        <w:t>allows to deploy containerized microservices to the Kubernetes cluster</w:t>
      </w:r>
    </w:p>
    <w:p w14:paraId="43A2534F" w14:textId="259929D5" w:rsidR="00B66026" w:rsidRDefault="00B66026" w:rsidP="00852063">
      <w:pPr>
        <w:pStyle w:val="ListParagraph"/>
        <w:numPr>
          <w:ilvl w:val="0"/>
          <w:numId w:val="8"/>
        </w:numPr>
        <w:jc w:val="both"/>
        <w:rPr>
          <w:rFonts w:asciiTheme="majorHAnsi" w:hAnsiTheme="majorHAnsi" w:cstheme="majorHAnsi"/>
          <w:color w:val="000000"/>
        </w:rPr>
      </w:pPr>
      <w:r>
        <w:rPr>
          <w:rFonts w:asciiTheme="majorHAnsi" w:hAnsiTheme="majorHAnsi" w:cstheme="majorHAnsi"/>
          <w:color w:val="000000"/>
        </w:rPr>
        <w:t xml:space="preserve">Massively Scalable - </w:t>
      </w:r>
      <w:r w:rsidR="005A49EB" w:rsidRPr="005A49EB">
        <w:rPr>
          <w:rFonts w:asciiTheme="majorHAnsi" w:hAnsiTheme="majorHAnsi" w:cstheme="majorHAnsi"/>
          <w:color w:val="000000"/>
        </w:rPr>
        <w:t>Supports a variety of enterprise-scale storage capabilities including </w:t>
      </w:r>
      <w:hyperlink r:id="rId75" w:history="1">
        <w:r w:rsidR="005A49EB" w:rsidRPr="005A49EB">
          <w:rPr>
            <w:rFonts w:asciiTheme="majorHAnsi" w:hAnsiTheme="majorHAnsi" w:cstheme="majorHAnsi"/>
            <w:color w:val="000000"/>
          </w:rPr>
          <w:t>S3 Object Storage</w:t>
        </w:r>
      </w:hyperlink>
      <w:r w:rsidR="005A49EB" w:rsidRPr="005A49EB">
        <w:rPr>
          <w:rFonts w:asciiTheme="majorHAnsi" w:hAnsiTheme="majorHAnsi" w:cstheme="majorHAnsi"/>
          <w:color w:val="000000"/>
        </w:rPr>
        <w:t>, </w:t>
      </w:r>
      <w:hyperlink r:id="rId76" w:history="1">
        <w:r w:rsidR="005A49EB" w:rsidRPr="005A49EB">
          <w:rPr>
            <w:rFonts w:asciiTheme="majorHAnsi" w:hAnsiTheme="majorHAnsi" w:cstheme="majorHAnsi"/>
            <w:color w:val="000000"/>
          </w:rPr>
          <w:t>Google Cloud Storage</w:t>
        </w:r>
      </w:hyperlink>
      <w:r w:rsidR="005A49EB" w:rsidRPr="005A49EB">
        <w:rPr>
          <w:rFonts w:asciiTheme="majorHAnsi" w:hAnsiTheme="majorHAnsi" w:cstheme="majorHAnsi"/>
          <w:color w:val="000000"/>
        </w:rPr>
        <w:t>, </w:t>
      </w:r>
      <w:hyperlink r:id="rId77" w:history="1">
        <w:r w:rsidR="005A49EB" w:rsidRPr="005A49EB">
          <w:rPr>
            <w:rFonts w:asciiTheme="majorHAnsi" w:hAnsiTheme="majorHAnsi" w:cstheme="majorHAnsi"/>
            <w:color w:val="000000"/>
          </w:rPr>
          <w:t>Azure Blob Storage</w:t>
        </w:r>
      </w:hyperlink>
      <w:r w:rsidR="005A49EB" w:rsidRPr="005A49EB">
        <w:rPr>
          <w:rFonts w:asciiTheme="majorHAnsi" w:hAnsiTheme="majorHAnsi" w:cstheme="majorHAnsi"/>
          <w:color w:val="000000"/>
        </w:rPr>
        <w:t> and </w:t>
      </w:r>
      <w:hyperlink r:id="rId78" w:history="1">
        <w:r w:rsidR="005A49EB" w:rsidRPr="005A49EB">
          <w:rPr>
            <w:rFonts w:asciiTheme="majorHAnsi" w:hAnsiTheme="majorHAnsi" w:cstheme="majorHAnsi"/>
            <w:color w:val="000000"/>
          </w:rPr>
          <w:t>Filestore Sharding</w:t>
        </w:r>
      </w:hyperlink>
      <w:r w:rsidR="005A49EB" w:rsidRPr="005A49EB">
        <w:rPr>
          <w:rFonts w:asciiTheme="majorHAnsi" w:hAnsiTheme="majorHAnsi" w:cstheme="majorHAnsi"/>
          <w:color w:val="000000"/>
        </w:rPr>
        <w:t> providing unlimited scalability, disaster recovery, and unmatched stability and reliability</w:t>
      </w:r>
    </w:p>
    <w:p w14:paraId="7FE6856D" w14:textId="12FF657E" w:rsidR="00D768FE" w:rsidRDefault="00D768FE" w:rsidP="00852063">
      <w:pPr>
        <w:pStyle w:val="ListParagraph"/>
        <w:numPr>
          <w:ilvl w:val="0"/>
          <w:numId w:val="8"/>
        </w:numPr>
        <w:jc w:val="both"/>
        <w:rPr>
          <w:rFonts w:asciiTheme="majorHAnsi" w:hAnsiTheme="majorHAnsi" w:cstheme="majorHAnsi"/>
          <w:color w:val="000000"/>
        </w:rPr>
      </w:pPr>
      <w:r>
        <w:rPr>
          <w:rFonts w:asciiTheme="majorHAnsi" w:hAnsiTheme="majorHAnsi" w:cstheme="majorHAnsi"/>
          <w:color w:val="000000"/>
        </w:rPr>
        <w:t xml:space="preserve">Replication </w:t>
      </w:r>
      <w:r w:rsidR="00560859">
        <w:rPr>
          <w:rFonts w:asciiTheme="majorHAnsi" w:hAnsiTheme="majorHAnsi" w:cstheme="majorHAnsi"/>
          <w:color w:val="000000"/>
        </w:rPr>
        <w:t>–</w:t>
      </w:r>
      <w:r>
        <w:rPr>
          <w:rFonts w:asciiTheme="majorHAnsi" w:hAnsiTheme="majorHAnsi" w:cstheme="majorHAnsi"/>
          <w:color w:val="000000"/>
        </w:rPr>
        <w:t xml:space="preserve"> </w:t>
      </w:r>
      <w:r w:rsidR="00560859">
        <w:rPr>
          <w:rFonts w:asciiTheme="majorHAnsi" w:hAnsiTheme="majorHAnsi" w:cstheme="majorHAnsi"/>
          <w:color w:val="000000"/>
        </w:rPr>
        <w:t xml:space="preserve">supports on-demand, on-schedule or event-based replication </w:t>
      </w:r>
    </w:p>
    <w:p w14:paraId="21651C2E" w14:textId="77777777" w:rsidR="00353859" w:rsidRDefault="00560859" w:rsidP="00852063">
      <w:pPr>
        <w:pStyle w:val="ListParagraph"/>
        <w:numPr>
          <w:ilvl w:val="0"/>
          <w:numId w:val="8"/>
        </w:numPr>
        <w:jc w:val="both"/>
        <w:rPr>
          <w:rFonts w:asciiTheme="majorHAnsi" w:hAnsiTheme="majorHAnsi" w:cstheme="majorHAnsi"/>
          <w:color w:val="000000"/>
        </w:rPr>
      </w:pPr>
      <w:r>
        <w:rPr>
          <w:rFonts w:asciiTheme="majorHAnsi" w:hAnsiTheme="majorHAnsi" w:cstheme="majorHAnsi"/>
          <w:color w:val="000000"/>
        </w:rPr>
        <w:t xml:space="preserve">High Availability </w:t>
      </w:r>
      <w:r w:rsidR="00353859">
        <w:rPr>
          <w:rFonts w:asciiTheme="majorHAnsi" w:hAnsiTheme="majorHAnsi" w:cstheme="majorHAnsi"/>
          <w:color w:val="000000"/>
        </w:rPr>
        <w:t>–</w:t>
      </w:r>
      <w:r>
        <w:rPr>
          <w:rFonts w:asciiTheme="majorHAnsi" w:hAnsiTheme="majorHAnsi" w:cstheme="majorHAnsi"/>
          <w:color w:val="000000"/>
        </w:rPr>
        <w:t xml:space="preserve"> </w:t>
      </w:r>
      <w:r w:rsidR="00353859">
        <w:rPr>
          <w:rFonts w:asciiTheme="majorHAnsi" w:hAnsiTheme="majorHAnsi" w:cstheme="majorHAnsi"/>
          <w:color w:val="000000"/>
        </w:rPr>
        <w:t xml:space="preserve">Complete active/active HA solution with live failover and non-disruptive production upgrades </w:t>
      </w:r>
    </w:p>
    <w:p w14:paraId="2389656A" w14:textId="77777777" w:rsidR="003C54F9" w:rsidRDefault="003C54F9" w:rsidP="00852063">
      <w:pPr>
        <w:pStyle w:val="ListParagraph"/>
        <w:numPr>
          <w:ilvl w:val="0"/>
          <w:numId w:val="8"/>
        </w:numPr>
        <w:jc w:val="both"/>
        <w:rPr>
          <w:rFonts w:asciiTheme="majorHAnsi" w:hAnsiTheme="majorHAnsi" w:cstheme="majorHAnsi"/>
          <w:color w:val="000000"/>
        </w:rPr>
      </w:pPr>
      <w:r>
        <w:rPr>
          <w:rFonts w:asciiTheme="majorHAnsi" w:hAnsiTheme="majorHAnsi" w:cstheme="majorHAnsi"/>
          <w:color w:val="000000"/>
        </w:rPr>
        <w:t xml:space="preserve">Advanced CI Server integration with build tools </w:t>
      </w:r>
    </w:p>
    <w:p w14:paraId="6AE557A1" w14:textId="242D51AC" w:rsidR="00560859" w:rsidRDefault="00FC5A5E" w:rsidP="00852063">
      <w:pPr>
        <w:pStyle w:val="ListParagraph"/>
        <w:numPr>
          <w:ilvl w:val="0"/>
          <w:numId w:val="8"/>
        </w:numPr>
        <w:jc w:val="both"/>
        <w:rPr>
          <w:rFonts w:asciiTheme="majorHAnsi" w:hAnsiTheme="majorHAnsi" w:cstheme="majorHAnsi"/>
          <w:color w:val="000000"/>
        </w:rPr>
      </w:pPr>
      <w:r>
        <w:rPr>
          <w:rFonts w:asciiTheme="majorHAnsi" w:hAnsiTheme="majorHAnsi" w:cstheme="majorHAnsi"/>
          <w:color w:val="000000"/>
        </w:rPr>
        <w:t xml:space="preserve">Custom API-Driven Automation </w:t>
      </w:r>
      <w:r w:rsidR="00323524">
        <w:rPr>
          <w:rFonts w:asciiTheme="majorHAnsi" w:hAnsiTheme="majorHAnsi" w:cstheme="majorHAnsi"/>
          <w:color w:val="000000"/>
        </w:rPr>
        <w:t xml:space="preserve">– It </w:t>
      </w:r>
      <w:r w:rsidR="00323524" w:rsidRPr="00323524">
        <w:rPr>
          <w:rFonts w:asciiTheme="majorHAnsi" w:hAnsiTheme="majorHAnsi" w:cstheme="majorHAnsi"/>
          <w:color w:val="000000"/>
        </w:rPr>
        <w:t>exposes an extensive </w:t>
      </w:r>
      <w:hyperlink r:id="rId79" w:history="1">
        <w:r w:rsidR="00323524" w:rsidRPr="00323524">
          <w:rPr>
            <w:rFonts w:asciiTheme="majorHAnsi" w:hAnsiTheme="majorHAnsi" w:cstheme="majorHAnsi"/>
            <w:color w:val="000000"/>
          </w:rPr>
          <w:t>REST API</w:t>
        </w:r>
      </w:hyperlink>
      <w:r w:rsidR="00323524" w:rsidRPr="00323524">
        <w:rPr>
          <w:rFonts w:asciiTheme="majorHAnsi" w:hAnsiTheme="majorHAnsi" w:cstheme="majorHAnsi"/>
          <w:color w:val="000000"/>
        </w:rPr>
        <w:t xml:space="preserve"> that provides access to its features </w:t>
      </w:r>
      <w:r w:rsidR="00585AB0">
        <w:rPr>
          <w:rFonts w:asciiTheme="majorHAnsi" w:hAnsiTheme="majorHAnsi" w:cstheme="majorHAnsi"/>
          <w:color w:val="000000"/>
        </w:rPr>
        <w:t xml:space="preserve">throughout </w:t>
      </w:r>
      <w:r w:rsidR="00323524" w:rsidRPr="00323524">
        <w:rPr>
          <w:rFonts w:asciiTheme="majorHAnsi" w:hAnsiTheme="majorHAnsi" w:cstheme="majorHAnsi"/>
          <w:color w:val="000000"/>
        </w:rPr>
        <w:t xml:space="preserve">development cycle. </w:t>
      </w:r>
      <w:r w:rsidR="00585AB0">
        <w:rPr>
          <w:rFonts w:asciiTheme="majorHAnsi" w:hAnsiTheme="majorHAnsi" w:cstheme="majorHAnsi"/>
          <w:color w:val="000000"/>
        </w:rPr>
        <w:t>API</w:t>
      </w:r>
      <w:r w:rsidR="009A6BC1">
        <w:rPr>
          <w:rFonts w:asciiTheme="majorHAnsi" w:hAnsiTheme="majorHAnsi" w:cstheme="majorHAnsi"/>
          <w:color w:val="000000"/>
        </w:rPr>
        <w:t xml:space="preserve"> allows to </w:t>
      </w:r>
      <w:r w:rsidR="00323524" w:rsidRPr="00323524">
        <w:rPr>
          <w:rFonts w:asciiTheme="majorHAnsi" w:hAnsiTheme="majorHAnsi" w:cstheme="majorHAnsi"/>
          <w:color w:val="000000"/>
        </w:rPr>
        <w:t>manage builds, repositories, and artifacts, perform searches, apply configurations, perform maintenance tasks and more</w:t>
      </w:r>
    </w:p>
    <w:p w14:paraId="79A2EB27" w14:textId="7889EB29" w:rsidR="009A6BC1" w:rsidRDefault="009A6BC1" w:rsidP="00852063">
      <w:pPr>
        <w:pStyle w:val="ListParagraph"/>
        <w:numPr>
          <w:ilvl w:val="0"/>
          <w:numId w:val="8"/>
        </w:numPr>
        <w:jc w:val="both"/>
        <w:rPr>
          <w:rFonts w:asciiTheme="majorHAnsi" w:hAnsiTheme="majorHAnsi" w:cstheme="majorHAnsi"/>
          <w:color w:val="000000"/>
        </w:rPr>
      </w:pPr>
      <w:r>
        <w:rPr>
          <w:rFonts w:asciiTheme="majorHAnsi" w:hAnsiTheme="majorHAnsi" w:cstheme="majorHAnsi"/>
          <w:color w:val="000000"/>
        </w:rPr>
        <w:t xml:space="preserve">Advanced Search with Artifactory Query Language </w:t>
      </w:r>
      <w:r w:rsidR="008161BE">
        <w:rPr>
          <w:rFonts w:asciiTheme="majorHAnsi" w:hAnsiTheme="majorHAnsi" w:cstheme="majorHAnsi"/>
          <w:color w:val="000000"/>
        </w:rPr>
        <w:t>– AQL g</w:t>
      </w:r>
      <w:r w:rsidR="008161BE" w:rsidRPr="008161BE">
        <w:rPr>
          <w:rFonts w:asciiTheme="majorHAnsi" w:hAnsiTheme="majorHAnsi" w:cstheme="majorHAnsi"/>
          <w:color w:val="000000"/>
        </w:rPr>
        <w:t>ives you unprecedented flexibility in how you search for artifacts. It offers a simple way to formulate complex queries that specify any number of search criteria, filters, sorting options and output fields</w:t>
      </w:r>
    </w:p>
    <w:p w14:paraId="40C469E0" w14:textId="77777777" w:rsidR="009D7AB0" w:rsidRDefault="000B640A" w:rsidP="00852063">
      <w:pPr>
        <w:pStyle w:val="ListParagraph"/>
        <w:numPr>
          <w:ilvl w:val="0"/>
          <w:numId w:val="8"/>
        </w:numPr>
        <w:jc w:val="both"/>
        <w:rPr>
          <w:rFonts w:asciiTheme="majorHAnsi" w:hAnsiTheme="majorHAnsi" w:cstheme="majorHAnsi"/>
          <w:color w:val="000000"/>
        </w:rPr>
      </w:pPr>
      <w:r>
        <w:rPr>
          <w:rFonts w:asciiTheme="majorHAnsi" w:hAnsiTheme="majorHAnsi" w:cstheme="majorHAnsi"/>
          <w:color w:val="000000"/>
        </w:rPr>
        <w:t xml:space="preserve">Artifactory Cloud with CDN Distribution - </w:t>
      </w:r>
      <w:r w:rsidR="00E531F2" w:rsidRPr="00E531F2">
        <w:rPr>
          <w:rFonts w:asciiTheme="majorHAnsi" w:hAnsiTheme="majorHAnsi" w:cstheme="majorHAnsi"/>
          <w:color w:val="000000"/>
        </w:rPr>
        <w:t>JFrog Artifactory Cloud with Amazon's CloudFront CDN solution allows Enterprise users to manage, control, and distribute high volumes of software distribution across multiple locations</w:t>
      </w:r>
    </w:p>
    <w:p w14:paraId="6F1B56D8" w14:textId="23F5FE70" w:rsidR="00303B2F" w:rsidRDefault="00303B2F" w:rsidP="00303B2F">
      <w:pPr>
        <w:ind w:left="360"/>
        <w:jc w:val="both"/>
        <w:rPr>
          <w:ins w:id="3767" w:author="Binoy Varghese(UST,IN)" w:date="2022-09-27T18:14:00Z"/>
          <w:rStyle w:val="Hyperlink"/>
          <w:rFonts w:asciiTheme="majorHAnsi" w:hAnsiTheme="majorHAnsi" w:cstheme="majorHAnsi"/>
        </w:rPr>
      </w:pPr>
      <w:commentRangeStart w:id="3768"/>
      <w:r w:rsidRPr="00F638D6">
        <w:rPr>
          <w:rFonts w:asciiTheme="majorHAnsi" w:hAnsiTheme="majorHAnsi" w:cstheme="majorHAnsi"/>
          <w:b/>
          <w:bCs/>
        </w:rPr>
        <w:t>A</w:t>
      </w:r>
      <w:r w:rsidR="00F638D6" w:rsidRPr="00F638D6">
        <w:rPr>
          <w:rFonts w:asciiTheme="majorHAnsi" w:hAnsiTheme="majorHAnsi" w:cstheme="majorHAnsi"/>
          <w:b/>
          <w:bCs/>
        </w:rPr>
        <w:t>mazon</w:t>
      </w:r>
      <w:r w:rsidRPr="00F638D6">
        <w:rPr>
          <w:rFonts w:asciiTheme="majorHAnsi" w:hAnsiTheme="majorHAnsi" w:cstheme="majorHAnsi"/>
          <w:b/>
          <w:bCs/>
        </w:rPr>
        <w:t xml:space="preserve"> E</w:t>
      </w:r>
      <w:r w:rsidR="00453C1C" w:rsidRPr="00F638D6">
        <w:rPr>
          <w:rFonts w:asciiTheme="majorHAnsi" w:hAnsiTheme="majorHAnsi" w:cstheme="majorHAnsi"/>
          <w:b/>
          <w:bCs/>
        </w:rPr>
        <w:t>la</w:t>
      </w:r>
      <w:r w:rsidR="00F638D6" w:rsidRPr="00F638D6">
        <w:rPr>
          <w:rFonts w:asciiTheme="majorHAnsi" w:hAnsiTheme="majorHAnsi" w:cstheme="majorHAnsi"/>
          <w:b/>
          <w:bCs/>
        </w:rPr>
        <w:t>stic Container Register (ECR)</w:t>
      </w:r>
      <w:r w:rsidR="00F638D6">
        <w:rPr>
          <w:rFonts w:asciiTheme="majorHAnsi" w:hAnsiTheme="majorHAnsi" w:cstheme="majorHAnsi"/>
        </w:rPr>
        <w:t xml:space="preserve"> </w:t>
      </w:r>
      <w:commentRangeEnd w:id="3768"/>
      <w:r w:rsidR="00846D04">
        <w:rPr>
          <w:rStyle w:val="CommentReference"/>
        </w:rPr>
        <w:commentReference w:id="3768"/>
      </w:r>
      <w:r w:rsidR="00A2262B">
        <w:rPr>
          <w:rFonts w:asciiTheme="majorHAnsi" w:hAnsiTheme="majorHAnsi" w:cstheme="majorHAnsi"/>
        </w:rPr>
        <w:t>–</w:t>
      </w:r>
      <w:ins w:id="3769" w:author="Binoy Varghese(UST,IN)" w:date="2022-09-27T18:14:00Z">
        <w:r w:rsidR="00C55331">
          <w:rPr>
            <w:rFonts w:asciiTheme="majorHAnsi" w:hAnsiTheme="majorHAnsi" w:cstheme="majorHAnsi"/>
          </w:rPr>
          <w:t xml:space="preserve">CI can push to any Registry. ECR is the one of the </w:t>
        </w:r>
      </w:ins>
      <w:ins w:id="3770" w:author="Binoy Varghese(UST,IN)" w:date="2022-09-27T18:15:00Z">
        <w:r w:rsidR="00C55331">
          <w:rPr>
            <w:rFonts w:asciiTheme="majorHAnsi" w:hAnsiTheme="majorHAnsi" w:cstheme="majorHAnsi"/>
          </w:rPr>
          <w:t xml:space="preserve">registry which is using AWS. </w:t>
        </w:r>
      </w:ins>
      <w:r w:rsidR="00F638D6">
        <w:rPr>
          <w:rFonts w:asciiTheme="majorHAnsi" w:hAnsiTheme="majorHAnsi" w:cstheme="majorHAnsi"/>
        </w:rPr>
        <w:t xml:space="preserve"> </w:t>
      </w:r>
      <w:r w:rsidR="00A2262B">
        <w:rPr>
          <w:rFonts w:asciiTheme="majorHAnsi" w:hAnsiTheme="majorHAnsi" w:cstheme="majorHAnsi"/>
        </w:rPr>
        <w:t>ECR is a private registry hosts</w:t>
      </w:r>
      <w:r w:rsidR="00682896">
        <w:rPr>
          <w:rFonts w:asciiTheme="majorHAnsi" w:hAnsiTheme="majorHAnsi" w:cstheme="majorHAnsi"/>
        </w:rPr>
        <w:t xml:space="preserve"> and manage</w:t>
      </w:r>
      <w:r w:rsidR="00A2262B">
        <w:rPr>
          <w:rFonts w:asciiTheme="majorHAnsi" w:hAnsiTheme="majorHAnsi" w:cstheme="majorHAnsi"/>
        </w:rPr>
        <w:t xml:space="preserve"> your container images</w:t>
      </w:r>
      <w:r w:rsidR="00113A38">
        <w:rPr>
          <w:rFonts w:asciiTheme="majorHAnsi" w:hAnsiTheme="majorHAnsi" w:cstheme="majorHAnsi"/>
        </w:rPr>
        <w:t xml:space="preserve"> and artifacts</w:t>
      </w:r>
      <w:r w:rsidR="00A2262B">
        <w:rPr>
          <w:rFonts w:asciiTheme="majorHAnsi" w:hAnsiTheme="majorHAnsi" w:cstheme="majorHAnsi"/>
        </w:rPr>
        <w:t xml:space="preserve"> </w:t>
      </w:r>
      <w:r w:rsidR="00113A38">
        <w:rPr>
          <w:rFonts w:asciiTheme="majorHAnsi" w:hAnsiTheme="majorHAnsi" w:cstheme="majorHAnsi"/>
        </w:rPr>
        <w:t xml:space="preserve">consisting of Docker and Open Container Initiative (OCI) </w:t>
      </w:r>
      <w:r w:rsidR="00A2262B">
        <w:rPr>
          <w:rFonts w:asciiTheme="majorHAnsi" w:hAnsiTheme="majorHAnsi" w:cstheme="majorHAnsi"/>
        </w:rPr>
        <w:t>in a highly available and scalable architecture</w:t>
      </w:r>
      <w:r w:rsidR="007E4179">
        <w:rPr>
          <w:rFonts w:asciiTheme="majorHAnsi" w:hAnsiTheme="majorHAnsi" w:cstheme="majorHAnsi"/>
        </w:rPr>
        <w:t>.</w:t>
      </w:r>
      <w:r w:rsidR="007D1FE6">
        <w:rPr>
          <w:rFonts w:asciiTheme="majorHAnsi" w:hAnsiTheme="majorHAnsi" w:cstheme="majorHAnsi"/>
        </w:rPr>
        <w:t xml:space="preserve"> </w:t>
      </w:r>
      <w:del w:id="3771" w:author="Binoy Varghese(UST,IN)" w:date="2022-09-27T18:22:00Z">
        <w:r w:rsidR="007D1FE6" w:rsidDel="009849CE">
          <w:rPr>
            <w:rFonts w:asciiTheme="majorHAnsi" w:hAnsiTheme="majorHAnsi" w:cstheme="majorHAnsi"/>
          </w:rPr>
          <w:delText>For</w:delText>
        </w:r>
      </w:del>
      <w:del w:id="3772" w:author="Binoy Varghese(UST,IN)" w:date="2022-09-27T18:21:00Z">
        <w:r w:rsidR="007D1FE6" w:rsidDel="009849CE">
          <w:rPr>
            <w:rFonts w:asciiTheme="majorHAnsi" w:hAnsiTheme="majorHAnsi" w:cstheme="majorHAnsi"/>
          </w:rPr>
          <w:delText xml:space="preserve"> </w:delText>
        </w:r>
      </w:del>
      <w:del w:id="3773" w:author="Binoy Varghese(UST,IN)" w:date="2022-09-27T18:22:00Z">
        <w:r w:rsidR="007D1FE6" w:rsidDel="009849CE">
          <w:rPr>
            <w:rFonts w:asciiTheme="majorHAnsi" w:hAnsiTheme="majorHAnsi" w:cstheme="majorHAnsi"/>
          </w:rPr>
          <w:delText>more details visit official site</w:delText>
        </w:r>
        <w:r w:rsidR="00A75988" w:rsidDel="009849CE">
          <w:rPr>
            <w:rFonts w:asciiTheme="majorHAnsi" w:hAnsiTheme="majorHAnsi" w:cstheme="majorHAnsi"/>
          </w:rPr>
          <w:delText xml:space="preserve"> </w:delText>
        </w:r>
        <w:r w:rsidR="004A25EF" w:rsidDel="009849CE">
          <w:fldChar w:fldCharType="begin"/>
        </w:r>
        <w:r w:rsidR="004A25EF" w:rsidDel="009849CE">
          <w:delInstrText xml:space="preserve"> HYPERLINK "https://docs.aws.amazon.com/AmazonECR/latest/userguide/Registries.html" </w:delInstrText>
        </w:r>
        <w:r w:rsidR="004A25EF" w:rsidDel="009849CE">
          <w:fldChar w:fldCharType="separate"/>
        </w:r>
        <w:r w:rsidR="00A75988" w:rsidRPr="0090576C" w:rsidDel="009849CE">
          <w:rPr>
            <w:rStyle w:val="Hyperlink"/>
            <w:rFonts w:asciiTheme="majorHAnsi" w:hAnsiTheme="majorHAnsi" w:cstheme="majorHAnsi"/>
          </w:rPr>
          <w:delText>https://docs.aws.amazon.com/AmazonECR/latest/userguide/Registries.html</w:delText>
        </w:r>
        <w:r w:rsidR="004A25EF" w:rsidDel="009849CE">
          <w:rPr>
            <w:rStyle w:val="Hyperlink"/>
            <w:rFonts w:asciiTheme="majorHAnsi" w:hAnsiTheme="majorHAnsi" w:cstheme="majorHAnsi"/>
          </w:rPr>
          <w:fldChar w:fldCharType="end"/>
        </w:r>
      </w:del>
    </w:p>
    <w:p w14:paraId="2F2EC696" w14:textId="77777777" w:rsidR="009849CE" w:rsidRDefault="009849CE" w:rsidP="009849CE">
      <w:pPr>
        <w:pStyle w:val="ListParagraph"/>
        <w:numPr>
          <w:ilvl w:val="1"/>
          <w:numId w:val="7"/>
        </w:numPr>
        <w:rPr>
          <w:ins w:id="3774" w:author="Binoy Varghese(UST,IN)" w:date="2022-09-27T18:22:00Z"/>
          <w:b/>
          <w:bCs/>
        </w:rPr>
      </w:pPr>
      <w:ins w:id="3775" w:author="Binoy Varghese(UST,IN)" w:date="2022-09-27T18:22:00Z">
        <w:r>
          <w:rPr>
            <w:b/>
            <w:bCs/>
          </w:rPr>
          <w:t xml:space="preserve">Sources or Reference to get more details  </w:t>
        </w:r>
      </w:ins>
    </w:p>
    <w:tbl>
      <w:tblPr>
        <w:tblStyle w:val="TableGrid"/>
        <w:tblW w:w="8930" w:type="dxa"/>
        <w:tblInd w:w="421" w:type="dxa"/>
        <w:tblLook w:val="04A0" w:firstRow="1" w:lastRow="0" w:firstColumn="1" w:lastColumn="0" w:noHBand="0" w:noVBand="1"/>
      </w:tblPr>
      <w:tblGrid>
        <w:gridCol w:w="518"/>
        <w:gridCol w:w="1700"/>
        <w:gridCol w:w="6712"/>
      </w:tblGrid>
      <w:tr w:rsidR="009849CE" w14:paraId="46F15BC2" w14:textId="77777777" w:rsidTr="00C002C1">
        <w:trPr>
          <w:ins w:id="3776" w:author="Binoy Varghese(UST,IN)" w:date="2022-09-27T18:22:00Z"/>
        </w:trPr>
        <w:tc>
          <w:tcPr>
            <w:tcW w:w="518" w:type="dxa"/>
            <w:shd w:val="clear" w:color="auto" w:fill="17365D" w:themeFill="text2" w:themeFillShade="BF"/>
          </w:tcPr>
          <w:p w14:paraId="30852F4D" w14:textId="77777777" w:rsidR="009849CE" w:rsidRPr="00164A20" w:rsidRDefault="009849CE" w:rsidP="00C002C1">
            <w:pPr>
              <w:rPr>
                <w:ins w:id="3777" w:author="Binoy Varghese(UST,IN)" w:date="2022-09-27T18:22:00Z"/>
                <w:rFonts w:asciiTheme="majorHAnsi" w:hAnsiTheme="majorHAnsi" w:cstheme="majorHAnsi"/>
                <w:b/>
                <w:bCs/>
                <w:color w:val="FFFFFF" w:themeColor="background1"/>
              </w:rPr>
            </w:pPr>
            <w:ins w:id="3778" w:author="Binoy Varghese(UST,IN)" w:date="2022-09-27T18:22:00Z">
              <w:r>
                <w:rPr>
                  <w:rFonts w:asciiTheme="majorHAnsi" w:hAnsiTheme="majorHAnsi" w:cstheme="majorHAnsi"/>
                  <w:b/>
                  <w:bCs/>
                  <w:color w:val="FFFFFF" w:themeColor="background1"/>
                </w:rPr>
                <w:t>#</w:t>
              </w:r>
            </w:ins>
          </w:p>
        </w:tc>
        <w:tc>
          <w:tcPr>
            <w:tcW w:w="1700" w:type="dxa"/>
            <w:shd w:val="clear" w:color="auto" w:fill="17365D" w:themeFill="text2" w:themeFillShade="BF"/>
          </w:tcPr>
          <w:p w14:paraId="00746967" w14:textId="77777777" w:rsidR="009849CE" w:rsidRPr="00164A20" w:rsidRDefault="009849CE" w:rsidP="00C002C1">
            <w:pPr>
              <w:rPr>
                <w:ins w:id="3779" w:author="Binoy Varghese(UST,IN)" w:date="2022-09-27T18:22:00Z"/>
                <w:rFonts w:asciiTheme="majorHAnsi" w:hAnsiTheme="majorHAnsi" w:cstheme="majorHAnsi"/>
                <w:b/>
                <w:bCs/>
                <w:color w:val="FFFFFF" w:themeColor="background1"/>
              </w:rPr>
            </w:pPr>
            <w:ins w:id="3780" w:author="Binoy Varghese(UST,IN)" w:date="2022-09-27T18:22:00Z">
              <w:r>
                <w:rPr>
                  <w:rFonts w:asciiTheme="majorHAnsi" w:hAnsiTheme="majorHAnsi" w:cstheme="majorHAnsi"/>
                  <w:b/>
                  <w:bCs/>
                  <w:color w:val="FFFFFF" w:themeColor="background1"/>
                </w:rPr>
                <w:t>Tool/Repository</w:t>
              </w:r>
            </w:ins>
          </w:p>
        </w:tc>
        <w:tc>
          <w:tcPr>
            <w:tcW w:w="6712" w:type="dxa"/>
            <w:shd w:val="clear" w:color="auto" w:fill="17365D" w:themeFill="text2" w:themeFillShade="BF"/>
          </w:tcPr>
          <w:p w14:paraId="0CFC5263" w14:textId="77777777" w:rsidR="009849CE" w:rsidRPr="00164A20" w:rsidRDefault="009849CE" w:rsidP="00C002C1">
            <w:pPr>
              <w:rPr>
                <w:ins w:id="3781" w:author="Binoy Varghese(UST,IN)" w:date="2022-09-27T18:22:00Z"/>
                <w:rFonts w:asciiTheme="majorHAnsi" w:hAnsiTheme="majorHAnsi" w:cstheme="majorHAnsi"/>
                <w:b/>
                <w:bCs/>
                <w:color w:val="FFFFFF" w:themeColor="background1"/>
              </w:rPr>
            </w:pPr>
            <w:ins w:id="3782" w:author="Binoy Varghese(UST,IN)" w:date="2022-09-27T18:22:00Z">
              <w:r>
                <w:rPr>
                  <w:rFonts w:asciiTheme="majorHAnsi" w:hAnsiTheme="majorHAnsi" w:cstheme="majorHAnsi"/>
                  <w:b/>
                  <w:bCs/>
                  <w:color w:val="FFFFFF" w:themeColor="background1"/>
                </w:rPr>
                <w:t>Reference Link</w:t>
              </w:r>
            </w:ins>
          </w:p>
        </w:tc>
      </w:tr>
      <w:tr w:rsidR="009849CE" w14:paraId="33AE930E" w14:textId="77777777" w:rsidTr="00C002C1">
        <w:trPr>
          <w:ins w:id="3783" w:author="Binoy Varghese(UST,IN)" w:date="2022-09-27T18:22:00Z"/>
        </w:trPr>
        <w:tc>
          <w:tcPr>
            <w:tcW w:w="518" w:type="dxa"/>
          </w:tcPr>
          <w:p w14:paraId="345A04DF" w14:textId="77777777" w:rsidR="009849CE" w:rsidRPr="004837B4" w:rsidRDefault="009849CE" w:rsidP="00C002C1">
            <w:pPr>
              <w:rPr>
                <w:ins w:id="3784" w:author="Binoy Varghese(UST,IN)" w:date="2022-09-27T18:22:00Z"/>
                <w:rFonts w:asciiTheme="majorHAnsi" w:hAnsiTheme="majorHAnsi" w:cstheme="majorHAnsi"/>
                <w:color w:val="000000"/>
              </w:rPr>
            </w:pPr>
            <w:ins w:id="3785" w:author="Binoy Varghese(UST,IN)" w:date="2022-09-27T18:22:00Z">
              <w:r>
                <w:rPr>
                  <w:rFonts w:asciiTheme="majorHAnsi" w:hAnsiTheme="majorHAnsi" w:cstheme="majorHAnsi"/>
                  <w:color w:val="000000"/>
                </w:rPr>
                <w:t>1</w:t>
              </w:r>
            </w:ins>
          </w:p>
        </w:tc>
        <w:tc>
          <w:tcPr>
            <w:tcW w:w="1700" w:type="dxa"/>
          </w:tcPr>
          <w:p w14:paraId="7C79A3A5" w14:textId="77777777" w:rsidR="009849CE" w:rsidRPr="004837B4" w:rsidRDefault="009849CE" w:rsidP="00C002C1">
            <w:pPr>
              <w:rPr>
                <w:ins w:id="3786" w:author="Binoy Varghese(UST,IN)" w:date="2022-09-27T18:22:00Z"/>
                <w:rFonts w:asciiTheme="majorHAnsi" w:hAnsiTheme="majorHAnsi" w:cstheme="majorHAnsi"/>
                <w:color w:val="000000"/>
              </w:rPr>
            </w:pPr>
            <w:ins w:id="3787" w:author="Binoy Varghese(UST,IN)" w:date="2022-09-27T18:22:00Z">
              <w:r>
                <w:rPr>
                  <w:rFonts w:asciiTheme="majorHAnsi" w:hAnsiTheme="majorHAnsi" w:cstheme="majorHAnsi"/>
                  <w:color w:val="000000"/>
                </w:rPr>
                <w:t>GitLab</w:t>
              </w:r>
            </w:ins>
          </w:p>
        </w:tc>
        <w:tc>
          <w:tcPr>
            <w:tcW w:w="6712" w:type="dxa"/>
          </w:tcPr>
          <w:p w14:paraId="6187D977" w14:textId="77777777" w:rsidR="009849CE" w:rsidRDefault="009849CE" w:rsidP="00C002C1">
            <w:pPr>
              <w:rPr>
                <w:ins w:id="3788" w:author="Binoy Varghese(UST,IN)" w:date="2022-09-27T18:22:00Z"/>
                <w:rFonts w:asciiTheme="majorHAnsi" w:hAnsiTheme="majorHAnsi" w:cstheme="majorHAnsi"/>
                <w:b/>
                <w:bCs/>
                <w:color w:val="000000"/>
              </w:rPr>
            </w:pPr>
            <w:ins w:id="3789" w:author="Binoy Varghese(UST,IN)" w:date="2022-09-27T18:22:00Z">
              <w:r>
                <w:rPr>
                  <w:rFonts w:asciiTheme="majorHAnsi" w:hAnsiTheme="majorHAnsi" w:cstheme="majorHAnsi"/>
                  <w:b/>
                  <w:bCs/>
                  <w:color w:val="000000"/>
                </w:rPr>
                <w:t>https://docs.gitlab.com</w:t>
              </w:r>
            </w:ins>
          </w:p>
        </w:tc>
      </w:tr>
      <w:tr w:rsidR="009849CE" w14:paraId="71D9A131" w14:textId="77777777" w:rsidTr="00C002C1">
        <w:trPr>
          <w:ins w:id="3790" w:author="Binoy Varghese(UST,IN)" w:date="2022-09-27T18:22:00Z"/>
        </w:trPr>
        <w:tc>
          <w:tcPr>
            <w:tcW w:w="518" w:type="dxa"/>
          </w:tcPr>
          <w:p w14:paraId="4B4C5E58" w14:textId="77777777" w:rsidR="009849CE" w:rsidRDefault="009849CE" w:rsidP="00C002C1">
            <w:pPr>
              <w:rPr>
                <w:ins w:id="3791" w:author="Binoy Varghese(UST,IN)" w:date="2022-09-27T18:22:00Z"/>
                <w:rFonts w:asciiTheme="majorHAnsi" w:hAnsiTheme="majorHAnsi" w:cstheme="majorHAnsi"/>
                <w:color w:val="000000"/>
              </w:rPr>
            </w:pPr>
            <w:ins w:id="3792" w:author="Binoy Varghese(UST,IN)" w:date="2022-09-27T18:22:00Z">
              <w:r>
                <w:rPr>
                  <w:rFonts w:asciiTheme="majorHAnsi" w:hAnsiTheme="majorHAnsi" w:cstheme="majorHAnsi"/>
                  <w:color w:val="000000"/>
                </w:rPr>
                <w:t>2</w:t>
              </w:r>
            </w:ins>
          </w:p>
        </w:tc>
        <w:tc>
          <w:tcPr>
            <w:tcW w:w="1700" w:type="dxa"/>
          </w:tcPr>
          <w:p w14:paraId="4BCC4324" w14:textId="77777777" w:rsidR="009849CE" w:rsidRDefault="009849CE" w:rsidP="00C002C1">
            <w:pPr>
              <w:rPr>
                <w:ins w:id="3793" w:author="Binoy Varghese(UST,IN)" w:date="2022-09-27T18:22:00Z"/>
                <w:rFonts w:asciiTheme="majorHAnsi" w:hAnsiTheme="majorHAnsi" w:cstheme="majorHAnsi"/>
                <w:color w:val="000000"/>
              </w:rPr>
            </w:pPr>
            <w:ins w:id="3794" w:author="Binoy Varghese(UST,IN)" w:date="2022-09-27T18:22:00Z">
              <w:r>
                <w:rPr>
                  <w:rFonts w:asciiTheme="majorHAnsi" w:hAnsiTheme="majorHAnsi" w:cstheme="majorHAnsi"/>
                  <w:color w:val="000000"/>
                </w:rPr>
                <w:t xml:space="preserve">Jfrog </w:t>
              </w:r>
            </w:ins>
          </w:p>
        </w:tc>
        <w:tc>
          <w:tcPr>
            <w:tcW w:w="6712" w:type="dxa"/>
          </w:tcPr>
          <w:p w14:paraId="76388881" w14:textId="77777777" w:rsidR="009849CE" w:rsidRDefault="009849CE" w:rsidP="00C002C1">
            <w:pPr>
              <w:rPr>
                <w:ins w:id="3795" w:author="Binoy Varghese(UST,IN)" w:date="2022-09-27T18:22:00Z"/>
                <w:rFonts w:asciiTheme="majorHAnsi" w:hAnsiTheme="majorHAnsi" w:cstheme="majorHAnsi"/>
                <w:b/>
                <w:bCs/>
                <w:color w:val="000000"/>
              </w:rPr>
            </w:pPr>
            <w:ins w:id="3796" w:author="Binoy Varghese(UST,IN)" w:date="2022-09-27T18:22:00Z">
              <w:r>
                <w:rPr>
                  <w:rFonts w:asciiTheme="majorHAnsi" w:hAnsiTheme="majorHAnsi" w:cstheme="majorHAnsi"/>
                  <w:b/>
                  <w:bCs/>
                  <w:color w:val="000000"/>
                </w:rPr>
                <w:t>https://jfrog.com</w:t>
              </w:r>
            </w:ins>
          </w:p>
        </w:tc>
      </w:tr>
      <w:tr w:rsidR="009849CE" w14:paraId="40A34567" w14:textId="77777777" w:rsidTr="00C002C1">
        <w:trPr>
          <w:ins w:id="3797" w:author="Binoy Varghese(UST,IN)" w:date="2022-09-27T18:22:00Z"/>
        </w:trPr>
        <w:tc>
          <w:tcPr>
            <w:tcW w:w="518" w:type="dxa"/>
          </w:tcPr>
          <w:p w14:paraId="4509B708" w14:textId="77777777" w:rsidR="009849CE" w:rsidRDefault="009849CE" w:rsidP="00C002C1">
            <w:pPr>
              <w:rPr>
                <w:ins w:id="3798" w:author="Binoy Varghese(UST,IN)" w:date="2022-09-27T18:22:00Z"/>
                <w:rFonts w:asciiTheme="majorHAnsi" w:hAnsiTheme="majorHAnsi" w:cstheme="majorHAnsi"/>
                <w:color w:val="000000"/>
              </w:rPr>
            </w:pPr>
            <w:ins w:id="3799" w:author="Binoy Varghese(UST,IN)" w:date="2022-09-27T18:22:00Z">
              <w:r>
                <w:rPr>
                  <w:rFonts w:asciiTheme="majorHAnsi" w:hAnsiTheme="majorHAnsi" w:cstheme="majorHAnsi"/>
                  <w:color w:val="000000"/>
                </w:rPr>
                <w:t>3</w:t>
              </w:r>
            </w:ins>
          </w:p>
        </w:tc>
        <w:tc>
          <w:tcPr>
            <w:tcW w:w="1700" w:type="dxa"/>
          </w:tcPr>
          <w:p w14:paraId="20BF8CD8" w14:textId="77777777" w:rsidR="009849CE" w:rsidRDefault="009849CE" w:rsidP="00C002C1">
            <w:pPr>
              <w:rPr>
                <w:ins w:id="3800" w:author="Binoy Varghese(UST,IN)" w:date="2022-09-27T18:22:00Z"/>
                <w:rFonts w:asciiTheme="majorHAnsi" w:hAnsiTheme="majorHAnsi" w:cstheme="majorHAnsi"/>
                <w:color w:val="000000"/>
              </w:rPr>
            </w:pPr>
            <w:ins w:id="3801" w:author="Binoy Varghese(UST,IN)" w:date="2022-09-27T18:22:00Z">
              <w:r>
                <w:rPr>
                  <w:rFonts w:asciiTheme="majorHAnsi" w:hAnsiTheme="majorHAnsi" w:cstheme="majorHAnsi"/>
                  <w:color w:val="000000"/>
                </w:rPr>
                <w:t>AWS ECR</w:t>
              </w:r>
            </w:ins>
          </w:p>
        </w:tc>
        <w:tc>
          <w:tcPr>
            <w:tcW w:w="6712" w:type="dxa"/>
          </w:tcPr>
          <w:p w14:paraId="6F8AF343" w14:textId="77777777" w:rsidR="009849CE" w:rsidRDefault="009849CE" w:rsidP="00C002C1">
            <w:pPr>
              <w:rPr>
                <w:ins w:id="3802" w:author="Binoy Varghese(UST,IN)" w:date="2022-09-27T18:22:00Z"/>
                <w:rFonts w:asciiTheme="majorHAnsi" w:hAnsiTheme="majorHAnsi" w:cstheme="majorHAnsi"/>
                <w:b/>
                <w:bCs/>
                <w:color w:val="000000"/>
              </w:rPr>
            </w:pPr>
            <w:ins w:id="3803" w:author="Binoy Varghese(UST,IN)" w:date="2022-09-27T18:22:00Z">
              <w:r w:rsidRPr="000F429F">
                <w:rPr>
                  <w:rFonts w:asciiTheme="majorHAnsi" w:hAnsiTheme="majorHAnsi" w:cstheme="majorHAnsi"/>
                  <w:b/>
                  <w:bCs/>
                  <w:color w:val="000000"/>
                </w:rPr>
                <w:t>https://docs.aws.amazon.com/AmazonECR/</w:t>
              </w:r>
            </w:ins>
          </w:p>
        </w:tc>
      </w:tr>
      <w:tr w:rsidR="009849CE" w14:paraId="6BDCD4AD" w14:textId="77777777" w:rsidTr="00C002C1">
        <w:trPr>
          <w:ins w:id="3804" w:author="Binoy Varghese(UST,IN)" w:date="2022-09-27T18:22:00Z"/>
        </w:trPr>
        <w:tc>
          <w:tcPr>
            <w:tcW w:w="518" w:type="dxa"/>
          </w:tcPr>
          <w:p w14:paraId="52AA6831" w14:textId="77777777" w:rsidR="009849CE" w:rsidRDefault="009849CE" w:rsidP="00C002C1">
            <w:pPr>
              <w:rPr>
                <w:ins w:id="3805" w:author="Binoy Varghese(UST,IN)" w:date="2022-09-27T18:22:00Z"/>
                <w:rFonts w:asciiTheme="majorHAnsi" w:hAnsiTheme="majorHAnsi" w:cstheme="majorHAnsi"/>
                <w:color w:val="000000"/>
              </w:rPr>
            </w:pPr>
            <w:ins w:id="3806" w:author="Binoy Varghese(UST,IN)" w:date="2022-09-27T18:22:00Z">
              <w:r>
                <w:rPr>
                  <w:rFonts w:asciiTheme="majorHAnsi" w:hAnsiTheme="majorHAnsi" w:cstheme="majorHAnsi"/>
                  <w:color w:val="000000"/>
                </w:rPr>
                <w:t>4</w:t>
              </w:r>
            </w:ins>
          </w:p>
        </w:tc>
        <w:tc>
          <w:tcPr>
            <w:tcW w:w="1700" w:type="dxa"/>
          </w:tcPr>
          <w:p w14:paraId="6E6C0F97" w14:textId="77777777" w:rsidR="009849CE" w:rsidRDefault="009849CE" w:rsidP="00C002C1">
            <w:pPr>
              <w:rPr>
                <w:ins w:id="3807" w:author="Binoy Varghese(UST,IN)" w:date="2022-09-27T18:22:00Z"/>
                <w:rFonts w:asciiTheme="majorHAnsi" w:hAnsiTheme="majorHAnsi" w:cstheme="majorHAnsi"/>
                <w:color w:val="000000"/>
              </w:rPr>
            </w:pPr>
            <w:ins w:id="3808" w:author="Binoy Varghese(UST,IN)" w:date="2022-09-27T18:22:00Z">
              <w:r>
                <w:rPr>
                  <w:rFonts w:asciiTheme="majorHAnsi" w:hAnsiTheme="majorHAnsi" w:cstheme="majorHAnsi"/>
                  <w:color w:val="000000"/>
                </w:rPr>
                <w:t>Docker</w:t>
              </w:r>
            </w:ins>
          </w:p>
        </w:tc>
        <w:tc>
          <w:tcPr>
            <w:tcW w:w="6712" w:type="dxa"/>
          </w:tcPr>
          <w:p w14:paraId="429F145C" w14:textId="77777777" w:rsidR="009849CE" w:rsidRDefault="009849CE" w:rsidP="00C002C1">
            <w:pPr>
              <w:rPr>
                <w:ins w:id="3809" w:author="Binoy Varghese(UST,IN)" w:date="2022-09-27T18:22:00Z"/>
                <w:rFonts w:asciiTheme="majorHAnsi" w:hAnsiTheme="majorHAnsi" w:cstheme="majorHAnsi"/>
                <w:b/>
                <w:bCs/>
                <w:color w:val="000000"/>
              </w:rPr>
            </w:pPr>
            <w:ins w:id="3810" w:author="Binoy Varghese(UST,IN)" w:date="2022-09-27T18:22:00Z">
              <w:r>
                <w:fldChar w:fldCharType="begin"/>
              </w:r>
              <w:r>
                <w:instrText xml:space="preserve"> HYPERLINK "https://www.docker.com" </w:instrText>
              </w:r>
              <w:r>
                <w:fldChar w:fldCharType="separate"/>
              </w:r>
              <w:r w:rsidRPr="0090576C">
                <w:rPr>
                  <w:rStyle w:val="Hyperlink"/>
                  <w:rFonts w:asciiTheme="majorHAnsi" w:hAnsiTheme="majorHAnsi" w:cstheme="majorHAnsi"/>
                </w:rPr>
                <w:t>https://www.docker.com</w:t>
              </w:r>
              <w:r>
                <w:rPr>
                  <w:rStyle w:val="Hyperlink"/>
                  <w:rFonts w:asciiTheme="majorHAnsi" w:hAnsiTheme="majorHAnsi" w:cstheme="majorHAnsi"/>
                </w:rPr>
                <w:fldChar w:fldCharType="end"/>
              </w:r>
            </w:ins>
          </w:p>
        </w:tc>
      </w:tr>
      <w:tr w:rsidR="009849CE" w14:paraId="535541AB" w14:textId="77777777" w:rsidTr="00C002C1">
        <w:trPr>
          <w:ins w:id="3811" w:author="Binoy Varghese(UST,IN)" w:date="2022-09-27T18:22:00Z"/>
        </w:trPr>
        <w:tc>
          <w:tcPr>
            <w:tcW w:w="518" w:type="dxa"/>
          </w:tcPr>
          <w:p w14:paraId="11D7E716" w14:textId="77777777" w:rsidR="009849CE" w:rsidRDefault="009849CE" w:rsidP="00C002C1">
            <w:pPr>
              <w:rPr>
                <w:ins w:id="3812" w:author="Binoy Varghese(UST,IN)" w:date="2022-09-27T18:22:00Z"/>
                <w:rFonts w:asciiTheme="majorHAnsi" w:hAnsiTheme="majorHAnsi" w:cstheme="majorHAnsi"/>
                <w:color w:val="000000"/>
              </w:rPr>
            </w:pPr>
            <w:ins w:id="3813" w:author="Binoy Varghese(UST,IN)" w:date="2022-09-27T18:22:00Z">
              <w:r>
                <w:rPr>
                  <w:rFonts w:asciiTheme="majorHAnsi" w:hAnsiTheme="majorHAnsi" w:cstheme="majorHAnsi"/>
                  <w:color w:val="000000"/>
                </w:rPr>
                <w:t>5</w:t>
              </w:r>
            </w:ins>
          </w:p>
        </w:tc>
        <w:tc>
          <w:tcPr>
            <w:tcW w:w="1700" w:type="dxa"/>
          </w:tcPr>
          <w:p w14:paraId="22C902BF" w14:textId="77777777" w:rsidR="009849CE" w:rsidRDefault="009849CE" w:rsidP="00C002C1">
            <w:pPr>
              <w:rPr>
                <w:ins w:id="3814" w:author="Binoy Varghese(UST,IN)" w:date="2022-09-27T18:22:00Z"/>
                <w:rFonts w:asciiTheme="majorHAnsi" w:hAnsiTheme="majorHAnsi" w:cstheme="majorHAnsi"/>
                <w:color w:val="000000"/>
              </w:rPr>
            </w:pPr>
            <w:ins w:id="3815" w:author="Binoy Varghese(UST,IN)" w:date="2022-09-27T18:22:00Z">
              <w:r>
                <w:rPr>
                  <w:rFonts w:asciiTheme="majorHAnsi" w:hAnsiTheme="majorHAnsi" w:cstheme="majorHAnsi"/>
                  <w:color w:val="000000"/>
                </w:rPr>
                <w:t>Maven</w:t>
              </w:r>
            </w:ins>
          </w:p>
        </w:tc>
        <w:tc>
          <w:tcPr>
            <w:tcW w:w="6712" w:type="dxa"/>
          </w:tcPr>
          <w:p w14:paraId="147B255E" w14:textId="77777777" w:rsidR="009849CE" w:rsidRDefault="009849CE" w:rsidP="00C002C1">
            <w:pPr>
              <w:rPr>
                <w:ins w:id="3816" w:author="Binoy Varghese(UST,IN)" w:date="2022-09-27T18:22:00Z"/>
                <w:rFonts w:asciiTheme="majorHAnsi" w:hAnsiTheme="majorHAnsi" w:cstheme="majorHAnsi"/>
                <w:b/>
                <w:bCs/>
                <w:color w:val="000000"/>
              </w:rPr>
            </w:pPr>
            <w:ins w:id="3817" w:author="Binoy Varghese(UST,IN)" w:date="2022-09-27T18:22:00Z">
              <w:r>
                <w:fldChar w:fldCharType="begin"/>
              </w:r>
              <w:r>
                <w:instrText xml:space="preserve"> HYPERLINK "https://maven.com" </w:instrText>
              </w:r>
              <w:r>
                <w:fldChar w:fldCharType="separate"/>
              </w:r>
              <w:r w:rsidRPr="0090576C">
                <w:rPr>
                  <w:rStyle w:val="Hyperlink"/>
                  <w:rFonts w:asciiTheme="majorHAnsi" w:hAnsiTheme="majorHAnsi" w:cstheme="majorHAnsi"/>
                </w:rPr>
                <w:t>https://maven.com</w:t>
              </w:r>
              <w:r>
                <w:rPr>
                  <w:rStyle w:val="Hyperlink"/>
                  <w:rFonts w:asciiTheme="majorHAnsi" w:hAnsiTheme="majorHAnsi" w:cstheme="majorHAnsi"/>
                </w:rPr>
                <w:fldChar w:fldCharType="end"/>
              </w:r>
            </w:ins>
          </w:p>
        </w:tc>
      </w:tr>
    </w:tbl>
    <w:p w14:paraId="636947C2" w14:textId="509FF2C5" w:rsidR="00C55331" w:rsidDel="00C55331" w:rsidRDefault="00C55331">
      <w:pPr>
        <w:jc w:val="both"/>
        <w:rPr>
          <w:del w:id="3818" w:author="Binoy Varghese(UST,IN)" w:date="2022-09-27T18:15:00Z"/>
          <w:rFonts w:asciiTheme="majorHAnsi" w:hAnsiTheme="majorHAnsi" w:cstheme="majorHAnsi"/>
        </w:rPr>
        <w:pPrChange w:id="3819" w:author="Binoy Varghese(UST,IN)" w:date="2022-09-27T18:14:00Z">
          <w:pPr>
            <w:ind w:left="360"/>
            <w:jc w:val="both"/>
          </w:pPr>
        </w:pPrChange>
      </w:pPr>
    </w:p>
    <w:p w14:paraId="50FECEC3" w14:textId="29738AC8" w:rsidR="009A0988" w:rsidDel="0052602F" w:rsidRDefault="009A0988" w:rsidP="00AB5A1D">
      <w:pPr>
        <w:ind w:left="360"/>
        <w:jc w:val="both"/>
        <w:rPr>
          <w:del w:id="3820" w:author="Binoy Varghese(UST,IN)" w:date="2022-09-19T14:21:00Z"/>
          <w:rFonts w:asciiTheme="majorHAnsi" w:hAnsiTheme="majorHAnsi" w:cstheme="majorHAnsi"/>
        </w:rPr>
      </w:pPr>
      <w:commentRangeStart w:id="3821"/>
      <w:del w:id="3822" w:author="Binoy Varghese(UST,IN)" w:date="2022-09-27T18:15:00Z">
        <w:r w:rsidRPr="00F638D6" w:rsidDel="00C55331">
          <w:rPr>
            <w:rFonts w:asciiTheme="majorHAnsi" w:hAnsiTheme="majorHAnsi" w:cstheme="majorHAnsi"/>
            <w:b/>
            <w:bCs/>
          </w:rPr>
          <w:delText xml:space="preserve">Amazon Elastic Container </w:delText>
        </w:r>
        <w:r w:rsidR="003319A6" w:rsidDel="00C55331">
          <w:rPr>
            <w:rFonts w:asciiTheme="majorHAnsi" w:hAnsiTheme="majorHAnsi" w:cstheme="majorHAnsi"/>
            <w:b/>
            <w:bCs/>
          </w:rPr>
          <w:delText>Service</w:delText>
        </w:r>
        <w:r w:rsidRPr="00F638D6" w:rsidDel="00C55331">
          <w:rPr>
            <w:rFonts w:asciiTheme="majorHAnsi" w:hAnsiTheme="majorHAnsi" w:cstheme="majorHAnsi"/>
            <w:b/>
            <w:bCs/>
          </w:rPr>
          <w:delText xml:space="preserve"> (EC</w:delText>
        </w:r>
        <w:r w:rsidR="003319A6" w:rsidDel="00C55331">
          <w:rPr>
            <w:rFonts w:asciiTheme="majorHAnsi" w:hAnsiTheme="majorHAnsi" w:cstheme="majorHAnsi"/>
            <w:b/>
            <w:bCs/>
          </w:rPr>
          <w:delText>S</w:delText>
        </w:r>
        <w:r w:rsidRPr="00F638D6" w:rsidDel="00C55331">
          <w:rPr>
            <w:rFonts w:asciiTheme="majorHAnsi" w:hAnsiTheme="majorHAnsi" w:cstheme="majorHAnsi"/>
            <w:b/>
            <w:bCs/>
          </w:rPr>
          <w:delText>)</w:delText>
        </w:r>
        <w:commentRangeEnd w:id="3821"/>
        <w:r w:rsidR="00846D04" w:rsidDel="00C55331">
          <w:rPr>
            <w:rStyle w:val="CommentReference"/>
          </w:rPr>
          <w:commentReference w:id="3821"/>
        </w:r>
        <w:r w:rsidDel="00C55331">
          <w:rPr>
            <w:rFonts w:asciiTheme="majorHAnsi" w:hAnsiTheme="majorHAnsi" w:cstheme="majorHAnsi"/>
          </w:rPr>
          <w:delText xml:space="preserve"> – E</w:delText>
        </w:r>
        <w:r w:rsidR="00F807E5" w:rsidDel="00C55331">
          <w:rPr>
            <w:rFonts w:asciiTheme="majorHAnsi" w:hAnsiTheme="majorHAnsi" w:cstheme="majorHAnsi"/>
          </w:rPr>
          <w:delText xml:space="preserve">CS is a fully managed container orchestration service that helps easily deploy, manage, and scale containerized applications. </w:delText>
        </w:r>
        <w:r w:rsidR="00166CB4" w:rsidRPr="00166CB4" w:rsidDel="00C55331">
          <w:rPr>
            <w:rFonts w:asciiTheme="majorHAnsi" w:hAnsiTheme="majorHAnsi" w:cstheme="majorHAnsi"/>
          </w:rPr>
          <w:delText xml:space="preserve">It integrates with AWS platform to provide a secure and easy-to-use solution for running container workloads in the cloud and </w:delText>
        </w:r>
        <w:r w:rsidR="00AB5A1D" w:rsidDel="00C55331">
          <w:rPr>
            <w:rFonts w:asciiTheme="majorHAnsi" w:hAnsiTheme="majorHAnsi" w:cstheme="majorHAnsi"/>
          </w:rPr>
          <w:delText>on-prem</w:delText>
        </w:r>
        <w:r w:rsidR="00166CB4" w:rsidRPr="00166CB4" w:rsidDel="00C55331">
          <w:rPr>
            <w:rFonts w:asciiTheme="majorHAnsi" w:hAnsiTheme="majorHAnsi" w:cstheme="majorHAnsi"/>
          </w:rPr>
          <w:delText xml:space="preserve"> infrastructure</w:delText>
        </w:r>
        <w:r w:rsidR="00166CB4" w:rsidDel="00C55331">
          <w:rPr>
            <w:rFonts w:asciiTheme="majorHAnsi" w:hAnsiTheme="majorHAnsi" w:cstheme="majorHAnsi"/>
          </w:rPr>
          <w:delText>.</w:delText>
        </w:r>
        <w:r w:rsidR="00AB5A1D" w:rsidDel="00C55331">
          <w:rPr>
            <w:rFonts w:asciiTheme="majorHAnsi" w:hAnsiTheme="majorHAnsi" w:cstheme="majorHAnsi"/>
          </w:rPr>
          <w:delText xml:space="preserve"> </w:delText>
        </w:r>
        <w:r w:rsidDel="00C55331">
          <w:rPr>
            <w:rFonts w:asciiTheme="majorHAnsi" w:hAnsiTheme="majorHAnsi" w:cstheme="majorHAnsi"/>
          </w:rPr>
          <w:delText>For more details visit official site</w:delText>
        </w:r>
        <w:r w:rsidR="003D3925" w:rsidDel="00C55331">
          <w:rPr>
            <w:rFonts w:asciiTheme="majorHAnsi" w:hAnsiTheme="majorHAnsi" w:cstheme="majorHAnsi"/>
          </w:rPr>
          <w:delText xml:space="preserve"> </w:delText>
        </w:r>
        <w:r w:rsidR="004A25EF" w:rsidDel="00C55331">
          <w:fldChar w:fldCharType="begin"/>
        </w:r>
        <w:r w:rsidR="004A25EF" w:rsidDel="00C55331">
          <w:delInstrText xml:space="preserve"> HYPERLINK "https://aws.amazon.com/ecs/" </w:delInstrText>
        </w:r>
        <w:r w:rsidR="004A25EF" w:rsidDel="00C55331">
          <w:fldChar w:fldCharType="separate"/>
        </w:r>
        <w:r w:rsidR="00A75988" w:rsidRPr="0090576C" w:rsidDel="00C55331">
          <w:rPr>
            <w:rStyle w:val="Hyperlink"/>
            <w:rFonts w:asciiTheme="majorHAnsi" w:hAnsiTheme="majorHAnsi" w:cstheme="majorHAnsi"/>
          </w:rPr>
          <w:delText>https://aws.amazon.com/ecs/</w:delText>
        </w:r>
        <w:r w:rsidR="004A25EF" w:rsidDel="00C55331">
          <w:rPr>
            <w:rStyle w:val="Hyperlink"/>
            <w:rFonts w:asciiTheme="majorHAnsi" w:hAnsiTheme="majorHAnsi" w:cstheme="majorHAnsi"/>
          </w:rPr>
          <w:fldChar w:fldCharType="end"/>
        </w:r>
      </w:del>
    </w:p>
    <w:p w14:paraId="1A787CF7" w14:textId="7B9A8EE4" w:rsidR="007379F5" w:rsidRDefault="007379F5" w:rsidP="007379F5">
      <w:pPr>
        <w:ind w:left="360"/>
        <w:jc w:val="both"/>
        <w:rPr>
          <w:rFonts w:asciiTheme="majorHAnsi" w:hAnsiTheme="majorHAnsi" w:cstheme="majorHAnsi"/>
        </w:rPr>
      </w:pPr>
      <w:del w:id="3823" w:author="Binoy Varghese(UST,IN)" w:date="2022-09-19T14:21:00Z">
        <w:r w:rsidRPr="006B01BA" w:rsidDel="0052602F">
          <w:rPr>
            <w:rFonts w:asciiTheme="majorHAnsi" w:hAnsiTheme="majorHAnsi" w:cstheme="majorHAnsi"/>
            <w:b/>
            <w:bCs/>
            <w:color w:val="FF0000"/>
            <w:rPrChange w:id="3824" w:author="Ramana Pinisetty(UST,IN)" w:date="2022-09-17T13:02:00Z">
              <w:rPr>
                <w:rFonts w:asciiTheme="majorHAnsi" w:hAnsiTheme="majorHAnsi" w:cstheme="majorHAnsi"/>
                <w:b/>
                <w:bCs/>
              </w:rPr>
            </w:rPrChange>
          </w:rPr>
          <w:delText xml:space="preserve">Amazon </w:delText>
        </w:r>
        <w:r w:rsidR="009E402C" w:rsidRPr="006B01BA" w:rsidDel="0052602F">
          <w:rPr>
            <w:rFonts w:asciiTheme="majorHAnsi" w:hAnsiTheme="majorHAnsi" w:cstheme="majorHAnsi"/>
            <w:b/>
            <w:bCs/>
            <w:color w:val="FF0000"/>
            <w:rPrChange w:id="3825" w:author="Ramana Pinisetty(UST,IN)" w:date="2022-09-17T13:02:00Z">
              <w:rPr>
                <w:rFonts w:asciiTheme="majorHAnsi" w:hAnsiTheme="majorHAnsi" w:cstheme="majorHAnsi"/>
                <w:b/>
                <w:bCs/>
              </w:rPr>
            </w:rPrChange>
          </w:rPr>
          <w:delText xml:space="preserve">Code </w:delText>
        </w:r>
        <w:commentRangeStart w:id="3826"/>
        <w:r w:rsidR="009E402C" w:rsidRPr="006B01BA" w:rsidDel="0052602F">
          <w:rPr>
            <w:rFonts w:asciiTheme="majorHAnsi" w:hAnsiTheme="majorHAnsi" w:cstheme="majorHAnsi"/>
            <w:b/>
            <w:bCs/>
            <w:color w:val="FF0000"/>
            <w:rPrChange w:id="3827" w:author="Ramana Pinisetty(UST,IN)" w:date="2022-09-17T13:02:00Z">
              <w:rPr>
                <w:rFonts w:asciiTheme="majorHAnsi" w:hAnsiTheme="majorHAnsi" w:cstheme="majorHAnsi"/>
                <w:b/>
                <w:bCs/>
              </w:rPr>
            </w:rPrChange>
          </w:rPr>
          <w:delText>Pipeline</w:delText>
        </w:r>
        <w:commentRangeEnd w:id="3826"/>
        <w:r w:rsidR="00547FF9" w:rsidRPr="006B01BA" w:rsidDel="0052602F">
          <w:rPr>
            <w:rStyle w:val="CommentReference"/>
            <w:color w:val="FF0000"/>
            <w:rPrChange w:id="3828" w:author="Ramana Pinisetty(UST,IN)" w:date="2022-09-17T13:02:00Z">
              <w:rPr>
                <w:rStyle w:val="CommentReference"/>
              </w:rPr>
            </w:rPrChange>
          </w:rPr>
          <w:commentReference w:id="3826"/>
        </w:r>
        <w:r w:rsidRPr="006B01BA" w:rsidDel="0052602F">
          <w:rPr>
            <w:rFonts w:asciiTheme="majorHAnsi" w:hAnsiTheme="majorHAnsi" w:cstheme="majorHAnsi"/>
            <w:color w:val="FF0000"/>
            <w:rPrChange w:id="3829" w:author="Ramana Pinisetty(UST,IN)" w:date="2022-09-17T13:02:00Z">
              <w:rPr>
                <w:rFonts w:asciiTheme="majorHAnsi" w:hAnsiTheme="majorHAnsi" w:cstheme="majorHAnsi"/>
              </w:rPr>
            </w:rPrChange>
          </w:rPr>
          <w:delText xml:space="preserve"> </w:delText>
        </w:r>
        <w:r w:rsidDel="0052602F">
          <w:rPr>
            <w:rFonts w:asciiTheme="majorHAnsi" w:hAnsiTheme="majorHAnsi" w:cstheme="majorHAnsi"/>
          </w:rPr>
          <w:delText xml:space="preserve">– </w:delText>
        </w:r>
        <w:r w:rsidR="002F2D07" w:rsidDel="0052602F">
          <w:rPr>
            <w:rFonts w:asciiTheme="majorHAnsi" w:hAnsiTheme="majorHAnsi" w:cstheme="majorHAnsi"/>
          </w:rPr>
          <w:delText>It’s a continuous delivery service you can use to model, visualize and automate steps required to release products or software’s.</w:delText>
        </w:r>
        <w:r w:rsidDel="0052602F">
          <w:rPr>
            <w:rFonts w:asciiTheme="majorHAnsi" w:hAnsiTheme="majorHAnsi" w:cstheme="majorHAnsi"/>
          </w:rPr>
          <w:delText xml:space="preserve"> </w:delText>
        </w:r>
        <w:r w:rsidR="00765DC7" w:rsidDel="0052602F">
          <w:rPr>
            <w:rFonts w:asciiTheme="majorHAnsi" w:hAnsiTheme="majorHAnsi" w:cstheme="majorHAnsi"/>
          </w:rPr>
          <w:delText xml:space="preserve">Code pipeline automates the steps required to </w:delText>
        </w:r>
        <w:r w:rsidR="003C120E" w:rsidDel="0052602F">
          <w:rPr>
            <w:rFonts w:asciiTheme="majorHAnsi" w:hAnsiTheme="majorHAnsi" w:cstheme="majorHAnsi"/>
          </w:rPr>
          <w:delText xml:space="preserve">build, test and </w:delText>
        </w:r>
        <w:r w:rsidR="00765DC7" w:rsidDel="0052602F">
          <w:rPr>
            <w:rFonts w:asciiTheme="majorHAnsi" w:hAnsiTheme="majorHAnsi" w:cstheme="majorHAnsi"/>
          </w:rPr>
          <w:delText xml:space="preserve">release </w:delText>
        </w:r>
        <w:r w:rsidR="00553EC4" w:rsidDel="0052602F">
          <w:rPr>
            <w:rFonts w:asciiTheme="majorHAnsi" w:hAnsiTheme="majorHAnsi" w:cstheme="majorHAnsi"/>
          </w:rPr>
          <w:delText>software/product changes continuously</w:delText>
        </w:r>
        <w:r w:rsidR="003C120E" w:rsidDel="0052602F">
          <w:rPr>
            <w:rFonts w:asciiTheme="majorHAnsi" w:hAnsiTheme="majorHAnsi" w:cstheme="majorHAnsi"/>
          </w:rPr>
          <w:delText xml:space="preserve">. </w:delText>
        </w:r>
        <w:r w:rsidDel="0052602F">
          <w:rPr>
            <w:rFonts w:asciiTheme="majorHAnsi" w:hAnsiTheme="majorHAnsi" w:cstheme="majorHAnsi"/>
          </w:rPr>
          <w:delText>For more details visit official site</w:delText>
        </w:r>
        <w:r w:rsidR="002F2D07" w:rsidDel="0052602F">
          <w:rPr>
            <w:rFonts w:asciiTheme="majorHAnsi" w:hAnsiTheme="majorHAnsi" w:cstheme="majorHAnsi"/>
          </w:rPr>
          <w:delText xml:space="preserve"> </w:delText>
        </w:r>
        <w:r w:rsidR="00765DC7" w:rsidDel="0052602F">
          <w:rPr>
            <w:rFonts w:asciiTheme="majorHAnsi" w:hAnsiTheme="majorHAnsi" w:cstheme="majorHAnsi"/>
          </w:rPr>
          <w:delText xml:space="preserve">- </w:delText>
        </w:r>
        <w:r w:rsidR="00A5463B" w:rsidDel="0052602F">
          <w:fldChar w:fldCharType="begin"/>
        </w:r>
        <w:r w:rsidR="00A5463B" w:rsidDel="0052602F">
          <w:delInstrText xml:space="preserve"> HYPERLINK "https://docs.aws.amazon.com/codepipeline/latest/userguide/welcome.html" </w:delInstrText>
        </w:r>
        <w:r w:rsidR="00A5463B" w:rsidDel="0052602F">
          <w:fldChar w:fldCharType="separate"/>
        </w:r>
        <w:r w:rsidR="00765DC7" w:rsidRPr="0090576C" w:rsidDel="0052602F">
          <w:rPr>
            <w:rStyle w:val="Hyperlink"/>
            <w:rFonts w:asciiTheme="majorHAnsi" w:hAnsiTheme="majorHAnsi" w:cstheme="majorHAnsi"/>
          </w:rPr>
          <w:delText>https://docs.aws.amazon.com/codepipeline/latest/userguide/welcome.html</w:delText>
        </w:r>
        <w:r w:rsidR="00A5463B" w:rsidDel="0052602F">
          <w:rPr>
            <w:rStyle w:val="Hyperlink"/>
            <w:rFonts w:asciiTheme="majorHAnsi" w:hAnsiTheme="majorHAnsi" w:cstheme="majorHAnsi"/>
          </w:rPr>
          <w:fldChar w:fldCharType="end"/>
        </w:r>
      </w:del>
    </w:p>
    <w:tbl>
      <w:tblPr>
        <w:tblStyle w:val="TableGrid"/>
        <w:tblW w:w="0" w:type="auto"/>
        <w:tblInd w:w="360" w:type="dxa"/>
        <w:tblLook w:val="04A0" w:firstRow="1" w:lastRow="0" w:firstColumn="1" w:lastColumn="0" w:noHBand="0" w:noVBand="1"/>
      </w:tblPr>
      <w:tblGrid>
        <w:gridCol w:w="5832"/>
        <w:gridCol w:w="3158"/>
      </w:tblGrid>
      <w:tr w:rsidR="008E0941" w14:paraId="65E51557" w14:textId="77777777" w:rsidTr="008E0941">
        <w:tc>
          <w:tcPr>
            <w:tcW w:w="5447" w:type="dxa"/>
          </w:tcPr>
          <w:p w14:paraId="7BD0E1BD" w14:textId="0C1A4D13" w:rsidR="008E0941" w:rsidRDefault="008E0941" w:rsidP="007379F5">
            <w:pPr>
              <w:jc w:val="both"/>
              <w:rPr>
                <w:rFonts w:asciiTheme="majorHAnsi" w:hAnsiTheme="majorHAnsi" w:cstheme="majorHAnsi"/>
              </w:rPr>
            </w:pPr>
            <w:r>
              <w:rPr>
                <w:noProof/>
              </w:rPr>
              <w:lastRenderedPageBreak/>
              <w:drawing>
                <wp:inline distT="0" distB="0" distL="0" distR="0" wp14:anchorId="680B8933" wp14:editId="1D9B4551">
                  <wp:extent cx="3566160" cy="3319975"/>
                  <wp:effectExtent l="0" t="0" r="0" b="0"/>
                  <wp:docPr id="9" name="Picture 9" descr="&#10;                A pipeline with sample stages and actions.&#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0;                A pipeline with sample stages and actions.&#10;            "/>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80493" cy="3333319"/>
                          </a:xfrm>
                          <a:prstGeom prst="rect">
                            <a:avLst/>
                          </a:prstGeom>
                          <a:noFill/>
                          <a:ln>
                            <a:noFill/>
                          </a:ln>
                        </pic:spPr>
                      </pic:pic>
                    </a:graphicData>
                  </a:graphic>
                </wp:inline>
              </w:drawing>
            </w:r>
          </w:p>
        </w:tc>
        <w:tc>
          <w:tcPr>
            <w:tcW w:w="3543" w:type="dxa"/>
          </w:tcPr>
          <w:p w14:paraId="4D166A57" w14:textId="77777777" w:rsidR="008E0941" w:rsidRDefault="008E0941" w:rsidP="00852063">
            <w:pPr>
              <w:pStyle w:val="ListParagraph"/>
              <w:numPr>
                <w:ilvl w:val="0"/>
                <w:numId w:val="9"/>
              </w:numPr>
              <w:rPr>
                <w:rFonts w:asciiTheme="majorHAnsi" w:hAnsiTheme="majorHAnsi" w:cstheme="majorHAnsi"/>
              </w:rPr>
            </w:pPr>
            <w:r>
              <w:rPr>
                <w:rFonts w:asciiTheme="majorHAnsi" w:hAnsiTheme="majorHAnsi" w:cstheme="majorHAnsi"/>
              </w:rPr>
              <w:t>Automate release processes</w:t>
            </w:r>
          </w:p>
          <w:p w14:paraId="6FFA59AE" w14:textId="77777777" w:rsidR="008E0941" w:rsidRDefault="008E0941" w:rsidP="00852063">
            <w:pPr>
              <w:pStyle w:val="ListParagraph"/>
              <w:numPr>
                <w:ilvl w:val="0"/>
                <w:numId w:val="9"/>
              </w:numPr>
              <w:jc w:val="both"/>
              <w:rPr>
                <w:rFonts w:asciiTheme="majorHAnsi" w:hAnsiTheme="majorHAnsi" w:cstheme="majorHAnsi"/>
              </w:rPr>
            </w:pPr>
            <w:r>
              <w:rPr>
                <w:rFonts w:asciiTheme="majorHAnsi" w:hAnsiTheme="majorHAnsi" w:cstheme="majorHAnsi"/>
              </w:rPr>
              <w:t>Establish a consistent release process</w:t>
            </w:r>
          </w:p>
          <w:p w14:paraId="724F4C63" w14:textId="77777777" w:rsidR="008E0941" w:rsidRDefault="008E0941" w:rsidP="00852063">
            <w:pPr>
              <w:pStyle w:val="ListParagraph"/>
              <w:numPr>
                <w:ilvl w:val="0"/>
                <w:numId w:val="9"/>
              </w:numPr>
              <w:jc w:val="both"/>
              <w:rPr>
                <w:rFonts w:asciiTheme="majorHAnsi" w:hAnsiTheme="majorHAnsi" w:cstheme="majorHAnsi"/>
              </w:rPr>
            </w:pPr>
            <w:r>
              <w:rPr>
                <w:rFonts w:asciiTheme="majorHAnsi" w:hAnsiTheme="majorHAnsi" w:cstheme="majorHAnsi"/>
              </w:rPr>
              <w:t xml:space="preserve">Speed up delivery while improving quality </w:t>
            </w:r>
          </w:p>
          <w:p w14:paraId="67326C9F" w14:textId="77777777" w:rsidR="008E0941" w:rsidRDefault="008E0941" w:rsidP="00852063">
            <w:pPr>
              <w:pStyle w:val="ListParagraph"/>
              <w:numPr>
                <w:ilvl w:val="0"/>
                <w:numId w:val="9"/>
              </w:numPr>
              <w:jc w:val="both"/>
              <w:rPr>
                <w:rFonts w:asciiTheme="majorHAnsi" w:hAnsiTheme="majorHAnsi" w:cstheme="majorHAnsi"/>
              </w:rPr>
            </w:pPr>
            <w:r>
              <w:rPr>
                <w:rFonts w:asciiTheme="majorHAnsi" w:hAnsiTheme="majorHAnsi" w:cstheme="majorHAnsi"/>
              </w:rPr>
              <w:t>Allows integration of 3</w:t>
            </w:r>
            <w:r w:rsidRPr="005A19F5">
              <w:rPr>
                <w:rFonts w:asciiTheme="majorHAnsi" w:hAnsiTheme="majorHAnsi" w:cstheme="majorHAnsi"/>
                <w:vertAlign w:val="superscript"/>
              </w:rPr>
              <w:t>rd</w:t>
            </w:r>
            <w:r>
              <w:rPr>
                <w:rFonts w:asciiTheme="majorHAnsi" w:hAnsiTheme="majorHAnsi" w:cstheme="majorHAnsi"/>
              </w:rPr>
              <w:t xml:space="preserve"> party tools </w:t>
            </w:r>
          </w:p>
          <w:p w14:paraId="147DF6F1" w14:textId="77777777" w:rsidR="008E0941" w:rsidRPr="006D20DD" w:rsidRDefault="008E0941" w:rsidP="00852063">
            <w:pPr>
              <w:pStyle w:val="ListParagraph"/>
              <w:numPr>
                <w:ilvl w:val="0"/>
                <w:numId w:val="9"/>
              </w:numPr>
              <w:jc w:val="both"/>
              <w:rPr>
                <w:rFonts w:asciiTheme="majorHAnsi" w:hAnsiTheme="majorHAnsi" w:cstheme="majorHAnsi"/>
              </w:rPr>
            </w:pPr>
            <w:r>
              <w:rPr>
                <w:rFonts w:asciiTheme="majorHAnsi" w:hAnsiTheme="majorHAnsi" w:cstheme="majorHAnsi"/>
              </w:rPr>
              <w:t xml:space="preserve">Pipeline progress and execution history </w:t>
            </w:r>
          </w:p>
          <w:p w14:paraId="1771054D" w14:textId="77777777" w:rsidR="008E0941" w:rsidRDefault="008E0941" w:rsidP="007379F5">
            <w:pPr>
              <w:jc w:val="both"/>
              <w:rPr>
                <w:rFonts w:asciiTheme="majorHAnsi" w:hAnsiTheme="majorHAnsi" w:cstheme="majorHAnsi"/>
              </w:rPr>
            </w:pPr>
          </w:p>
        </w:tc>
      </w:tr>
    </w:tbl>
    <w:p w14:paraId="6A3A9391" w14:textId="5F347835" w:rsidR="00045424" w:rsidDel="00264A4D" w:rsidRDefault="008E0941" w:rsidP="00940AB1">
      <w:pPr>
        <w:ind w:left="360"/>
        <w:jc w:val="center"/>
        <w:rPr>
          <w:del w:id="3830" w:author="Ramana Pinisetty(UST,IN)" w:date="2022-09-15T11:49:00Z"/>
          <w:rFonts w:asciiTheme="majorHAnsi" w:hAnsiTheme="majorHAnsi" w:cstheme="majorHAnsi"/>
          <w:i/>
          <w:iCs/>
          <w:sz w:val="18"/>
          <w:szCs w:val="18"/>
        </w:rPr>
      </w:pPr>
      <w:r w:rsidRPr="008E0941">
        <w:rPr>
          <w:rFonts w:asciiTheme="majorHAnsi" w:hAnsiTheme="majorHAnsi" w:cstheme="majorHAnsi"/>
          <w:i/>
          <w:iCs/>
          <w:sz w:val="18"/>
          <w:szCs w:val="18"/>
        </w:rPr>
        <w:t>Source – docs.aws.amazon.com</w:t>
      </w:r>
    </w:p>
    <w:p w14:paraId="58ABA8AC" w14:textId="3E341C4E" w:rsidR="009A41B6" w:rsidRPr="00264A4D" w:rsidRDefault="005D5B56">
      <w:pPr>
        <w:ind w:left="360"/>
        <w:jc w:val="center"/>
        <w:rPr>
          <w:b/>
          <w:bCs/>
          <w:rPrChange w:id="3831" w:author="Ramana Pinisetty(UST,IN)" w:date="2022-09-15T11:49:00Z">
            <w:rPr/>
          </w:rPrChange>
        </w:rPr>
        <w:pPrChange w:id="3832" w:author="Ramana Pinisetty(UST,IN)" w:date="2022-09-15T11:49:00Z">
          <w:pPr>
            <w:pStyle w:val="ListParagraph"/>
            <w:numPr>
              <w:ilvl w:val="1"/>
              <w:numId w:val="7"/>
            </w:numPr>
            <w:ind w:left="792" w:hanging="432"/>
          </w:pPr>
        </w:pPrChange>
      </w:pPr>
      <w:del w:id="3833" w:author="Ramana Pinisetty(UST,IN)" w:date="2022-09-15T11:49:00Z">
        <w:r w:rsidRPr="00264A4D" w:rsidDel="00264A4D">
          <w:rPr>
            <w:b/>
            <w:bCs/>
            <w:rPrChange w:id="3834" w:author="Ramana Pinisetty(UST,IN)" w:date="2022-09-15T11:49:00Z">
              <w:rPr/>
            </w:rPrChange>
          </w:rPr>
          <w:delText>GitLab CICD global variables</w:delText>
        </w:r>
      </w:del>
    </w:p>
    <w:tbl>
      <w:tblPr>
        <w:tblW w:w="4775" w:type="pct"/>
        <w:tblInd w:w="421" w:type="dxa"/>
        <w:tblLayout w:type="fixed"/>
        <w:tblLook w:val="04A0" w:firstRow="1" w:lastRow="0" w:firstColumn="1" w:lastColumn="0" w:noHBand="0" w:noVBand="1"/>
      </w:tblPr>
      <w:tblGrid>
        <w:gridCol w:w="2369"/>
        <w:gridCol w:w="3581"/>
        <w:gridCol w:w="2979"/>
      </w:tblGrid>
      <w:tr w:rsidR="009A41B6" w:rsidRPr="00ED5256" w:rsidDel="00264A4D" w14:paraId="4377BE50" w14:textId="7CB967BD" w:rsidTr="008E0B90">
        <w:trPr>
          <w:trHeight w:val="290"/>
          <w:del w:id="3835" w:author="Ramana Pinisetty(UST,IN)" w:date="2022-09-15T11:49:00Z"/>
        </w:trPr>
        <w:tc>
          <w:tcPr>
            <w:tcW w:w="5000" w:type="pct"/>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73265C9" w14:textId="63F302A5" w:rsidR="009A41B6" w:rsidRPr="00ED5256" w:rsidDel="00264A4D" w:rsidRDefault="00ED5C80" w:rsidP="008E0B90">
            <w:pPr>
              <w:spacing w:after="0" w:line="240" w:lineRule="auto"/>
              <w:rPr>
                <w:del w:id="3836" w:author="Ramana Pinisetty(UST,IN)" w:date="2022-09-15T11:49:00Z"/>
                <w:rFonts w:eastAsia="Times New Roman"/>
                <w:b/>
                <w:bCs/>
                <w:color w:val="000000"/>
                <w:sz w:val="18"/>
                <w:szCs w:val="18"/>
                <w:lang w:eastAsia="en-US"/>
              </w:rPr>
            </w:pPr>
            <w:del w:id="3837" w:author="Ramana Pinisetty(UST,IN)" w:date="2022-09-15T11:49:00Z">
              <w:r w:rsidDel="00264A4D">
                <w:rPr>
                  <w:rFonts w:eastAsia="Times New Roman"/>
                  <w:b/>
                  <w:bCs/>
                  <w:color w:val="000000"/>
                  <w:sz w:val="18"/>
                  <w:szCs w:val="18"/>
                  <w:lang w:eastAsia="en-US"/>
                </w:rPr>
                <w:delText xml:space="preserve">Variables used in the project implementation </w:delText>
              </w:r>
              <w:r w:rsidR="0095396A" w:rsidDel="00264A4D">
                <w:rPr>
                  <w:rFonts w:eastAsia="Times New Roman"/>
                  <w:b/>
                  <w:bCs/>
                  <w:color w:val="000000"/>
                  <w:sz w:val="18"/>
                  <w:szCs w:val="18"/>
                  <w:lang w:eastAsia="en-US"/>
                </w:rPr>
                <w:delText xml:space="preserve">– Complete </w:delText>
              </w:r>
              <w:commentRangeStart w:id="3838"/>
              <w:r w:rsidR="0095396A" w:rsidDel="00264A4D">
                <w:rPr>
                  <w:rFonts w:eastAsia="Times New Roman"/>
                  <w:b/>
                  <w:bCs/>
                  <w:color w:val="000000"/>
                  <w:sz w:val="18"/>
                  <w:szCs w:val="18"/>
                  <w:lang w:eastAsia="en-US"/>
                </w:rPr>
                <w:delText>list</w:delText>
              </w:r>
              <w:commentRangeEnd w:id="3838"/>
              <w:r w:rsidR="00323D0B" w:rsidDel="00264A4D">
                <w:rPr>
                  <w:rStyle w:val="CommentReference"/>
                </w:rPr>
                <w:commentReference w:id="3838"/>
              </w:r>
              <w:r w:rsidR="0095396A" w:rsidDel="00264A4D">
                <w:rPr>
                  <w:rFonts w:eastAsia="Times New Roman"/>
                  <w:b/>
                  <w:bCs/>
                  <w:color w:val="000000"/>
                  <w:sz w:val="18"/>
                  <w:szCs w:val="18"/>
                  <w:lang w:eastAsia="en-US"/>
                </w:rPr>
                <w:delText xml:space="preserve"> </w:delText>
              </w:r>
            </w:del>
          </w:p>
        </w:tc>
      </w:tr>
      <w:tr w:rsidR="009A41B6" w:rsidRPr="00EB3F21" w:rsidDel="00264A4D" w14:paraId="35632B0B" w14:textId="62C1B1B7" w:rsidTr="008E0B90">
        <w:trPr>
          <w:trHeight w:val="290"/>
          <w:del w:id="3839" w:author="Ramana Pinisetty(UST,IN)" w:date="2022-09-15T11:49:00Z"/>
        </w:trPr>
        <w:tc>
          <w:tcPr>
            <w:tcW w:w="1327" w:type="pct"/>
            <w:tcBorders>
              <w:top w:val="nil"/>
              <w:left w:val="single" w:sz="4" w:space="0" w:color="auto"/>
              <w:bottom w:val="single" w:sz="4" w:space="0" w:color="auto"/>
              <w:right w:val="single" w:sz="4" w:space="0" w:color="auto"/>
            </w:tcBorders>
            <w:shd w:val="clear" w:color="000000" w:fill="E7E6E6"/>
            <w:hideMark/>
          </w:tcPr>
          <w:p w14:paraId="63CCEB49" w14:textId="44442A3C" w:rsidR="009A41B6" w:rsidRPr="00045424" w:rsidDel="00264A4D" w:rsidRDefault="009A41B6" w:rsidP="008E0B90">
            <w:pPr>
              <w:spacing w:after="0" w:line="240" w:lineRule="auto"/>
              <w:rPr>
                <w:del w:id="3840" w:author="Ramana Pinisetty(UST,IN)" w:date="2022-09-15T11:49:00Z"/>
                <w:rFonts w:eastAsia="Times New Roman"/>
                <w:b/>
                <w:bCs/>
                <w:color w:val="000000"/>
                <w:sz w:val="16"/>
                <w:szCs w:val="16"/>
                <w:lang w:eastAsia="en-US"/>
              </w:rPr>
            </w:pPr>
            <w:del w:id="3841" w:author="Ramana Pinisetty(UST,IN)" w:date="2022-09-15T11:49:00Z">
              <w:r w:rsidRPr="00045424" w:rsidDel="00264A4D">
                <w:rPr>
                  <w:rFonts w:eastAsia="Times New Roman"/>
                  <w:b/>
                  <w:bCs/>
                  <w:color w:val="000000"/>
                  <w:sz w:val="16"/>
                  <w:szCs w:val="16"/>
                  <w:lang w:eastAsia="en-US"/>
                </w:rPr>
                <w:delText xml:space="preserve">KEY </w:delText>
              </w:r>
            </w:del>
          </w:p>
        </w:tc>
        <w:tc>
          <w:tcPr>
            <w:tcW w:w="2005" w:type="pct"/>
            <w:tcBorders>
              <w:top w:val="nil"/>
              <w:left w:val="nil"/>
              <w:bottom w:val="single" w:sz="4" w:space="0" w:color="auto"/>
              <w:right w:val="single" w:sz="4" w:space="0" w:color="auto"/>
            </w:tcBorders>
            <w:shd w:val="clear" w:color="000000" w:fill="E7E6E6"/>
            <w:hideMark/>
          </w:tcPr>
          <w:p w14:paraId="476B42C2" w14:textId="728553E2" w:rsidR="009A41B6" w:rsidRPr="00045424" w:rsidDel="00264A4D" w:rsidRDefault="009A41B6" w:rsidP="008E0B90">
            <w:pPr>
              <w:spacing w:after="0" w:line="240" w:lineRule="auto"/>
              <w:rPr>
                <w:del w:id="3842" w:author="Ramana Pinisetty(UST,IN)" w:date="2022-09-15T11:49:00Z"/>
                <w:rFonts w:eastAsia="Times New Roman"/>
                <w:b/>
                <w:bCs/>
                <w:color w:val="000000"/>
                <w:sz w:val="16"/>
                <w:szCs w:val="16"/>
                <w:lang w:eastAsia="en-US"/>
              </w:rPr>
            </w:pPr>
            <w:del w:id="3843" w:author="Ramana Pinisetty(UST,IN)" w:date="2022-09-15T11:49:00Z">
              <w:r w:rsidRPr="00045424" w:rsidDel="00264A4D">
                <w:rPr>
                  <w:rFonts w:eastAsia="Times New Roman"/>
                  <w:b/>
                  <w:bCs/>
                  <w:color w:val="000000"/>
                  <w:sz w:val="16"/>
                  <w:szCs w:val="16"/>
                  <w:lang w:eastAsia="en-US"/>
                </w:rPr>
                <w:delText>VALUE</w:delText>
              </w:r>
            </w:del>
          </w:p>
        </w:tc>
        <w:tc>
          <w:tcPr>
            <w:tcW w:w="1668" w:type="pct"/>
            <w:tcBorders>
              <w:top w:val="nil"/>
              <w:left w:val="nil"/>
              <w:bottom w:val="single" w:sz="4" w:space="0" w:color="auto"/>
              <w:right w:val="single" w:sz="4" w:space="0" w:color="auto"/>
            </w:tcBorders>
            <w:shd w:val="clear" w:color="000000" w:fill="E7E6E6"/>
            <w:hideMark/>
          </w:tcPr>
          <w:p w14:paraId="78ECF440" w14:textId="35F713DC" w:rsidR="009A41B6" w:rsidRPr="00045424" w:rsidDel="00264A4D" w:rsidRDefault="009A41B6" w:rsidP="008E0B90">
            <w:pPr>
              <w:spacing w:after="0" w:line="240" w:lineRule="auto"/>
              <w:rPr>
                <w:del w:id="3844" w:author="Ramana Pinisetty(UST,IN)" w:date="2022-09-15T11:49:00Z"/>
                <w:rFonts w:eastAsia="Times New Roman"/>
                <w:b/>
                <w:bCs/>
                <w:color w:val="000000"/>
                <w:sz w:val="16"/>
                <w:szCs w:val="16"/>
                <w:lang w:eastAsia="en-US"/>
              </w:rPr>
            </w:pPr>
            <w:del w:id="3845" w:author="Ramana Pinisetty(UST,IN)" w:date="2022-09-15T11:49:00Z">
              <w:r w:rsidRPr="00045424" w:rsidDel="00264A4D">
                <w:rPr>
                  <w:rFonts w:eastAsia="Times New Roman"/>
                  <w:b/>
                  <w:bCs/>
                  <w:color w:val="000000"/>
                  <w:sz w:val="16"/>
                  <w:szCs w:val="16"/>
                  <w:lang w:eastAsia="en-US"/>
                </w:rPr>
                <w:delText xml:space="preserve">REMARKS </w:delText>
              </w:r>
            </w:del>
          </w:p>
        </w:tc>
      </w:tr>
      <w:tr w:rsidR="009A41B6" w:rsidRPr="00EB3F21" w:rsidDel="00264A4D" w14:paraId="002B4698" w14:textId="489703A1" w:rsidTr="008E0B90">
        <w:trPr>
          <w:trHeight w:val="290"/>
          <w:del w:id="3846" w:author="Ramana Pinisetty(UST,IN)" w:date="2022-09-15T11:49:00Z"/>
        </w:trPr>
        <w:tc>
          <w:tcPr>
            <w:tcW w:w="1327" w:type="pct"/>
            <w:tcBorders>
              <w:top w:val="nil"/>
              <w:left w:val="single" w:sz="4" w:space="0" w:color="auto"/>
              <w:bottom w:val="single" w:sz="4" w:space="0" w:color="auto"/>
              <w:right w:val="single" w:sz="4" w:space="0" w:color="auto"/>
            </w:tcBorders>
            <w:shd w:val="clear" w:color="auto" w:fill="auto"/>
            <w:hideMark/>
          </w:tcPr>
          <w:p w14:paraId="38771F23" w14:textId="0FF8B343" w:rsidR="009A41B6" w:rsidRPr="00045424" w:rsidDel="00264A4D" w:rsidRDefault="009A41B6" w:rsidP="008E0B90">
            <w:pPr>
              <w:spacing w:after="0" w:line="240" w:lineRule="auto"/>
              <w:rPr>
                <w:del w:id="3847" w:author="Ramana Pinisetty(UST,IN)" w:date="2022-09-15T11:49:00Z"/>
                <w:rFonts w:eastAsia="Times New Roman"/>
                <w:color w:val="000000"/>
                <w:sz w:val="16"/>
                <w:szCs w:val="16"/>
                <w:lang w:eastAsia="en-US"/>
              </w:rPr>
            </w:pPr>
            <w:del w:id="3848" w:author="Ramana Pinisetty(UST,IN)" w:date="2022-09-15T11:49:00Z">
              <w:r w:rsidRPr="00045424" w:rsidDel="00264A4D">
                <w:rPr>
                  <w:rFonts w:eastAsia="Times New Roman"/>
                  <w:color w:val="000000"/>
                  <w:sz w:val="16"/>
                  <w:szCs w:val="16"/>
                  <w:lang w:eastAsia="en-US"/>
                </w:rPr>
                <w:delText>ARTIFACTORY_CLI</w:delText>
              </w:r>
            </w:del>
          </w:p>
        </w:tc>
        <w:tc>
          <w:tcPr>
            <w:tcW w:w="2005" w:type="pct"/>
            <w:tcBorders>
              <w:top w:val="nil"/>
              <w:left w:val="nil"/>
              <w:bottom w:val="single" w:sz="4" w:space="0" w:color="auto"/>
              <w:right w:val="single" w:sz="4" w:space="0" w:color="auto"/>
            </w:tcBorders>
            <w:shd w:val="clear" w:color="auto" w:fill="auto"/>
            <w:hideMark/>
          </w:tcPr>
          <w:p w14:paraId="4CF248E5" w14:textId="04A38637" w:rsidR="009A41B6" w:rsidRPr="00045424" w:rsidDel="00264A4D" w:rsidRDefault="009A41B6" w:rsidP="008E0B90">
            <w:pPr>
              <w:spacing w:after="0" w:line="240" w:lineRule="auto"/>
              <w:rPr>
                <w:del w:id="3849" w:author="Ramana Pinisetty(UST,IN)" w:date="2022-09-15T11:49:00Z"/>
                <w:rFonts w:eastAsia="Times New Roman"/>
                <w:color w:val="000000"/>
                <w:sz w:val="16"/>
                <w:szCs w:val="16"/>
                <w:lang w:eastAsia="en-US"/>
              </w:rPr>
            </w:pPr>
            <w:del w:id="3850" w:author="Ramana Pinisetty(UST,IN)" w:date="2022-09-15T11:49:00Z">
              <w:r w:rsidRPr="00045424" w:rsidDel="00264A4D">
                <w:rPr>
                  <w:rFonts w:eastAsia="Times New Roman"/>
                  <w:color w:val="000000"/>
                  <w:sz w:val="16"/>
                  <w:szCs w:val="16"/>
                  <w:lang w:eastAsia="en-US"/>
                </w:rPr>
                <w:delText>${ARTIFACTORY_URL}artifactory/remote-repo-jfrog-cli/v2-jf/scripts/getCli.sh</w:delText>
              </w:r>
            </w:del>
          </w:p>
        </w:tc>
        <w:tc>
          <w:tcPr>
            <w:tcW w:w="1668" w:type="pct"/>
            <w:tcBorders>
              <w:top w:val="nil"/>
              <w:left w:val="nil"/>
              <w:bottom w:val="single" w:sz="4" w:space="0" w:color="auto"/>
              <w:right w:val="single" w:sz="4" w:space="0" w:color="auto"/>
            </w:tcBorders>
            <w:shd w:val="clear" w:color="auto" w:fill="auto"/>
            <w:hideMark/>
          </w:tcPr>
          <w:p w14:paraId="05E36877" w14:textId="668CF4C4" w:rsidR="009A41B6" w:rsidRPr="00045424" w:rsidDel="00264A4D" w:rsidRDefault="009A41B6" w:rsidP="008E0B90">
            <w:pPr>
              <w:spacing w:after="0" w:line="240" w:lineRule="auto"/>
              <w:rPr>
                <w:del w:id="3851" w:author="Ramana Pinisetty(UST,IN)" w:date="2022-09-15T11:49:00Z"/>
                <w:rFonts w:eastAsia="Times New Roman"/>
                <w:color w:val="000000"/>
                <w:sz w:val="16"/>
                <w:szCs w:val="16"/>
                <w:lang w:eastAsia="en-US"/>
              </w:rPr>
            </w:pPr>
            <w:del w:id="3852" w:author="Ramana Pinisetty(UST,IN)" w:date="2022-09-15T11:49:00Z">
              <w:r w:rsidRPr="00045424" w:rsidDel="00264A4D">
                <w:rPr>
                  <w:rFonts w:eastAsia="Times New Roman"/>
                  <w:color w:val="000000"/>
                  <w:sz w:val="16"/>
                  <w:szCs w:val="16"/>
                  <w:lang w:eastAsia="en-US"/>
                </w:rPr>
                <w:delText xml:space="preserve">JFROG ARTIFACTORY URL </w:delText>
              </w:r>
            </w:del>
          </w:p>
        </w:tc>
      </w:tr>
      <w:tr w:rsidR="009A41B6" w:rsidRPr="00EB3F21" w:rsidDel="00264A4D" w14:paraId="1D9FA1DB" w14:textId="021C677E" w:rsidTr="008E0B90">
        <w:trPr>
          <w:trHeight w:val="290"/>
          <w:del w:id="3853" w:author="Ramana Pinisetty(UST,IN)" w:date="2022-09-15T11:49:00Z"/>
        </w:trPr>
        <w:tc>
          <w:tcPr>
            <w:tcW w:w="1327" w:type="pct"/>
            <w:tcBorders>
              <w:top w:val="nil"/>
              <w:left w:val="single" w:sz="4" w:space="0" w:color="auto"/>
              <w:bottom w:val="single" w:sz="4" w:space="0" w:color="auto"/>
              <w:right w:val="single" w:sz="4" w:space="0" w:color="auto"/>
            </w:tcBorders>
            <w:shd w:val="clear" w:color="auto" w:fill="auto"/>
            <w:hideMark/>
          </w:tcPr>
          <w:p w14:paraId="173FF2E3" w14:textId="2F553F34" w:rsidR="009A41B6" w:rsidRPr="00045424" w:rsidDel="00264A4D" w:rsidRDefault="009A41B6" w:rsidP="008E0B90">
            <w:pPr>
              <w:spacing w:after="0" w:line="240" w:lineRule="auto"/>
              <w:rPr>
                <w:del w:id="3854" w:author="Ramana Pinisetty(UST,IN)" w:date="2022-09-15T11:49:00Z"/>
                <w:rFonts w:eastAsia="Times New Roman"/>
                <w:color w:val="000000"/>
                <w:sz w:val="16"/>
                <w:szCs w:val="16"/>
                <w:lang w:eastAsia="en-US"/>
              </w:rPr>
            </w:pPr>
            <w:del w:id="3855" w:author="Ramana Pinisetty(UST,IN)" w:date="2022-09-15T11:49:00Z">
              <w:r w:rsidRPr="00045424" w:rsidDel="00264A4D">
                <w:rPr>
                  <w:rFonts w:eastAsia="Times New Roman"/>
                  <w:color w:val="000000"/>
                  <w:sz w:val="16"/>
                  <w:szCs w:val="16"/>
                  <w:lang w:eastAsia="en-US"/>
                </w:rPr>
                <w:delText>ARTIFACTORY_PASS</w:delText>
              </w:r>
            </w:del>
          </w:p>
        </w:tc>
        <w:tc>
          <w:tcPr>
            <w:tcW w:w="2005" w:type="pct"/>
            <w:tcBorders>
              <w:top w:val="nil"/>
              <w:left w:val="nil"/>
              <w:bottom w:val="single" w:sz="4" w:space="0" w:color="auto"/>
              <w:right w:val="single" w:sz="4" w:space="0" w:color="auto"/>
            </w:tcBorders>
            <w:shd w:val="clear" w:color="auto" w:fill="auto"/>
            <w:hideMark/>
          </w:tcPr>
          <w:p w14:paraId="0B55B4C1" w14:textId="1ADF74B7" w:rsidR="009A41B6" w:rsidRPr="00045424" w:rsidDel="00264A4D" w:rsidRDefault="009A41B6" w:rsidP="008E0B90">
            <w:pPr>
              <w:spacing w:after="0" w:line="240" w:lineRule="auto"/>
              <w:rPr>
                <w:del w:id="3856" w:author="Ramana Pinisetty(UST,IN)" w:date="2022-09-15T11:49:00Z"/>
                <w:rFonts w:eastAsia="Times New Roman"/>
                <w:color w:val="000000"/>
                <w:sz w:val="16"/>
                <w:szCs w:val="16"/>
                <w:lang w:eastAsia="en-US"/>
              </w:rPr>
            </w:pPr>
            <w:del w:id="3857" w:author="Ramana Pinisetty(UST,IN)" w:date="2022-09-15T11:49:00Z">
              <w:r w:rsidRPr="00045424" w:rsidDel="00264A4D">
                <w:rPr>
                  <w:rFonts w:eastAsia="Times New Roman"/>
                  <w:color w:val="000000"/>
                  <w:sz w:val="16"/>
                  <w:szCs w:val="16"/>
                  <w:lang w:eastAsia="en-US"/>
                </w:rPr>
                <w:delText>***</w:delText>
              </w:r>
            </w:del>
          </w:p>
        </w:tc>
        <w:tc>
          <w:tcPr>
            <w:tcW w:w="1668" w:type="pct"/>
            <w:tcBorders>
              <w:top w:val="nil"/>
              <w:left w:val="nil"/>
              <w:bottom w:val="single" w:sz="4" w:space="0" w:color="auto"/>
              <w:right w:val="single" w:sz="4" w:space="0" w:color="auto"/>
            </w:tcBorders>
            <w:shd w:val="clear" w:color="auto" w:fill="auto"/>
            <w:hideMark/>
          </w:tcPr>
          <w:p w14:paraId="7203FA20" w14:textId="0BA2DD9C" w:rsidR="009A41B6" w:rsidRPr="00045424" w:rsidDel="00264A4D" w:rsidRDefault="009A41B6" w:rsidP="008E0B90">
            <w:pPr>
              <w:spacing w:after="0" w:line="240" w:lineRule="auto"/>
              <w:rPr>
                <w:del w:id="3858" w:author="Ramana Pinisetty(UST,IN)" w:date="2022-09-15T11:49:00Z"/>
                <w:rFonts w:eastAsia="Times New Roman"/>
                <w:color w:val="000000"/>
                <w:sz w:val="16"/>
                <w:szCs w:val="16"/>
                <w:lang w:eastAsia="en-US"/>
              </w:rPr>
            </w:pPr>
            <w:del w:id="3859" w:author="Ramana Pinisetty(UST,IN)" w:date="2022-09-15T11:49:00Z">
              <w:r w:rsidRPr="00045424" w:rsidDel="00264A4D">
                <w:rPr>
                  <w:rFonts w:eastAsia="Times New Roman"/>
                  <w:color w:val="000000"/>
                  <w:sz w:val="16"/>
                  <w:szCs w:val="16"/>
                  <w:lang w:eastAsia="en-US"/>
                </w:rPr>
                <w:delText> </w:delText>
              </w:r>
            </w:del>
          </w:p>
        </w:tc>
      </w:tr>
      <w:tr w:rsidR="009A41B6" w:rsidRPr="00EB3F21" w:rsidDel="00264A4D" w14:paraId="51BCC0FC" w14:textId="59580931" w:rsidTr="008E0B90">
        <w:trPr>
          <w:trHeight w:val="290"/>
          <w:del w:id="3860" w:author="Ramana Pinisetty(UST,IN)" w:date="2022-09-15T11:49:00Z"/>
        </w:trPr>
        <w:tc>
          <w:tcPr>
            <w:tcW w:w="1327" w:type="pct"/>
            <w:tcBorders>
              <w:top w:val="nil"/>
              <w:left w:val="single" w:sz="4" w:space="0" w:color="auto"/>
              <w:bottom w:val="single" w:sz="4" w:space="0" w:color="auto"/>
              <w:right w:val="single" w:sz="4" w:space="0" w:color="auto"/>
            </w:tcBorders>
            <w:shd w:val="clear" w:color="auto" w:fill="auto"/>
            <w:hideMark/>
          </w:tcPr>
          <w:p w14:paraId="101120C2" w14:textId="1E2DD2A0" w:rsidR="009A41B6" w:rsidRPr="00045424" w:rsidDel="00264A4D" w:rsidRDefault="009A41B6" w:rsidP="008E0B90">
            <w:pPr>
              <w:spacing w:after="0" w:line="240" w:lineRule="auto"/>
              <w:rPr>
                <w:del w:id="3861" w:author="Ramana Pinisetty(UST,IN)" w:date="2022-09-15T11:49:00Z"/>
                <w:rFonts w:eastAsia="Times New Roman"/>
                <w:color w:val="000000"/>
                <w:sz w:val="16"/>
                <w:szCs w:val="16"/>
                <w:lang w:eastAsia="en-US"/>
              </w:rPr>
            </w:pPr>
            <w:del w:id="3862" w:author="Ramana Pinisetty(UST,IN)" w:date="2022-09-15T11:49:00Z">
              <w:r w:rsidRPr="00045424" w:rsidDel="00264A4D">
                <w:rPr>
                  <w:rFonts w:eastAsia="Times New Roman"/>
                  <w:color w:val="000000"/>
                  <w:sz w:val="16"/>
                  <w:szCs w:val="16"/>
                  <w:lang w:eastAsia="en-US"/>
                </w:rPr>
                <w:delText>ARTIFACTORY_PASS_BASE64</w:delText>
              </w:r>
            </w:del>
          </w:p>
        </w:tc>
        <w:tc>
          <w:tcPr>
            <w:tcW w:w="2005" w:type="pct"/>
            <w:tcBorders>
              <w:top w:val="nil"/>
              <w:left w:val="nil"/>
              <w:bottom w:val="single" w:sz="4" w:space="0" w:color="auto"/>
              <w:right w:val="single" w:sz="4" w:space="0" w:color="auto"/>
            </w:tcBorders>
            <w:shd w:val="clear" w:color="auto" w:fill="auto"/>
            <w:hideMark/>
          </w:tcPr>
          <w:p w14:paraId="7C226FEA" w14:textId="20DD35F1" w:rsidR="009A41B6" w:rsidRPr="00045424" w:rsidDel="00264A4D" w:rsidRDefault="009A41B6" w:rsidP="008E0B90">
            <w:pPr>
              <w:spacing w:after="0" w:line="240" w:lineRule="auto"/>
              <w:rPr>
                <w:del w:id="3863" w:author="Ramana Pinisetty(UST,IN)" w:date="2022-09-15T11:49:00Z"/>
                <w:rFonts w:eastAsia="Times New Roman"/>
                <w:color w:val="000000"/>
                <w:sz w:val="16"/>
                <w:szCs w:val="16"/>
                <w:lang w:eastAsia="en-US"/>
              </w:rPr>
            </w:pPr>
            <w:del w:id="3864" w:author="Ramana Pinisetty(UST,IN)" w:date="2022-09-15T11:49:00Z">
              <w:r w:rsidRPr="00045424" w:rsidDel="00264A4D">
                <w:rPr>
                  <w:rFonts w:eastAsia="Times New Roman"/>
                  <w:color w:val="000000"/>
                  <w:sz w:val="16"/>
                  <w:szCs w:val="16"/>
                  <w:lang w:eastAsia="en-US"/>
                </w:rPr>
                <w:delText>***</w:delText>
              </w:r>
            </w:del>
          </w:p>
        </w:tc>
        <w:tc>
          <w:tcPr>
            <w:tcW w:w="1668" w:type="pct"/>
            <w:tcBorders>
              <w:top w:val="nil"/>
              <w:left w:val="nil"/>
              <w:bottom w:val="single" w:sz="4" w:space="0" w:color="auto"/>
              <w:right w:val="single" w:sz="4" w:space="0" w:color="auto"/>
            </w:tcBorders>
            <w:shd w:val="clear" w:color="auto" w:fill="auto"/>
            <w:hideMark/>
          </w:tcPr>
          <w:p w14:paraId="502C621D" w14:textId="66B8C485" w:rsidR="009A41B6" w:rsidRPr="00045424" w:rsidDel="00264A4D" w:rsidRDefault="009A41B6" w:rsidP="008E0B90">
            <w:pPr>
              <w:spacing w:after="0" w:line="240" w:lineRule="auto"/>
              <w:rPr>
                <w:del w:id="3865" w:author="Ramana Pinisetty(UST,IN)" w:date="2022-09-15T11:49:00Z"/>
                <w:rFonts w:eastAsia="Times New Roman"/>
                <w:color w:val="000000"/>
                <w:sz w:val="16"/>
                <w:szCs w:val="16"/>
                <w:lang w:eastAsia="en-US"/>
              </w:rPr>
            </w:pPr>
            <w:del w:id="3866" w:author="Ramana Pinisetty(UST,IN)" w:date="2022-09-15T11:49:00Z">
              <w:r w:rsidRPr="00045424" w:rsidDel="00264A4D">
                <w:rPr>
                  <w:rFonts w:eastAsia="Times New Roman"/>
                  <w:color w:val="000000"/>
                  <w:sz w:val="16"/>
                  <w:szCs w:val="16"/>
                  <w:lang w:eastAsia="en-US"/>
                </w:rPr>
                <w:delText>JFROG ARTIFACTORY USERNAME: PASSWORD Encoded Base</w:delText>
              </w:r>
            </w:del>
          </w:p>
        </w:tc>
      </w:tr>
      <w:tr w:rsidR="009A41B6" w:rsidRPr="00EB3F21" w:rsidDel="00264A4D" w14:paraId="1E31E8FD" w14:textId="6C312A59" w:rsidTr="008E0B90">
        <w:trPr>
          <w:trHeight w:val="290"/>
          <w:del w:id="3867" w:author="Ramana Pinisetty(UST,IN)" w:date="2022-09-15T11:49:00Z"/>
        </w:trPr>
        <w:tc>
          <w:tcPr>
            <w:tcW w:w="1327" w:type="pct"/>
            <w:tcBorders>
              <w:top w:val="nil"/>
              <w:left w:val="single" w:sz="4" w:space="0" w:color="auto"/>
              <w:bottom w:val="single" w:sz="4" w:space="0" w:color="auto"/>
              <w:right w:val="single" w:sz="4" w:space="0" w:color="auto"/>
            </w:tcBorders>
            <w:shd w:val="clear" w:color="auto" w:fill="auto"/>
            <w:hideMark/>
          </w:tcPr>
          <w:p w14:paraId="51446434" w14:textId="4EC70941" w:rsidR="009A41B6" w:rsidRPr="00045424" w:rsidDel="00264A4D" w:rsidRDefault="009A41B6" w:rsidP="008E0B90">
            <w:pPr>
              <w:spacing w:after="0" w:line="240" w:lineRule="auto"/>
              <w:rPr>
                <w:del w:id="3868" w:author="Ramana Pinisetty(UST,IN)" w:date="2022-09-15T11:49:00Z"/>
                <w:rFonts w:eastAsia="Times New Roman"/>
                <w:color w:val="000000"/>
                <w:sz w:val="16"/>
                <w:szCs w:val="16"/>
                <w:lang w:eastAsia="en-US"/>
              </w:rPr>
            </w:pPr>
            <w:del w:id="3869" w:author="Ramana Pinisetty(UST,IN)" w:date="2022-09-15T11:49:00Z">
              <w:r w:rsidRPr="00045424" w:rsidDel="00264A4D">
                <w:rPr>
                  <w:rFonts w:eastAsia="Times New Roman"/>
                  <w:color w:val="000000"/>
                  <w:sz w:val="16"/>
                  <w:szCs w:val="16"/>
                  <w:lang w:eastAsia="en-US"/>
                </w:rPr>
                <w:delText>ARTIFACTORY_PROJECT_KEY</w:delText>
              </w:r>
            </w:del>
          </w:p>
        </w:tc>
        <w:tc>
          <w:tcPr>
            <w:tcW w:w="2005" w:type="pct"/>
            <w:tcBorders>
              <w:top w:val="nil"/>
              <w:left w:val="nil"/>
              <w:bottom w:val="single" w:sz="4" w:space="0" w:color="auto"/>
              <w:right w:val="single" w:sz="4" w:space="0" w:color="auto"/>
            </w:tcBorders>
            <w:shd w:val="clear" w:color="auto" w:fill="auto"/>
            <w:hideMark/>
          </w:tcPr>
          <w:p w14:paraId="47C504DE" w14:textId="51EFA58F" w:rsidR="009A41B6" w:rsidRPr="00045424" w:rsidDel="00264A4D" w:rsidRDefault="009A41B6" w:rsidP="008E0B90">
            <w:pPr>
              <w:spacing w:after="0" w:line="240" w:lineRule="auto"/>
              <w:rPr>
                <w:del w:id="3870" w:author="Ramana Pinisetty(UST,IN)" w:date="2022-09-15T11:49:00Z"/>
                <w:rFonts w:eastAsia="Times New Roman"/>
                <w:color w:val="000000"/>
                <w:sz w:val="16"/>
                <w:szCs w:val="16"/>
                <w:lang w:eastAsia="en-US"/>
              </w:rPr>
            </w:pPr>
            <w:del w:id="3871" w:author="Ramana Pinisetty(UST,IN)" w:date="2022-09-15T11:49:00Z">
              <w:r w:rsidRPr="00045424" w:rsidDel="00264A4D">
                <w:rPr>
                  <w:rFonts w:eastAsia="Times New Roman"/>
                  <w:color w:val="000000"/>
                  <w:sz w:val="16"/>
                  <w:szCs w:val="16"/>
                  <w:lang w:eastAsia="en-US"/>
                </w:rPr>
                <w:delText>Usthps</w:delText>
              </w:r>
            </w:del>
          </w:p>
        </w:tc>
        <w:tc>
          <w:tcPr>
            <w:tcW w:w="1668" w:type="pct"/>
            <w:tcBorders>
              <w:top w:val="nil"/>
              <w:left w:val="nil"/>
              <w:bottom w:val="single" w:sz="4" w:space="0" w:color="auto"/>
              <w:right w:val="single" w:sz="4" w:space="0" w:color="auto"/>
            </w:tcBorders>
            <w:shd w:val="clear" w:color="auto" w:fill="auto"/>
            <w:hideMark/>
          </w:tcPr>
          <w:p w14:paraId="6C589AA7" w14:textId="559FBD62" w:rsidR="009A41B6" w:rsidRPr="00045424" w:rsidDel="00264A4D" w:rsidRDefault="009A41B6" w:rsidP="008E0B90">
            <w:pPr>
              <w:spacing w:after="0" w:line="240" w:lineRule="auto"/>
              <w:rPr>
                <w:del w:id="3872" w:author="Ramana Pinisetty(UST,IN)" w:date="2022-09-15T11:49:00Z"/>
                <w:rFonts w:eastAsia="Times New Roman"/>
                <w:color w:val="000000"/>
                <w:sz w:val="16"/>
                <w:szCs w:val="16"/>
                <w:lang w:eastAsia="en-US"/>
              </w:rPr>
            </w:pPr>
            <w:del w:id="3873" w:author="Ramana Pinisetty(UST,IN)" w:date="2022-09-15T11:49:00Z">
              <w:r w:rsidRPr="00045424" w:rsidDel="00264A4D">
                <w:rPr>
                  <w:rFonts w:eastAsia="Times New Roman"/>
                  <w:color w:val="000000"/>
                  <w:sz w:val="16"/>
                  <w:szCs w:val="16"/>
                  <w:lang w:eastAsia="en-US"/>
                </w:rPr>
                <w:delText> </w:delText>
              </w:r>
              <w:r w:rsidRPr="00EB3F21" w:rsidDel="00264A4D">
                <w:rPr>
                  <w:rFonts w:eastAsia="Times New Roman"/>
                  <w:color w:val="000000"/>
                  <w:sz w:val="16"/>
                  <w:szCs w:val="16"/>
                  <w:lang w:eastAsia="en-US"/>
                </w:rPr>
                <w:delText xml:space="preserve">JFROG PROJECT KEY </w:delText>
              </w:r>
            </w:del>
          </w:p>
        </w:tc>
      </w:tr>
      <w:tr w:rsidR="009A41B6" w:rsidRPr="00EB3F21" w:rsidDel="00264A4D" w14:paraId="5BC1EB79" w14:textId="4C9AE64E" w:rsidTr="008E0B90">
        <w:trPr>
          <w:trHeight w:val="290"/>
          <w:del w:id="3874" w:author="Ramana Pinisetty(UST,IN)" w:date="2022-09-15T11:49:00Z"/>
        </w:trPr>
        <w:tc>
          <w:tcPr>
            <w:tcW w:w="1327" w:type="pct"/>
            <w:tcBorders>
              <w:top w:val="nil"/>
              <w:left w:val="single" w:sz="4" w:space="0" w:color="auto"/>
              <w:bottom w:val="single" w:sz="4" w:space="0" w:color="auto"/>
              <w:right w:val="single" w:sz="4" w:space="0" w:color="auto"/>
            </w:tcBorders>
            <w:shd w:val="clear" w:color="auto" w:fill="auto"/>
            <w:noWrap/>
            <w:hideMark/>
          </w:tcPr>
          <w:p w14:paraId="7BC3F02C" w14:textId="6C4CE88D" w:rsidR="009A41B6" w:rsidRPr="00045424" w:rsidDel="00264A4D" w:rsidRDefault="009A41B6" w:rsidP="008E0B90">
            <w:pPr>
              <w:spacing w:after="0" w:line="240" w:lineRule="auto"/>
              <w:rPr>
                <w:del w:id="3875" w:author="Ramana Pinisetty(UST,IN)" w:date="2022-09-15T11:49:00Z"/>
                <w:rFonts w:eastAsia="Times New Roman"/>
                <w:color w:val="000000"/>
                <w:sz w:val="16"/>
                <w:szCs w:val="16"/>
                <w:lang w:eastAsia="en-US"/>
              </w:rPr>
            </w:pPr>
            <w:del w:id="3876" w:author="Ramana Pinisetty(UST,IN)" w:date="2022-09-15T11:49:00Z">
              <w:r w:rsidRPr="00045424" w:rsidDel="00264A4D">
                <w:rPr>
                  <w:rFonts w:eastAsia="Times New Roman"/>
                  <w:color w:val="000000"/>
                  <w:sz w:val="16"/>
                  <w:szCs w:val="16"/>
                  <w:lang w:eastAsia="en-US"/>
                </w:rPr>
                <w:delText>ARTIFACTORY_SERVER</w:delText>
              </w:r>
            </w:del>
          </w:p>
        </w:tc>
        <w:tc>
          <w:tcPr>
            <w:tcW w:w="2005" w:type="pct"/>
            <w:tcBorders>
              <w:top w:val="nil"/>
              <w:left w:val="nil"/>
              <w:bottom w:val="single" w:sz="4" w:space="0" w:color="auto"/>
              <w:right w:val="single" w:sz="4" w:space="0" w:color="auto"/>
            </w:tcBorders>
            <w:shd w:val="clear" w:color="auto" w:fill="auto"/>
            <w:noWrap/>
            <w:hideMark/>
          </w:tcPr>
          <w:p w14:paraId="26E1C604" w14:textId="6F1BEC07" w:rsidR="009A41B6" w:rsidRPr="00045424" w:rsidDel="00264A4D" w:rsidRDefault="009A41B6" w:rsidP="008E0B90">
            <w:pPr>
              <w:spacing w:after="0" w:line="240" w:lineRule="auto"/>
              <w:rPr>
                <w:del w:id="3877" w:author="Ramana Pinisetty(UST,IN)" w:date="2022-09-15T11:49:00Z"/>
                <w:rFonts w:eastAsia="Times New Roman"/>
                <w:color w:val="000000"/>
                <w:sz w:val="16"/>
                <w:szCs w:val="16"/>
                <w:lang w:eastAsia="en-US"/>
              </w:rPr>
            </w:pPr>
            <w:del w:id="3878" w:author="Ramana Pinisetty(UST,IN)" w:date="2022-09-15T11:49:00Z">
              <w:r w:rsidRPr="00045424" w:rsidDel="00264A4D">
                <w:rPr>
                  <w:rFonts w:eastAsia="Times New Roman"/>
                  <w:color w:val="000000"/>
                  <w:sz w:val="16"/>
                  <w:szCs w:val="16"/>
                  <w:lang w:eastAsia="en-US"/>
                </w:rPr>
                <w:delText>Usthealthproof</w:delText>
              </w:r>
            </w:del>
          </w:p>
        </w:tc>
        <w:tc>
          <w:tcPr>
            <w:tcW w:w="1668" w:type="pct"/>
            <w:tcBorders>
              <w:top w:val="nil"/>
              <w:left w:val="nil"/>
              <w:bottom w:val="single" w:sz="4" w:space="0" w:color="auto"/>
              <w:right w:val="single" w:sz="4" w:space="0" w:color="auto"/>
            </w:tcBorders>
            <w:shd w:val="clear" w:color="auto" w:fill="auto"/>
            <w:noWrap/>
            <w:hideMark/>
          </w:tcPr>
          <w:p w14:paraId="3E764F03" w14:textId="26D821F1" w:rsidR="009A41B6" w:rsidRPr="00045424" w:rsidDel="00264A4D" w:rsidRDefault="009A41B6" w:rsidP="008E0B90">
            <w:pPr>
              <w:spacing w:after="0" w:line="240" w:lineRule="auto"/>
              <w:rPr>
                <w:del w:id="3879" w:author="Ramana Pinisetty(UST,IN)" w:date="2022-09-15T11:49:00Z"/>
                <w:rFonts w:eastAsia="Times New Roman"/>
                <w:color w:val="000000"/>
                <w:sz w:val="16"/>
                <w:szCs w:val="16"/>
                <w:lang w:eastAsia="en-US"/>
              </w:rPr>
            </w:pPr>
            <w:del w:id="3880" w:author="Ramana Pinisetty(UST,IN)" w:date="2022-09-15T11:49:00Z">
              <w:r w:rsidRPr="00045424" w:rsidDel="00264A4D">
                <w:rPr>
                  <w:rFonts w:eastAsia="Times New Roman"/>
                  <w:color w:val="000000"/>
                  <w:sz w:val="16"/>
                  <w:szCs w:val="16"/>
                  <w:lang w:eastAsia="en-US"/>
                </w:rPr>
                <w:delText> </w:delText>
              </w:r>
              <w:r w:rsidRPr="00EB3F21" w:rsidDel="00264A4D">
                <w:rPr>
                  <w:rFonts w:eastAsia="Times New Roman"/>
                  <w:color w:val="000000"/>
                  <w:sz w:val="16"/>
                  <w:szCs w:val="16"/>
                  <w:lang w:eastAsia="en-US"/>
                </w:rPr>
                <w:delText>JFROG ARTIFACTORY SERVER</w:delText>
              </w:r>
            </w:del>
          </w:p>
        </w:tc>
      </w:tr>
      <w:tr w:rsidR="009A41B6" w:rsidRPr="00EB3F21" w:rsidDel="00264A4D" w14:paraId="4AE95644" w14:textId="50A4583B" w:rsidTr="008E0B90">
        <w:trPr>
          <w:trHeight w:val="290"/>
          <w:del w:id="3881" w:author="Ramana Pinisetty(UST,IN)" w:date="2022-09-15T11:49:00Z"/>
        </w:trPr>
        <w:tc>
          <w:tcPr>
            <w:tcW w:w="1327" w:type="pct"/>
            <w:tcBorders>
              <w:top w:val="nil"/>
              <w:left w:val="single" w:sz="4" w:space="0" w:color="auto"/>
              <w:bottom w:val="single" w:sz="4" w:space="0" w:color="auto"/>
              <w:right w:val="single" w:sz="4" w:space="0" w:color="auto"/>
            </w:tcBorders>
            <w:shd w:val="clear" w:color="auto" w:fill="auto"/>
            <w:noWrap/>
            <w:hideMark/>
          </w:tcPr>
          <w:p w14:paraId="39736271" w14:textId="30D27FF2" w:rsidR="009A41B6" w:rsidRPr="00045424" w:rsidDel="00264A4D" w:rsidRDefault="009A41B6" w:rsidP="008E0B90">
            <w:pPr>
              <w:spacing w:after="0" w:line="240" w:lineRule="auto"/>
              <w:rPr>
                <w:del w:id="3882" w:author="Ramana Pinisetty(UST,IN)" w:date="2022-09-15T11:49:00Z"/>
                <w:rFonts w:eastAsia="Times New Roman"/>
                <w:color w:val="000000"/>
                <w:sz w:val="16"/>
                <w:szCs w:val="16"/>
                <w:lang w:eastAsia="en-US"/>
              </w:rPr>
            </w:pPr>
            <w:del w:id="3883" w:author="Ramana Pinisetty(UST,IN)" w:date="2022-09-15T11:49:00Z">
              <w:r w:rsidRPr="00045424" w:rsidDel="00264A4D">
                <w:rPr>
                  <w:rFonts w:eastAsia="Times New Roman"/>
                  <w:color w:val="000000"/>
                  <w:sz w:val="16"/>
                  <w:szCs w:val="16"/>
                  <w:lang w:eastAsia="en-US"/>
                </w:rPr>
                <w:delText>ARTIFACTORY_URL</w:delText>
              </w:r>
            </w:del>
          </w:p>
        </w:tc>
        <w:tc>
          <w:tcPr>
            <w:tcW w:w="2005" w:type="pct"/>
            <w:tcBorders>
              <w:top w:val="nil"/>
              <w:left w:val="nil"/>
              <w:bottom w:val="single" w:sz="4" w:space="0" w:color="auto"/>
              <w:right w:val="single" w:sz="4" w:space="0" w:color="auto"/>
            </w:tcBorders>
            <w:shd w:val="clear" w:color="auto" w:fill="auto"/>
            <w:noWrap/>
            <w:hideMark/>
          </w:tcPr>
          <w:p w14:paraId="1A944898" w14:textId="438EC6D7" w:rsidR="009A41B6" w:rsidRPr="00045424" w:rsidDel="00264A4D" w:rsidRDefault="009A41B6" w:rsidP="008E0B90">
            <w:pPr>
              <w:spacing w:after="0" w:line="240" w:lineRule="auto"/>
              <w:rPr>
                <w:del w:id="3884" w:author="Ramana Pinisetty(UST,IN)" w:date="2022-09-15T11:49:00Z"/>
                <w:rFonts w:eastAsia="Times New Roman"/>
                <w:color w:val="000000"/>
                <w:sz w:val="16"/>
                <w:szCs w:val="16"/>
                <w:lang w:eastAsia="en-US"/>
              </w:rPr>
            </w:pPr>
            <w:del w:id="3885" w:author="Ramana Pinisetty(UST,IN)" w:date="2022-09-15T11:49:00Z">
              <w:r w:rsidRPr="00045424" w:rsidDel="00264A4D">
                <w:rPr>
                  <w:rFonts w:eastAsia="Times New Roman"/>
                  <w:color w:val="000000"/>
                  <w:sz w:val="16"/>
                  <w:szCs w:val="16"/>
                  <w:lang w:eastAsia="en-US"/>
                </w:rPr>
                <w:delText>https://$ARTIFACTORY_SERVER.jfrog.io/</w:delText>
              </w:r>
            </w:del>
          </w:p>
        </w:tc>
        <w:tc>
          <w:tcPr>
            <w:tcW w:w="1668" w:type="pct"/>
            <w:tcBorders>
              <w:top w:val="nil"/>
              <w:left w:val="nil"/>
              <w:bottom w:val="single" w:sz="4" w:space="0" w:color="auto"/>
              <w:right w:val="single" w:sz="4" w:space="0" w:color="auto"/>
            </w:tcBorders>
            <w:shd w:val="clear" w:color="auto" w:fill="auto"/>
            <w:noWrap/>
            <w:hideMark/>
          </w:tcPr>
          <w:p w14:paraId="45B1A3E5" w14:textId="112EEF70" w:rsidR="009A41B6" w:rsidRPr="00045424" w:rsidDel="00264A4D" w:rsidRDefault="009A41B6" w:rsidP="008E0B90">
            <w:pPr>
              <w:spacing w:after="0" w:line="240" w:lineRule="auto"/>
              <w:rPr>
                <w:del w:id="3886" w:author="Ramana Pinisetty(UST,IN)" w:date="2022-09-15T11:49:00Z"/>
                <w:rFonts w:eastAsia="Times New Roman"/>
                <w:color w:val="000000"/>
                <w:sz w:val="16"/>
                <w:szCs w:val="16"/>
                <w:lang w:eastAsia="en-US"/>
              </w:rPr>
            </w:pPr>
            <w:del w:id="3887" w:author="Ramana Pinisetty(UST,IN)" w:date="2022-09-15T11:49:00Z">
              <w:r w:rsidRPr="00045424" w:rsidDel="00264A4D">
                <w:rPr>
                  <w:rFonts w:eastAsia="Times New Roman"/>
                  <w:color w:val="000000"/>
                  <w:sz w:val="16"/>
                  <w:szCs w:val="16"/>
                  <w:lang w:eastAsia="en-US"/>
                </w:rPr>
                <w:delText> </w:delText>
              </w:r>
              <w:r w:rsidRPr="00EB3F21" w:rsidDel="00264A4D">
                <w:rPr>
                  <w:rFonts w:eastAsia="Times New Roman"/>
                  <w:color w:val="000000"/>
                  <w:sz w:val="16"/>
                  <w:szCs w:val="16"/>
                  <w:lang w:eastAsia="en-US"/>
                </w:rPr>
                <w:delText>JFROG ARTIFACTORY URL</w:delText>
              </w:r>
            </w:del>
          </w:p>
        </w:tc>
      </w:tr>
      <w:tr w:rsidR="009A41B6" w:rsidRPr="00EB3F21" w:rsidDel="00264A4D" w14:paraId="23AA7A4C" w14:textId="78F1D4B0" w:rsidTr="008E0B90">
        <w:trPr>
          <w:trHeight w:val="290"/>
          <w:del w:id="3888" w:author="Ramana Pinisetty(UST,IN)" w:date="2022-09-15T11:49:00Z"/>
        </w:trPr>
        <w:tc>
          <w:tcPr>
            <w:tcW w:w="1327" w:type="pct"/>
            <w:tcBorders>
              <w:top w:val="nil"/>
              <w:left w:val="single" w:sz="4" w:space="0" w:color="auto"/>
              <w:bottom w:val="single" w:sz="4" w:space="0" w:color="auto"/>
              <w:right w:val="single" w:sz="4" w:space="0" w:color="auto"/>
            </w:tcBorders>
            <w:shd w:val="clear" w:color="auto" w:fill="auto"/>
            <w:noWrap/>
            <w:hideMark/>
          </w:tcPr>
          <w:p w14:paraId="749F52E1" w14:textId="76E6C39E" w:rsidR="009A41B6" w:rsidRPr="00045424" w:rsidDel="00264A4D" w:rsidRDefault="009A41B6" w:rsidP="008E0B90">
            <w:pPr>
              <w:spacing w:after="0" w:line="240" w:lineRule="auto"/>
              <w:rPr>
                <w:del w:id="3889" w:author="Ramana Pinisetty(UST,IN)" w:date="2022-09-15T11:49:00Z"/>
                <w:rFonts w:eastAsia="Times New Roman"/>
                <w:color w:val="000000"/>
                <w:sz w:val="16"/>
                <w:szCs w:val="16"/>
                <w:lang w:eastAsia="en-US"/>
              </w:rPr>
            </w:pPr>
            <w:del w:id="3890" w:author="Ramana Pinisetty(UST,IN)" w:date="2022-09-15T11:49:00Z">
              <w:r w:rsidRPr="00045424" w:rsidDel="00264A4D">
                <w:rPr>
                  <w:rFonts w:eastAsia="Times New Roman"/>
                  <w:color w:val="000000"/>
                  <w:sz w:val="16"/>
                  <w:szCs w:val="16"/>
                  <w:lang w:eastAsia="en-US"/>
                </w:rPr>
                <w:delText>ARTIFACTORY_USER</w:delText>
              </w:r>
            </w:del>
          </w:p>
        </w:tc>
        <w:tc>
          <w:tcPr>
            <w:tcW w:w="2005" w:type="pct"/>
            <w:tcBorders>
              <w:top w:val="nil"/>
              <w:left w:val="nil"/>
              <w:bottom w:val="single" w:sz="4" w:space="0" w:color="auto"/>
              <w:right w:val="single" w:sz="4" w:space="0" w:color="auto"/>
            </w:tcBorders>
            <w:shd w:val="clear" w:color="auto" w:fill="auto"/>
            <w:noWrap/>
            <w:hideMark/>
          </w:tcPr>
          <w:p w14:paraId="1F3B7C53" w14:textId="1E98A1B6" w:rsidR="009A41B6" w:rsidRPr="00045424" w:rsidDel="00264A4D" w:rsidRDefault="009A41B6" w:rsidP="008E0B90">
            <w:pPr>
              <w:spacing w:after="0" w:line="240" w:lineRule="auto"/>
              <w:rPr>
                <w:del w:id="3891" w:author="Ramana Pinisetty(UST,IN)" w:date="2022-09-15T11:49:00Z"/>
                <w:rFonts w:eastAsia="Times New Roman"/>
                <w:color w:val="000000"/>
                <w:sz w:val="16"/>
                <w:szCs w:val="16"/>
                <w:lang w:eastAsia="en-US"/>
              </w:rPr>
            </w:pPr>
            <w:del w:id="3892" w:author="Ramana Pinisetty(UST,IN)" w:date="2022-09-15T11:49:00Z">
              <w:r w:rsidRPr="00045424" w:rsidDel="00264A4D">
                <w:rPr>
                  <w:rFonts w:eastAsia="Times New Roman"/>
                  <w:color w:val="000000"/>
                  <w:sz w:val="16"/>
                  <w:szCs w:val="16"/>
                  <w:lang w:eastAsia="en-US"/>
                </w:rPr>
                <w:delText>usthps_intplus_cicd_user</w:delText>
              </w:r>
            </w:del>
          </w:p>
        </w:tc>
        <w:tc>
          <w:tcPr>
            <w:tcW w:w="1668" w:type="pct"/>
            <w:tcBorders>
              <w:top w:val="nil"/>
              <w:left w:val="nil"/>
              <w:bottom w:val="single" w:sz="4" w:space="0" w:color="auto"/>
              <w:right w:val="single" w:sz="4" w:space="0" w:color="auto"/>
            </w:tcBorders>
            <w:shd w:val="clear" w:color="auto" w:fill="auto"/>
            <w:noWrap/>
            <w:hideMark/>
          </w:tcPr>
          <w:p w14:paraId="481D35EC" w14:textId="6E4F72BE" w:rsidR="009A41B6" w:rsidRPr="00045424" w:rsidDel="00264A4D" w:rsidRDefault="009A41B6" w:rsidP="008E0B90">
            <w:pPr>
              <w:spacing w:after="0" w:line="240" w:lineRule="auto"/>
              <w:rPr>
                <w:del w:id="3893" w:author="Ramana Pinisetty(UST,IN)" w:date="2022-09-15T11:49:00Z"/>
                <w:rFonts w:eastAsia="Times New Roman"/>
                <w:color w:val="000000"/>
                <w:sz w:val="16"/>
                <w:szCs w:val="16"/>
                <w:lang w:eastAsia="en-US"/>
              </w:rPr>
            </w:pPr>
            <w:del w:id="3894" w:author="Ramana Pinisetty(UST,IN)" w:date="2022-09-15T11:49:00Z">
              <w:r w:rsidRPr="00045424" w:rsidDel="00264A4D">
                <w:rPr>
                  <w:rFonts w:eastAsia="Times New Roman"/>
                  <w:color w:val="000000"/>
                  <w:sz w:val="16"/>
                  <w:szCs w:val="16"/>
                  <w:lang w:eastAsia="en-US"/>
                </w:rPr>
                <w:delText> </w:delText>
              </w:r>
              <w:r w:rsidRPr="00EB3F21" w:rsidDel="00264A4D">
                <w:rPr>
                  <w:rFonts w:eastAsia="Times New Roman"/>
                  <w:color w:val="000000"/>
                  <w:sz w:val="16"/>
                  <w:szCs w:val="16"/>
                  <w:lang w:eastAsia="en-US"/>
                </w:rPr>
                <w:delText>JFROG ARTIFACTORY USER</w:delText>
              </w:r>
            </w:del>
          </w:p>
        </w:tc>
      </w:tr>
      <w:tr w:rsidR="009A41B6" w:rsidRPr="00EB3F21" w:rsidDel="00264A4D" w14:paraId="11573D46" w14:textId="39D2FE7A" w:rsidTr="008E0B90">
        <w:trPr>
          <w:trHeight w:val="290"/>
          <w:del w:id="3895" w:author="Ramana Pinisetty(UST,IN)" w:date="2022-09-15T11:49:00Z"/>
        </w:trPr>
        <w:tc>
          <w:tcPr>
            <w:tcW w:w="1327" w:type="pct"/>
            <w:tcBorders>
              <w:top w:val="nil"/>
              <w:left w:val="single" w:sz="4" w:space="0" w:color="auto"/>
              <w:bottom w:val="single" w:sz="4" w:space="0" w:color="auto"/>
              <w:right w:val="single" w:sz="4" w:space="0" w:color="auto"/>
            </w:tcBorders>
            <w:shd w:val="clear" w:color="auto" w:fill="auto"/>
            <w:noWrap/>
            <w:hideMark/>
          </w:tcPr>
          <w:p w14:paraId="5E228E19" w14:textId="796E6891" w:rsidR="009A41B6" w:rsidRPr="00045424" w:rsidDel="00264A4D" w:rsidRDefault="009A41B6" w:rsidP="008E0B90">
            <w:pPr>
              <w:spacing w:after="0" w:line="240" w:lineRule="auto"/>
              <w:rPr>
                <w:del w:id="3896" w:author="Ramana Pinisetty(UST,IN)" w:date="2022-09-15T11:49:00Z"/>
                <w:rFonts w:eastAsia="Times New Roman"/>
                <w:color w:val="000000"/>
                <w:sz w:val="16"/>
                <w:szCs w:val="16"/>
                <w:lang w:eastAsia="en-US"/>
              </w:rPr>
            </w:pPr>
            <w:del w:id="3897" w:author="Ramana Pinisetty(UST,IN)" w:date="2022-09-15T11:49:00Z">
              <w:r w:rsidRPr="00045424" w:rsidDel="00264A4D">
                <w:rPr>
                  <w:rFonts w:eastAsia="Times New Roman"/>
                  <w:color w:val="000000"/>
                  <w:sz w:val="16"/>
                  <w:szCs w:val="16"/>
                  <w:lang w:eastAsia="en-US"/>
                </w:rPr>
                <w:delText>AWS_ACCESS_KEY_ID</w:delText>
              </w:r>
            </w:del>
          </w:p>
        </w:tc>
        <w:tc>
          <w:tcPr>
            <w:tcW w:w="2005" w:type="pct"/>
            <w:tcBorders>
              <w:top w:val="nil"/>
              <w:left w:val="nil"/>
              <w:bottom w:val="single" w:sz="4" w:space="0" w:color="auto"/>
              <w:right w:val="single" w:sz="4" w:space="0" w:color="auto"/>
            </w:tcBorders>
            <w:shd w:val="clear" w:color="auto" w:fill="auto"/>
            <w:noWrap/>
            <w:hideMark/>
          </w:tcPr>
          <w:p w14:paraId="6EB242C6" w14:textId="102D8B82" w:rsidR="009A41B6" w:rsidRPr="00045424" w:rsidDel="00264A4D" w:rsidRDefault="009A41B6" w:rsidP="008E0B90">
            <w:pPr>
              <w:spacing w:after="0" w:line="240" w:lineRule="auto"/>
              <w:rPr>
                <w:del w:id="3898" w:author="Ramana Pinisetty(UST,IN)" w:date="2022-09-15T11:49:00Z"/>
                <w:rFonts w:eastAsia="Times New Roman"/>
                <w:color w:val="000000"/>
                <w:sz w:val="16"/>
                <w:szCs w:val="16"/>
                <w:lang w:eastAsia="en-US"/>
              </w:rPr>
            </w:pPr>
            <w:del w:id="3899" w:author="Ramana Pinisetty(UST,IN)" w:date="2022-09-15T11:49:00Z">
              <w:r w:rsidRPr="00045424" w:rsidDel="00264A4D">
                <w:rPr>
                  <w:rFonts w:eastAsia="Times New Roman"/>
                  <w:color w:val="000000"/>
                  <w:sz w:val="16"/>
                  <w:szCs w:val="16"/>
                  <w:lang w:eastAsia="en-US"/>
                </w:rPr>
                <w:delText>***</w:delText>
              </w:r>
            </w:del>
          </w:p>
        </w:tc>
        <w:tc>
          <w:tcPr>
            <w:tcW w:w="1668" w:type="pct"/>
            <w:tcBorders>
              <w:top w:val="nil"/>
              <w:left w:val="nil"/>
              <w:bottom w:val="single" w:sz="4" w:space="0" w:color="auto"/>
              <w:right w:val="single" w:sz="4" w:space="0" w:color="auto"/>
            </w:tcBorders>
            <w:shd w:val="clear" w:color="auto" w:fill="auto"/>
            <w:noWrap/>
            <w:hideMark/>
          </w:tcPr>
          <w:p w14:paraId="47B8A322" w14:textId="3D6DD6B7" w:rsidR="009A41B6" w:rsidRPr="00045424" w:rsidDel="00264A4D" w:rsidRDefault="009A41B6" w:rsidP="008E0B90">
            <w:pPr>
              <w:spacing w:after="0" w:line="240" w:lineRule="auto"/>
              <w:rPr>
                <w:del w:id="3900" w:author="Ramana Pinisetty(UST,IN)" w:date="2022-09-15T11:49:00Z"/>
                <w:rFonts w:eastAsia="Times New Roman"/>
                <w:color w:val="000000"/>
                <w:sz w:val="16"/>
                <w:szCs w:val="16"/>
                <w:lang w:eastAsia="en-US"/>
              </w:rPr>
            </w:pPr>
            <w:del w:id="3901" w:author="Ramana Pinisetty(UST,IN)" w:date="2022-09-15T11:49:00Z">
              <w:r w:rsidRPr="00045424" w:rsidDel="00264A4D">
                <w:rPr>
                  <w:rFonts w:eastAsia="Times New Roman"/>
                  <w:color w:val="000000"/>
                  <w:sz w:val="16"/>
                  <w:szCs w:val="16"/>
                  <w:lang w:eastAsia="en-US"/>
                </w:rPr>
                <w:delText> </w:delText>
              </w:r>
              <w:r w:rsidRPr="00EB3F21" w:rsidDel="00264A4D">
                <w:rPr>
                  <w:rFonts w:eastAsia="Times New Roman"/>
                  <w:color w:val="000000"/>
                  <w:sz w:val="16"/>
                  <w:szCs w:val="16"/>
                  <w:lang w:eastAsia="en-US"/>
                </w:rPr>
                <w:delText>AWS ACCESS KEY ID FOR CICD USER</w:delText>
              </w:r>
            </w:del>
          </w:p>
        </w:tc>
      </w:tr>
      <w:tr w:rsidR="009A41B6" w:rsidRPr="00EB3F21" w:rsidDel="00264A4D" w14:paraId="21111D98" w14:textId="21FFEAAC" w:rsidTr="008E0B90">
        <w:trPr>
          <w:trHeight w:val="290"/>
          <w:del w:id="3902" w:author="Ramana Pinisetty(UST,IN)" w:date="2022-09-15T11:49:00Z"/>
        </w:trPr>
        <w:tc>
          <w:tcPr>
            <w:tcW w:w="1327" w:type="pct"/>
            <w:tcBorders>
              <w:top w:val="nil"/>
              <w:left w:val="single" w:sz="4" w:space="0" w:color="auto"/>
              <w:bottom w:val="single" w:sz="4" w:space="0" w:color="auto"/>
              <w:right w:val="single" w:sz="4" w:space="0" w:color="auto"/>
            </w:tcBorders>
            <w:shd w:val="clear" w:color="auto" w:fill="auto"/>
            <w:noWrap/>
            <w:hideMark/>
          </w:tcPr>
          <w:p w14:paraId="5AD66BD0" w14:textId="406D37C9" w:rsidR="009A41B6" w:rsidRPr="00045424" w:rsidDel="00264A4D" w:rsidRDefault="009A41B6" w:rsidP="008E0B90">
            <w:pPr>
              <w:spacing w:after="0" w:line="240" w:lineRule="auto"/>
              <w:rPr>
                <w:del w:id="3903" w:author="Ramana Pinisetty(UST,IN)" w:date="2022-09-15T11:49:00Z"/>
                <w:rFonts w:eastAsia="Times New Roman"/>
                <w:color w:val="000000"/>
                <w:sz w:val="16"/>
                <w:szCs w:val="16"/>
                <w:lang w:eastAsia="en-US"/>
              </w:rPr>
            </w:pPr>
            <w:del w:id="3904" w:author="Ramana Pinisetty(UST,IN)" w:date="2022-09-15T11:49:00Z">
              <w:r w:rsidRPr="00045424" w:rsidDel="00264A4D">
                <w:rPr>
                  <w:rFonts w:eastAsia="Times New Roman"/>
                  <w:color w:val="000000"/>
                  <w:sz w:val="16"/>
                  <w:szCs w:val="16"/>
                  <w:lang w:eastAsia="en-US"/>
                </w:rPr>
                <w:delText>AWS_DEFAULT_REGION</w:delText>
              </w:r>
            </w:del>
          </w:p>
        </w:tc>
        <w:tc>
          <w:tcPr>
            <w:tcW w:w="2005" w:type="pct"/>
            <w:tcBorders>
              <w:top w:val="nil"/>
              <w:left w:val="nil"/>
              <w:bottom w:val="single" w:sz="4" w:space="0" w:color="auto"/>
              <w:right w:val="single" w:sz="4" w:space="0" w:color="auto"/>
            </w:tcBorders>
            <w:shd w:val="clear" w:color="auto" w:fill="auto"/>
            <w:noWrap/>
            <w:hideMark/>
          </w:tcPr>
          <w:p w14:paraId="6EF2EC0B" w14:textId="1A9914BC" w:rsidR="009A41B6" w:rsidRPr="00045424" w:rsidDel="00264A4D" w:rsidRDefault="009A41B6" w:rsidP="008E0B90">
            <w:pPr>
              <w:spacing w:after="0" w:line="240" w:lineRule="auto"/>
              <w:rPr>
                <w:del w:id="3905" w:author="Ramana Pinisetty(UST,IN)" w:date="2022-09-15T11:49:00Z"/>
                <w:rFonts w:eastAsia="Times New Roman"/>
                <w:color w:val="000000"/>
                <w:sz w:val="16"/>
                <w:szCs w:val="16"/>
                <w:lang w:eastAsia="en-US"/>
              </w:rPr>
            </w:pPr>
            <w:del w:id="3906" w:author="Ramana Pinisetty(UST,IN)" w:date="2022-09-15T11:49:00Z">
              <w:r w:rsidRPr="00045424" w:rsidDel="00264A4D">
                <w:rPr>
                  <w:rFonts w:eastAsia="Times New Roman"/>
                  <w:color w:val="000000"/>
                  <w:sz w:val="16"/>
                  <w:szCs w:val="16"/>
                  <w:lang w:eastAsia="en-US"/>
                </w:rPr>
                <w:delText>us-east-2</w:delText>
              </w:r>
            </w:del>
          </w:p>
        </w:tc>
        <w:tc>
          <w:tcPr>
            <w:tcW w:w="1668" w:type="pct"/>
            <w:tcBorders>
              <w:top w:val="nil"/>
              <w:left w:val="nil"/>
              <w:bottom w:val="single" w:sz="4" w:space="0" w:color="auto"/>
              <w:right w:val="single" w:sz="4" w:space="0" w:color="auto"/>
            </w:tcBorders>
            <w:shd w:val="clear" w:color="auto" w:fill="auto"/>
            <w:noWrap/>
            <w:hideMark/>
          </w:tcPr>
          <w:p w14:paraId="785647E5" w14:textId="296EFD80" w:rsidR="009A41B6" w:rsidRPr="00045424" w:rsidDel="00264A4D" w:rsidRDefault="009A41B6" w:rsidP="008E0B90">
            <w:pPr>
              <w:spacing w:after="0" w:line="240" w:lineRule="auto"/>
              <w:rPr>
                <w:del w:id="3907" w:author="Ramana Pinisetty(UST,IN)" w:date="2022-09-15T11:49:00Z"/>
                <w:rFonts w:eastAsia="Times New Roman"/>
                <w:color w:val="000000"/>
                <w:sz w:val="16"/>
                <w:szCs w:val="16"/>
                <w:lang w:eastAsia="en-US"/>
              </w:rPr>
            </w:pPr>
            <w:del w:id="3908" w:author="Ramana Pinisetty(UST,IN)" w:date="2022-09-15T11:49:00Z">
              <w:r w:rsidRPr="00045424" w:rsidDel="00264A4D">
                <w:rPr>
                  <w:rFonts w:eastAsia="Times New Roman"/>
                  <w:color w:val="000000"/>
                  <w:sz w:val="16"/>
                  <w:szCs w:val="16"/>
                  <w:lang w:eastAsia="en-US"/>
                </w:rPr>
                <w:delText> </w:delText>
              </w:r>
              <w:r w:rsidRPr="00EB3F21" w:rsidDel="00264A4D">
                <w:rPr>
                  <w:rFonts w:eastAsia="Times New Roman"/>
                  <w:color w:val="000000"/>
                  <w:sz w:val="16"/>
                  <w:szCs w:val="16"/>
                  <w:lang w:eastAsia="en-US"/>
                </w:rPr>
                <w:delText xml:space="preserve">AWS DEFAULT REGION </w:delText>
              </w:r>
            </w:del>
          </w:p>
        </w:tc>
      </w:tr>
      <w:tr w:rsidR="009A41B6" w:rsidRPr="00EB3F21" w:rsidDel="00264A4D" w14:paraId="2632E657" w14:textId="3B961022" w:rsidTr="008E0B90">
        <w:trPr>
          <w:trHeight w:val="290"/>
          <w:del w:id="3909" w:author="Ramana Pinisetty(UST,IN)" w:date="2022-09-15T11:49:00Z"/>
        </w:trPr>
        <w:tc>
          <w:tcPr>
            <w:tcW w:w="1327" w:type="pct"/>
            <w:tcBorders>
              <w:top w:val="nil"/>
              <w:left w:val="single" w:sz="4" w:space="0" w:color="auto"/>
              <w:bottom w:val="single" w:sz="4" w:space="0" w:color="auto"/>
              <w:right w:val="single" w:sz="4" w:space="0" w:color="auto"/>
            </w:tcBorders>
            <w:shd w:val="clear" w:color="auto" w:fill="auto"/>
            <w:noWrap/>
            <w:hideMark/>
          </w:tcPr>
          <w:p w14:paraId="28A91E5F" w14:textId="696474E9" w:rsidR="009A41B6" w:rsidRPr="00045424" w:rsidDel="00264A4D" w:rsidRDefault="009A41B6" w:rsidP="008E0B90">
            <w:pPr>
              <w:spacing w:after="0" w:line="240" w:lineRule="auto"/>
              <w:rPr>
                <w:del w:id="3910" w:author="Ramana Pinisetty(UST,IN)" w:date="2022-09-15T11:49:00Z"/>
                <w:rFonts w:eastAsia="Times New Roman"/>
                <w:color w:val="000000"/>
                <w:sz w:val="16"/>
                <w:szCs w:val="16"/>
                <w:lang w:eastAsia="en-US"/>
              </w:rPr>
            </w:pPr>
            <w:del w:id="3911" w:author="Ramana Pinisetty(UST,IN)" w:date="2022-09-15T11:49:00Z">
              <w:r w:rsidRPr="00045424" w:rsidDel="00264A4D">
                <w:rPr>
                  <w:rFonts w:eastAsia="Times New Roman"/>
                  <w:color w:val="000000"/>
                  <w:sz w:val="16"/>
                  <w:szCs w:val="16"/>
                  <w:lang w:eastAsia="en-US"/>
                </w:rPr>
                <w:delText>AWS_ECR_REGISRTY</w:delText>
              </w:r>
            </w:del>
          </w:p>
        </w:tc>
        <w:tc>
          <w:tcPr>
            <w:tcW w:w="2005" w:type="pct"/>
            <w:tcBorders>
              <w:top w:val="nil"/>
              <w:left w:val="nil"/>
              <w:bottom w:val="single" w:sz="4" w:space="0" w:color="auto"/>
              <w:right w:val="single" w:sz="4" w:space="0" w:color="auto"/>
            </w:tcBorders>
            <w:shd w:val="clear" w:color="auto" w:fill="auto"/>
            <w:noWrap/>
            <w:hideMark/>
          </w:tcPr>
          <w:p w14:paraId="7AFEE74B" w14:textId="0CD777E3" w:rsidR="009A41B6" w:rsidRPr="00045424" w:rsidDel="00264A4D" w:rsidRDefault="009A41B6" w:rsidP="008E0B90">
            <w:pPr>
              <w:spacing w:after="0" w:line="240" w:lineRule="auto"/>
              <w:rPr>
                <w:del w:id="3912" w:author="Ramana Pinisetty(UST,IN)" w:date="2022-09-15T11:49:00Z"/>
                <w:rFonts w:eastAsia="Times New Roman"/>
                <w:color w:val="000000"/>
                <w:sz w:val="16"/>
                <w:szCs w:val="16"/>
                <w:lang w:eastAsia="en-US"/>
              </w:rPr>
            </w:pPr>
            <w:del w:id="3913" w:author="Ramana Pinisetty(UST,IN)" w:date="2022-09-15T11:49:00Z">
              <w:r w:rsidRPr="00045424" w:rsidDel="00264A4D">
                <w:rPr>
                  <w:rFonts w:eastAsia="Times New Roman"/>
                  <w:color w:val="000000"/>
                  <w:sz w:val="16"/>
                  <w:szCs w:val="16"/>
                  <w:lang w:eastAsia="en-US"/>
                </w:rPr>
                <w:delText>581303157279.dkr.ecr.$AWS_DEFAULT_REGION.amazonaws.com</w:delText>
              </w:r>
            </w:del>
          </w:p>
        </w:tc>
        <w:tc>
          <w:tcPr>
            <w:tcW w:w="1668" w:type="pct"/>
            <w:tcBorders>
              <w:top w:val="nil"/>
              <w:left w:val="nil"/>
              <w:bottom w:val="single" w:sz="4" w:space="0" w:color="auto"/>
              <w:right w:val="single" w:sz="4" w:space="0" w:color="auto"/>
            </w:tcBorders>
            <w:shd w:val="clear" w:color="auto" w:fill="auto"/>
            <w:noWrap/>
            <w:hideMark/>
          </w:tcPr>
          <w:p w14:paraId="1FFC1EB6" w14:textId="2175B463" w:rsidR="009A41B6" w:rsidRPr="00045424" w:rsidDel="00264A4D" w:rsidRDefault="009A41B6" w:rsidP="008E0B90">
            <w:pPr>
              <w:spacing w:after="0" w:line="240" w:lineRule="auto"/>
              <w:rPr>
                <w:del w:id="3914" w:author="Ramana Pinisetty(UST,IN)" w:date="2022-09-15T11:49:00Z"/>
                <w:rFonts w:eastAsia="Times New Roman"/>
                <w:color w:val="000000"/>
                <w:sz w:val="16"/>
                <w:szCs w:val="16"/>
                <w:lang w:eastAsia="en-US"/>
              </w:rPr>
            </w:pPr>
            <w:del w:id="3915" w:author="Ramana Pinisetty(UST,IN)" w:date="2022-09-15T11:49:00Z">
              <w:r w:rsidRPr="00045424" w:rsidDel="00264A4D">
                <w:rPr>
                  <w:rFonts w:eastAsia="Times New Roman"/>
                  <w:color w:val="000000"/>
                  <w:sz w:val="16"/>
                  <w:szCs w:val="16"/>
                  <w:lang w:eastAsia="en-US"/>
                </w:rPr>
                <w:delText> </w:delText>
              </w:r>
              <w:r w:rsidRPr="00EB3F21" w:rsidDel="00264A4D">
                <w:rPr>
                  <w:rFonts w:eastAsia="Times New Roman"/>
                  <w:color w:val="000000"/>
                  <w:sz w:val="16"/>
                  <w:szCs w:val="16"/>
                  <w:lang w:eastAsia="en-US"/>
                </w:rPr>
                <w:delText>AWS ECR REGISTRY</w:delText>
              </w:r>
            </w:del>
          </w:p>
        </w:tc>
      </w:tr>
      <w:tr w:rsidR="009A41B6" w:rsidRPr="00EB3F21" w:rsidDel="00264A4D" w14:paraId="1B5EB927" w14:textId="32F90CE3" w:rsidTr="008E0B90">
        <w:trPr>
          <w:trHeight w:val="290"/>
          <w:del w:id="3916" w:author="Ramana Pinisetty(UST,IN)" w:date="2022-09-15T11:49:00Z"/>
        </w:trPr>
        <w:tc>
          <w:tcPr>
            <w:tcW w:w="1327" w:type="pct"/>
            <w:tcBorders>
              <w:top w:val="nil"/>
              <w:left w:val="single" w:sz="4" w:space="0" w:color="auto"/>
              <w:bottom w:val="single" w:sz="4" w:space="0" w:color="auto"/>
              <w:right w:val="single" w:sz="4" w:space="0" w:color="auto"/>
            </w:tcBorders>
            <w:shd w:val="clear" w:color="auto" w:fill="auto"/>
            <w:noWrap/>
            <w:hideMark/>
          </w:tcPr>
          <w:p w14:paraId="09BB5041" w14:textId="1C80EAFA" w:rsidR="009A41B6" w:rsidRPr="00045424" w:rsidDel="00264A4D" w:rsidRDefault="009A41B6" w:rsidP="008E0B90">
            <w:pPr>
              <w:spacing w:after="0" w:line="240" w:lineRule="auto"/>
              <w:rPr>
                <w:del w:id="3917" w:author="Ramana Pinisetty(UST,IN)" w:date="2022-09-15T11:49:00Z"/>
                <w:rFonts w:eastAsia="Times New Roman"/>
                <w:color w:val="000000"/>
                <w:sz w:val="16"/>
                <w:szCs w:val="16"/>
                <w:lang w:eastAsia="en-US"/>
              </w:rPr>
            </w:pPr>
            <w:del w:id="3918" w:author="Ramana Pinisetty(UST,IN)" w:date="2022-09-15T11:49:00Z">
              <w:r w:rsidRPr="00045424" w:rsidDel="00264A4D">
                <w:rPr>
                  <w:rFonts w:eastAsia="Times New Roman"/>
                  <w:color w:val="000000"/>
                  <w:sz w:val="16"/>
                  <w:szCs w:val="16"/>
                  <w:lang w:eastAsia="en-US"/>
                </w:rPr>
                <w:delText>AWS_SECRET_ACCESS_KEY</w:delText>
              </w:r>
            </w:del>
          </w:p>
        </w:tc>
        <w:tc>
          <w:tcPr>
            <w:tcW w:w="2005" w:type="pct"/>
            <w:tcBorders>
              <w:top w:val="nil"/>
              <w:left w:val="nil"/>
              <w:bottom w:val="single" w:sz="4" w:space="0" w:color="auto"/>
              <w:right w:val="single" w:sz="4" w:space="0" w:color="auto"/>
            </w:tcBorders>
            <w:shd w:val="clear" w:color="auto" w:fill="auto"/>
            <w:noWrap/>
            <w:hideMark/>
          </w:tcPr>
          <w:p w14:paraId="72028D60" w14:textId="13C922CD" w:rsidR="009A41B6" w:rsidRPr="00045424" w:rsidDel="00264A4D" w:rsidRDefault="009A41B6" w:rsidP="008E0B90">
            <w:pPr>
              <w:spacing w:after="0" w:line="240" w:lineRule="auto"/>
              <w:rPr>
                <w:del w:id="3919" w:author="Ramana Pinisetty(UST,IN)" w:date="2022-09-15T11:49:00Z"/>
                <w:rFonts w:eastAsia="Times New Roman"/>
                <w:color w:val="000000"/>
                <w:sz w:val="16"/>
                <w:szCs w:val="16"/>
                <w:lang w:eastAsia="en-US"/>
              </w:rPr>
            </w:pPr>
            <w:del w:id="3920" w:author="Ramana Pinisetty(UST,IN)" w:date="2022-09-15T11:49:00Z">
              <w:r w:rsidRPr="00045424" w:rsidDel="00264A4D">
                <w:rPr>
                  <w:rFonts w:eastAsia="Times New Roman"/>
                  <w:color w:val="000000"/>
                  <w:sz w:val="16"/>
                  <w:szCs w:val="16"/>
                  <w:lang w:eastAsia="en-US"/>
                </w:rPr>
                <w:delText>***</w:delText>
              </w:r>
            </w:del>
          </w:p>
        </w:tc>
        <w:tc>
          <w:tcPr>
            <w:tcW w:w="1668" w:type="pct"/>
            <w:tcBorders>
              <w:top w:val="nil"/>
              <w:left w:val="nil"/>
              <w:bottom w:val="single" w:sz="4" w:space="0" w:color="auto"/>
              <w:right w:val="single" w:sz="4" w:space="0" w:color="auto"/>
            </w:tcBorders>
            <w:shd w:val="clear" w:color="auto" w:fill="auto"/>
            <w:noWrap/>
            <w:hideMark/>
          </w:tcPr>
          <w:p w14:paraId="66F68BD1" w14:textId="145C4613" w:rsidR="009A41B6" w:rsidRPr="00045424" w:rsidDel="00264A4D" w:rsidRDefault="009A41B6" w:rsidP="008E0B90">
            <w:pPr>
              <w:spacing w:after="0" w:line="240" w:lineRule="auto"/>
              <w:rPr>
                <w:del w:id="3921" w:author="Ramana Pinisetty(UST,IN)" w:date="2022-09-15T11:49:00Z"/>
                <w:rFonts w:eastAsia="Times New Roman"/>
                <w:color w:val="000000"/>
                <w:sz w:val="16"/>
                <w:szCs w:val="16"/>
                <w:lang w:eastAsia="en-US"/>
              </w:rPr>
            </w:pPr>
            <w:del w:id="3922" w:author="Ramana Pinisetty(UST,IN)" w:date="2022-09-15T11:49:00Z">
              <w:r w:rsidRPr="00045424" w:rsidDel="00264A4D">
                <w:rPr>
                  <w:rFonts w:eastAsia="Times New Roman"/>
                  <w:color w:val="000000"/>
                  <w:sz w:val="16"/>
                  <w:szCs w:val="16"/>
                  <w:lang w:eastAsia="en-US"/>
                </w:rPr>
                <w:delText> </w:delText>
              </w:r>
              <w:r w:rsidRPr="00EB3F21" w:rsidDel="00264A4D">
                <w:rPr>
                  <w:rFonts w:eastAsia="Times New Roman"/>
                  <w:color w:val="000000"/>
                  <w:sz w:val="16"/>
                  <w:szCs w:val="16"/>
                  <w:lang w:eastAsia="en-US"/>
                </w:rPr>
                <w:delText>AWS SECRET ACCESS KEY</w:delText>
              </w:r>
            </w:del>
          </w:p>
        </w:tc>
      </w:tr>
      <w:tr w:rsidR="009A41B6" w:rsidRPr="00EB3F21" w:rsidDel="00264A4D" w14:paraId="22741B90" w14:textId="5FCD5226" w:rsidTr="008E0B90">
        <w:trPr>
          <w:trHeight w:val="1088"/>
          <w:del w:id="3923" w:author="Ramana Pinisetty(UST,IN)" w:date="2022-09-15T11:49:00Z"/>
        </w:trPr>
        <w:tc>
          <w:tcPr>
            <w:tcW w:w="1327" w:type="pct"/>
            <w:tcBorders>
              <w:top w:val="nil"/>
              <w:left w:val="single" w:sz="4" w:space="0" w:color="auto"/>
              <w:bottom w:val="single" w:sz="4" w:space="0" w:color="auto"/>
              <w:right w:val="single" w:sz="4" w:space="0" w:color="auto"/>
            </w:tcBorders>
            <w:shd w:val="clear" w:color="auto" w:fill="auto"/>
            <w:noWrap/>
            <w:hideMark/>
          </w:tcPr>
          <w:p w14:paraId="1BF1DA0C" w14:textId="4579EB07" w:rsidR="009A41B6" w:rsidRPr="00045424" w:rsidDel="00264A4D" w:rsidRDefault="009A41B6" w:rsidP="008E0B90">
            <w:pPr>
              <w:spacing w:after="0" w:line="240" w:lineRule="auto"/>
              <w:rPr>
                <w:del w:id="3924" w:author="Ramana Pinisetty(UST,IN)" w:date="2022-09-15T11:49:00Z"/>
                <w:rFonts w:eastAsia="Times New Roman"/>
                <w:color w:val="000000"/>
                <w:sz w:val="16"/>
                <w:szCs w:val="16"/>
                <w:lang w:eastAsia="en-US"/>
              </w:rPr>
            </w:pPr>
            <w:del w:id="3925" w:author="Ramana Pinisetty(UST,IN)" w:date="2022-09-15T11:49:00Z">
              <w:r w:rsidRPr="00045424" w:rsidDel="00264A4D">
                <w:rPr>
                  <w:rFonts w:eastAsia="Times New Roman"/>
                  <w:color w:val="000000"/>
                  <w:sz w:val="16"/>
                  <w:szCs w:val="16"/>
                  <w:lang w:eastAsia="en-US"/>
                </w:rPr>
                <w:delText>DOCKER_AUTH_CONFIG</w:delText>
              </w:r>
            </w:del>
          </w:p>
        </w:tc>
        <w:tc>
          <w:tcPr>
            <w:tcW w:w="2005" w:type="pct"/>
            <w:tcBorders>
              <w:top w:val="nil"/>
              <w:left w:val="nil"/>
              <w:bottom w:val="single" w:sz="4" w:space="0" w:color="auto"/>
              <w:right w:val="single" w:sz="4" w:space="0" w:color="auto"/>
            </w:tcBorders>
            <w:shd w:val="clear" w:color="auto" w:fill="auto"/>
            <w:hideMark/>
          </w:tcPr>
          <w:p w14:paraId="2846BFC6" w14:textId="64258B07" w:rsidR="009A41B6" w:rsidRPr="00045424" w:rsidDel="00264A4D" w:rsidRDefault="009A41B6" w:rsidP="008E0B90">
            <w:pPr>
              <w:spacing w:after="0" w:line="240" w:lineRule="auto"/>
              <w:rPr>
                <w:del w:id="3926" w:author="Ramana Pinisetty(UST,IN)" w:date="2022-09-15T11:49:00Z"/>
                <w:rFonts w:eastAsia="Times New Roman"/>
                <w:color w:val="000000"/>
                <w:sz w:val="16"/>
                <w:szCs w:val="16"/>
                <w:lang w:eastAsia="en-US"/>
              </w:rPr>
            </w:pPr>
            <w:del w:id="3927" w:author="Ramana Pinisetty(UST,IN)" w:date="2022-09-15T11:49:00Z">
              <w:r w:rsidRPr="00045424" w:rsidDel="00264A4D">
                <w:rPr>
                  <w:rFonts w:eastAsia="Times New Roman"/>
                  <w:color w:val="000000"/>
                  <w:sz w:val="16"/>
                  <w:szCs w:val="16"/>
                  <w:lang w:eastAsia="en-US"/>
                </w:rPr>
                <w:delText>{</w:delText>
              </w:r>
              <w:r w:rsidRPr="00045424" w:rsidDel="00264A4D">
                <w:rPr>
                  <w:rFonts w:eastAsia="Times New Roman"/>
                  <w:color w:val="000000"/>
                  <w:sz w:val="16"/>
                  <w:szCs w:val="16"/>
                  <w:lang w:eastAsia="en-US"/>
                </w:rPr>
                <w:br/>
                <w:delText xml:space="preserve">    "auths": {</w:delText>
              </w:r>
              <w:r w:rsidRPr="00045424" w:rsidDel="00264A4D">
                <w:rPr>
                  <w:rFonts w:eastAsia="Times New Roman"/>
                  <w:color w:val="000000"/>
                  <w:sz w:val="16"/>
                  <w:szCs w:val="16"/>
                  <w:lang w:eastAsia="en-US"/>
                </w:rPr>
                <w:br/>
                <w:delText xml:space="preserve">        "$ARTIFACTORY_SERVER.jfrog.io": {</w:delText>
              </w:r>
              <w:r w:rsidRPr="00045424" w:rsidDel="00264A4D">
                <w:rPr>
                  <w:rFonts w:eastAsia="Times New Roman"/>
                  <w:color w:val="000000"/>
                  <w:sz w:val="16"/>
                  <w:szCs w:val="16"/>
                  <w:lang w:eastAsia="en-US"/>
                </w:rPr>
                <w:br/>
                <w:delText xml:space="preserve">            "auth": "$ARTIFACTORY_PASS_BASE64"</w:delText>
              </w:r>
              <w:r w:rsidRPr="00045424" w:rsidDel="00264A4D">
                <w:rPr>
                  <w:rFonts w:eastAsia="Times New Roman"/>
                  <w:color w:val="000000"/>
                  <w:sz w:val="16"/>
                  <w:szCs w:val="16"/>
                  <w:lang w:eastAsia="en-US"/>
                </w:rPr>
                <w:br/>
                <w:delText xml:space="preserve">        }</w:delText>
              </w:r>
              <w:r w:rsidRPr="00045424" w:rsidDel="00264A4D">
                <w:rPr>
                  <w:rFonts w:eastAsia="Times New Roman"/>
                  <w:color w:val="000000"/>
                  <w:sz w:val="16"/>
                  <w:szCs w:val="16"/>
                  <w:lang w:eastAsia="en-US"/>
                </w:rPr>
                <w:br/>
                <w:delText xml:space="preserve">    }</w:delText>
              </w:r>
              <w:r w:rsidRPr="00045424" w:rsidDel="00264A4D">
                <w:rPr>
                  <w:rFonts w:eastAsia="Times New Roman"/>
                  <w:color w:val="000000"/>
                  <w:sz w:val="16"/>
                  <w:szCs w:val="16"/>
                  <w:lang w:eastAsia="en-US"/>
                </w:rPr>
                <w:br/>
                <w:delText>}</w:delText>
              </w:r>
            </w:del>
          </w:p>
        </w:tc>
        <w:tc>
          <w:tcPr>
            <w:tcW w:w="1668" w:type="pct"/>
            <w:tcBorders>
              <w:top w:val="nil"/>
              <w:left w:val="nil"/>
              <w:bottom w:val="single" w:sz="4" w:space="0" w:color="auto"/>
              <w:right w:val="single" w:sz="4" w:space="0" w:color="auto"/>
            </w:tcBorders>
            <w:shd w:val="clear" w:color="auto" w:fill="auto"/>
            <w:noWrap/>
            <w:hideMark/>
          </w:tcPr>
          <w:p w14:paraId="3D37D85C" w14:textId="1302719D" w:rsidR="009A41B6" w:rsidRPr="00045424" w:rsidDel="00264A4D" w:rsidRDefault="009A41B6" w:rsidP="008E0B90">
            <w:pPr>
              <w:spacing w:after="0" w:line="240" w:lineRule="auto"/>
              <w:rPr>
                <w:del w:id="3928" w:author="Ramana Pinisetty(UST,IN)" w:date="2022-09-15T11:49:00Z"/>
                <w:rFonts w:eastAsia="Times New Roman"/>
                <w:color w:val="000000"/>
                <w:sz w:val="16"/>
                <w:szCs w:val="16"/>
                <w:lang w:eastAsia="en-US"/>
              </w:rPr>
            </w:pPr>
            <w:del w:id="3929" w:author="Ramana Pinisetty(UST,IN)" w:date="2022-09-15T11:49:00Z">
              <w:r w:rsidRPr="00EB3F21" w:rsidDel="00264A4D">
                <w:rPr>
                  <w:rFonts w:eastAsia="Times New Roman"/>
                  <w:color w:val="000000"/>
                  <w:sz w:val="16"/>
                  <w:szCs w:val="16"/>
                  <w:lang w:eastAsia="en-US"/>
                </w:rPr>
                <w:delText>AUTHENTICATION FOR DOCKER PRIVATE REGISTRY</w:delText>
              </w:r>
            </w:del>
          </w:p>
        </w:tc>
      </w:tr>
      <w:tr w:rsidR="009A41B6" w:rsidRPr="00EB3F21" w:rsidDel="00264A4D" w14:paraId="6479E2DF" w14:textId="22DA0D4F" w:rsidTr="008E0B90">
        <w:trPr>
          <w:trHeight w:val="1150"/>
          <w:del w:id="3930" w:author="Ramana Pinisetty(UST,IN)" w:date="2022-09-15T11:49:00Z"/>
        </w:trPr>
        <w:tc>
          <w:tcPr>
            <w:tcW w:w="1327" w:type="pct"/>
            <w:tcBorders>
              <w:top w:val="nil"/>
              <w:left w:val="single" w:sz="4" w:space="0" w:color="auto"/>
              <w:bottom w:val="single" w:sz="4" w:space="0" w:color="auto"/>
              <w:right w:val="single" w:sz="4" w:space="0" w:color="auto"/>
            </w:tcBorders>
            <w:shd w:val="clear" w:color="auto" w:fill="auto"/>
            <w:noWrap/>
            <w:hideMark/>
          </w:tcPr>
          <w:p w14:paraId="5B522A7E" w14:textId="30992634" w:rsidR="009A41B6" w:rsidRPr="00045424" w:rsidDel="00264A4D" w:rsidRDefault="009A41B6" w:rsidP="008E0B90">
            <w:pPr>
              <w:spacing w:after="0" w:line="240" w:lineRule="auto"/>
              <w:rPr>
                <w:del w:id="3931" w:author="Ramana Pinisetty(UST,IN)" w:date="2022-09-15T11:49:00Z"/>
                <w:rFonts w:eastAsia="Times New Roman"/>
                <w:color w:val="000000"/>
                <w:sz w:val="16"/>
                <w:szCs w:val="16"/>
                <w:lang w:eastAsia="en-US"/>
              </w:rPr>
            </w:pPr>
            <w:del w:id="3932" w:author="Ramana Pinisetty(UST,IN)" w:date="2022-09-15T11:49:00Z">
              <w:r w:rsidRPr="00045424" w:rsidDel="00264A4D">
                <w:rPr>
                  <w:rFonts w:eastAsia="Times New Roman"/>
                  <w:color w:val="000000"/>
                  <w:sz w:val="16"/>
                  <w:szCs w:val="16"/>
                  <w:lang w:eastAsia="en-US"/>
                </w:rPr>
                <w:delText>DOCKER_FILE</w:delText>
              </w:r>
            </w:del>
          </w:p>
        </w:tc>
        <w:tc>
          <w:tcPr>
            <w:tcW w:w="2005" w:type="pct"/>
            <w:tcBorders>
              <w:top w:val="nil"/>
              <w:left w:val="nil"/>
              <w:bottom w:val="single" w:sz="4" w:space="0" w:color="auto"/>
              <w:right w:val="single" w:sz="4" w:space="0" w:color="auto"/>
            </w:tcBorders>
            <w:shd w:val="clear" w:color="auto" w:fill="auto"/>
            <w:hideMark/>
          </w:tcPr>
          <w:p w14:paraId="7A35130A" w14:textId="15C8DC0C" w:rsidR="009A41B6" w:rsidRPr="00045424" w:rsidDel="00264A4D" w:rsidRDefault="009A41B6" w:rsidP="008E0B90">
            <w:pPr>
              <w:spacing w:after="0" w:line="240" w:lineRule="auto"/>
              <w:rPr>
                <w:del w:id="3933" w:author="Ramana Pinisetty(UST,IN)" w:date="2022-09-15T11:49:00Z"/>
                <w:rFonts w:eastAsia="Times New Roman"/>
                <w:color w:val="000000"/>
                <w:sz w:val="16"/>
                <w:szCs w:val="16"/>
                <w:lang w:eastAsia="en-US"/>
              </w:rPr>
            </w:pPr>
            <w:del w:id="3934" w:author="Ramana Pinisetty(UST,IN)" w:date="2022-09-15T11:49:00Z">
              <w:r w:rsidRPr="00045424" w:rsidDel="00264A4D">
                <w:rPr>
                  <w:rFonts w:eastAsia="Times New Roman"/>
                  <w:color w:val="000000"/>
                  <w:sz w:val="16"/>
                  <w:szCs w:val="16"/>
                  <w:lang w:eastAsia="en-US"/>
                </w:rPr>
                <w:delText>FROM eclipse-temurin:11.0.16_8-jre</w:delText>
              </w:r>
              <w:r w:rsidRPr="00045424" w:rsidDel="00264A4D">
                <w:rPr>
                  <w:rFonts w:eastAsia="Times New Roman"/>
                  <w:color w:val="000000"/>
                  <w:sz w:val="16"/>
                  <w:szCs w:val="16"/>
                  <w:lang w:eastAsia="en-US"/>
                </w:rPr>
                <w:br/>
                <w:delText>MAINTAINER UST HealthProof</w:delText>
              </w:r>
              <w:r w:rsidRPr="00045424" w:rsidDel="00264A4D">
                <w:rPr>
                  <w:rFonts w:eastAsia="Times New Roman"/>
                  <w:color w:val="000000"/>
                  <w:sz w:val="16"/>
                  <w:szCs w:val="16"/>
                  <w:lang w:eastAsia="en-US"/>
                </w:rPr>
                <w:br/>
                <w:delText>COPY target/*.jar /app/app.jar</w:delText>
              </w:r>
              <w:r w:rsidRPr="00045424" w:rsidDel="00264A4D">
                <w:rPr>
                  <w:rFonts w:eastAsia="Times New Roman"/>
                  <w:color w:val="000000"/>
                  <w:sz w:val="16"/>
                  <w:szCs w:val="16"/>
                  <w:lang w:eastAsia="en-US"/>
                </w:rPr>
                <w:br/>
                <w:delText>VOLUME /app/vols</w:delText>
              </w:r>
              <w:r w:rsidRPr="00045424" w:rsidDel="00264A4D">
                <w:rPr>
                  <w:rFonts w:eastAsia="Times New Roman"/>
                  <w:color w:val="000000"/>
                  <w:sz w:val="16"/>
                  <w:szCs w:val="16"/>
                  <w:lang w:eastAsia="en-US"/>
                </w:rPr>
                <w:br/>
                <w:delText>WORKDIR /app</w:delText>
              </w:r>
              <w:r w:rsidRPr="00045424" w:rsidDel="00264A4D">
                <w:rPr>
                  <w:rFonts w:eastAsia="Times New Roman"/>
                  <w:color w:val="000000"/>
                  <w:sz w:val="16"/>
                  <w:szCs w:val="16"/>
                  <w:lang w:eastAsia="en-US"/>
                </w:rPr>
                <w:br/>
                <w:delText>ENTRYPOINT ["sh", "-c", "java $JAVA_OPTS -jar app.jar"]</w:delText>
              </w:r>
            </w:del>
          </w:p>
        </w:tc>
        <w:tc>
          <w:tcPr>
            <w:tcW w:w="1668" w:type="pct"/>
            <w:tcBorders>
              <w:top w:val="nil"/>
              <w:left w:val="nil"/>
              <w:bottom w:val="single" w:sz="4" w:space="0" w:color="auto"/>
              <w:right w:val="single" w:sz="4" w:space="0" w:color="auto"/>
            </w:tcBorders>
            <w:shd w:val="clear" w:color="auto" w:fill="auto"/>
            <w:noWrap/>
            <w:hideMark/>
          </w:tcPr>
          <w:p w14:paraId="61285CB8" w14:textId="5C50CD1F" w:rsidR="009A41B6" w:rsidRPr="00045424" w:rsidDel="00264A4D" w:rsidRDefault="009A41B6" w:rsidP="008E0B90">
            <w:pPr>
              <w:spacing w:after="0" w:line="240" w:lineRule="auto"/>
              <w:rPr>
                <w:del w:id="3935" w:author="Ramana Pinisetty(UST,IN)" w:date="2022-09-15T11:49:00Z"/>
                <w:rFonts w:eastAsia="Times New Roman"/>
                <w:color w:val="000000"/>
                <w:sz w:val="16"/>
                <w:szCs w:val="16"/>
                <w:lang w:eastAsia="en-US"/>
              </w:rPr>
            </w:pPr>
            <w:del w:id="3936" w:author="Ramana Pinisetty(UST,IN)" w:date="2022-09-15T11:49:00Z">
              <w:r w:rsidRPr="00045424" w:rsidDel="00264A4D">
                <w:rPr>
                  <w:rFonts w:eastAsia="Times New Roman"/>
                  <w:color w:val="000000"/>
                  <w:sz w:val="16"/>
                  <w:szCs w:val="16"/>
                  <w:lang w:eastAsia="en-US"/>
                </w:rPr>
                <w:delText> </w:delText>
              </w:r>
              <w:r w:rsidDel="00264A4D">
                <w:rPr>
                  <w:rFonts w:eastAsia="Times New Roman"/>
                  <w:color w:val="000000"/>
                  <w:sz w:val="16"/>
                  <w:szCs w:val="16"/>
                  <w:lang w:eastAsia="en-US"/>
                </w:rPr>
                <w:delText>COMMON DOCKER FILE</w:delText>
              </w:r>
            </w:del>
          </w:p>
        </w:tc>
      </w:tr>
      <w:tr w:rsidR="009A41B6" w:rsidRPr="00EB3F21" w:rsidDel="00264A4D" w14:paraId="08CF08C2" w14:textId="4874F3E9" w:rsidTr="008E0B90">
        <w:trPr>
          <w:trHeight w:val="290"/>
          <w:del w:id="3937" w:author="Ramana Pinisetty(UST,IN)" w:date="2022-09-15T11:49:00Z"/>
        </w:trPr>
        <w:tc>
          <w:tcPr>
            <w:tcW w:w="1327" w:type="pct"/>
            <w:tcBorders>
              <w:top w:val="nil"/>
              <w:left w:val="single" w:sz="4" w:space="0" w:color="auto"/>
              <w:bottom w:val="single" w:sz="4" w:space="0" w:color="auto"/>
              <w:right w:val="single" w:sz="4" w:space="0" w:color="auto"/>
            </w:tcBorders>
            <w:shd w:val="clear" w:color="auto" w:fill="auto"/>
            <w:noWrap/>
            <w:hideMark/>
          </w:tcPr>
          <w:p w14:paraId="330171A9" w14:textId="24609A59" w:rsidR="009A41B6" w:rsidRPr="00045424" w:rsidDel="00264A4D" w:rsidRDefault="009A41B6" w:rsidP="008E0B90">
            <w:pPr>
              <w:spacing w:after="0" w:line="240" w:lineRule="auto"/>
              <w:rPr>
                <w:del w:id="3938" w:author="Ramana Pinisetty(UST,IN)" w:date="2022-09-15T11:49:00Z"/>
                <w:rFonts w:eastAsia="Times New Roman"/>
                <w:color w:val="000000"/>
                <w:sz w:val="16"/>
                <w:szCs w:val="16"/>
                <w:lang w:eastAsia="en-US"/>
              </w:rPr>
            </w:pPr>
            <w:del w:id="3939" w:author="Ramana Pinisetty(UST,IN)" w:date="2022-09-15T11:49:00Z">
              <w:r w:rsidRPr="00045424" w:rsidDel="00264A4D">
                <w:rPr>
                  <w:rFonts w:eastAsia="Times New Roman"/>
                  <w:color w:val="000000"/>
                  <w:sz w:val="16"/>
                  <w:szCs w:val="16"/>
                  <w:lang w:eastAsia="en-US"/>
                </w:rPr>
                <w:delText>DOCKER_IMAGE_TAG</w:delText>
              </w:r>
            </w:del>
          </w:p>
        </w:tc>
        <w:tc>
          <w:tcPr>
            <w:tcW w:w="2005" w:type="pct"/>
            <w:tcBorders>
              <w:top w:val="nil"/>
              <w:left w:val="nil"/>
              <w:bottom w:val="single" w:sz="4" w:space="0" w:color="auto"/>
              <w:right w:val="single" w:sz="4" w:space="0" w:color="auto"/>
            </w:tcBorders>
            <w:shd w:val="clear" w:color="auto" w:fill="auto"/>
            <w:noWrap/>
            <w:hideMark/>
          </w:tcPr>
          <w:p w14:paraId="59722268" w14:textId="1B28675A" w:rsidR="009A41B6" w:rsidRPr="00045424" w:rsidDel="00264A4D" w:rsidRDefault="009A41B6" w:rsidP="008E0B90">
            <w:pPr>
              <w:spacing w:after="0" w:line="240" w:lineRule="auto"/>
              <w:rPr>
                <w:del w:id="3940" w:author="Ramana Pinisetty(UST,IN)" w:date="2022-09-15T11:49:00Z"/>
                <w:rFonts w:eastAsia="Times New Roman"/>
                <w:color w:val="000000"/>
                <w:sz w:val="16"/>
                <w:szCs w:val="16"/>
                <w:lang w:eastAsia="en-US"/>
              </w:rPr>
            </w:pPr>
            <w:del w:id="3941" w:author="Ramana Pinisetty(UST,IN)" w:date="2022-09-15T11:49:00Z">
              <w:r w:rsidRPr="00045424" w:rsidDel="00264A4D">
                <w:rPr>
                  <w:rFonts w:eastAsia="Times New Roman"/>
                  <w:color w:val="000000"/>
                  <w:sz w:val="16"/>
                  <w:szCs w:val="16"/>
                  <w:lang w:eastAsia="en-US"/>
                </w:rPr>
                <w:delText>docker:latest</w:delText>
              </w:r>
            </w:del>
          </w:p>
        </w:tc>
        <w:tc>
          <w:tcPr>
            <w:tcW w:w="1668" w:type="pct"/>
            <w:tcBorders>
              <w:top w:val="nil"/>
              <w:left w:val="nil"/>
              <w:bottom w:val="single" w:sz="4" w:space="0" w:color="auto"/>
              <w:right w:val="single" w:sz="4" w:space="0" w:color="auto"/>
            </w:tcBorders>
            <w:shd w:val="clear" w:color="auto" w:fill="auto"/>
            <w:noWrap/>
            <w:hideMark/>
          </w:tcPr>
          <w:p w14:paraId="0A9ECA99" w14:textId="1831C590" w:rsidR="009A41B6" w:rsidRPr="00045424" w:rsidDel="00264A4D" w:rsidRDefault="009A41B6" w:rsidP="008E0B90">
            <w:pPr>
              <w:spacing w:after="0" w:line="240" w:lineRule="auto"/>
              <w:rPr>
                <w:del w:id="3942" w:author="Ramana Pinisetty(UST,IN)" w:date="2022-09-15T11:49:00Z"/>
                <w:rFonts w:eastAsia="Times New Roman"/>
                <w:color w:val="000000"/>
                <w:sz w:val="16"/>
                <w:szCs w:val="16"/>
                <w:lang w:eastAsia="en-US"/>
              </w:rPr>
            </w:pPr>
            <w:del w:id="3943" w:author="Ramana Pinisetty(UST,IN)" w:date="2022-09-15T11:49:00Z">
              <w:r w:rsidRPr="00045424" w:rsidDel="00264A4D">
                <w:rPr>
                  <w:rFonts w:eastAsia="Times New Roman"/>
                  <w:color w:val="000000"/>
                  <w:sz w:val="16"/>
                  <w:szCs w:val="16"/>
                  <w:lang w:eastAsia="en-US"/>
                </w:rPr>
                <w:delText> </w:delText>
              </w:r>
              <w:r w:rsidDel="00264A4D">
                <w:rPr>
                  <w:rFonts w:eastAsia="Times New Roman"/>
                  <w:color w:val="000000"/>
                  <w:sz w:val="16"/>
                  <w:szCs w:val="16"/>
                  <w:lang w:eastAsia="en-US"/>
                </w:rPr>
                <w:delText>DOCKER IMAGE TAG</w:delText>
              </w:r>
            </w:del>
          </w:p>
        </w:tc>
      </w:tr>
      <w:tr w:rsidR="009A41B6" w:rsidRPr="00EB3F21" w:rsidDel="00264A4D" w14:paraId="64B0C6FC" w14:textId="5E087E47" w:rsidTr="008E0B90">
        <w:trPr>
          <w:trHeight w:val="290"/>
          <w:del w:id="3944" w:author="Ramana Pinisetty(UST,IN)" w:date="2022-09-15T11:49:00Z"/>
        </w:trPr>
        <w:tc>
          <w:tcPr>
            <w:tcW w:w="1327" w:type="pct"/>
            <w:tcBorders>
              <w:top w:val="nil"/>
              <w:left w:val="single" w:sz="4" w:space="0" w:color="auto"/>
              <w:bottom w:val="single" w:sz="4" w:space="0" w:color="auto"/>
              <w:right w:val="single" w:sz="4" w:space="0" w:color="auto"/>
            </w:tcBorders>
            <w:shd w:val="clear" w:color="auto" w:fill="auto"/>
            <w:noWrap/>
            <w:hideMark/>
          </w:tcPr>
          <w:p w14:paraId="098F9E4C" w14:textId="1DE7A1E6" w:rsidR="009A41B6" w:rsidRPr="00045424" w:rsidDel="00264A4D" w:rsidRDefault="009A41B6" w:rsidP="008E0B90">
            <w:pPr>
              <w:spacing w:after="0" w:line="240" w:lineRule="auto"/>
              <w:rPr>
                <w:del w:id="3945" w:author="Ramana Pinisetty(UST,IN)" w:date="2022-09-15T11:49:00Z"/>
                <w:rFonts w:eastAsia="Times New Roman"/>
                <w:color w:val="000000"/>
                <w:sz w:val="16"/>
                <w:szCs w:val="16"/>
                <w:lang w:eastAsia="en-US"/>
              </w:rPr>
            </w:pPr>
            <w:del w:id="3946" w:author="Ramana Pinisetty(UST,IN)" w:date="2022-09-15T11:49:00Z">
              <w:r w:rsidRPr="00045424" w:rsidDel="00264A4D">
                <w:rPr>
                  <w:rFonts w:eastAsia="Times New Roman"/>
                  <w:color w:val="000000"/>
                  <w:sz w:val="16"/>
                  <w:szCs w:val="16"/>
                  <w:lang w:eastAsia="en-US"/>
                </w:rPr>
                <w:delText>DOCKER_NONPROD_REPO</w:delText>
              </w:r>
            </w:del>
          </w:p>
        </w:tc>
        <w:tc>
          <w:tcPr>
            <w:tcW w:w="2005" w:type="pct"/>
            <w:tcBorders>
              <w:top w:val="nil"/>
              <w:left w:val="nil"/>
              <w:bottom w:val="single" w:sz="4" w:space="0" w:color="auto"/>
              <w:right w:val="single" w:sz="4" w:space="0" w:color="auto"/>
            </w:tcBorders>
            <w:shd w:val="clear" w:color="auto" w:fill="auto"/>
            <w:noWrap/>
            <w:hideMark/>
          </w:tcPr>
          <w:p w14:paraId="65B87657" w14:textId="18A31D31" w:rsidR="009A41B6" w:rsidRPr="00045424" w:rsidDel="00264A4D" w:rsidRDefault="009A41B6" w:rsidP="008E0B90">
            <w:pPr>
              <w:spacing w:after="0" w:line="240" w:lineRule="auto"/>
              <w:rPr>
                <w:del w:id="3947" w:author="Ramana Pinisetty(UST,IN)" w:date="2022-09-15T11:49:00Z"/>
                <w:rFonts w:eastAsia="Times New Roman"/>
                <w:color w:val="000000"/>
                <w:sz w:val="16"/>
                <w:szCs w:val="16"/>
                <w:lang w:eastAsia="en-US"/>
              </w:rPr>
            </w:pPr>
            <w:del w:id="3948" w:author="Ramana Pinisetty(UST,IN)" w:date="2022-09-15T11:49:00Z">
              <w:r w:rsidRPr="00045424" w:rsidDel="00264A4D">
                <w:rPr>
                  <w:rFonts w:eastAsia="Times New Roman"/>
                  <w:color w:val="000000"/>
                  <w:sz w:val="16"/>
                  <w:szCs w:val="16"/>
                  <w:lang w:eastAsia="en-US"/>
                </w:rPr>
                <w:delText>usthps-intplus-nonprod-docker-vr</w:delText>
              </w:r>
            </w:del>
          </w:p>
        </w:tc>
        <w:tc>
          <w:tcPr>
            <w:tcW w:w="1668" w:type="pct"/>
            <w:tcBorders>
              <w:top w:val="nil"/>
              <w:left w:val="nil"/>
              <w:bottom w:val="single" w:sz="4" w:space="0" w:color="auto"/>
              <w:right w:val="single" w:sz="4" w:space="0" w:color="auto"/>
            </w:tcBorders>
            <w:shd w:val="clear" w:color="auto" w:fill="auto"/>
            <w:noWrap/>
            <w:hideMark/>
          </w:tcPr>
          <w:p w14:paraId="70A0D24D" w14:textId="3D96D224" w:rsidR="009A41B6" w:rsidRPr="00045424" w:rsidDel="00264A4D" w:rsidRDefault="009A41B6" w:rsidP="008E0B90">
            <w:pPr>
              <w:spacing w:after="0" w:line="240" w:lineRule="auto"/>
              <w:rPr>
                <w:del w:id="3949" w:author="Ramana Pinisetty(UST,IN)" w:date="2022-09-15T11:49:00Z"/>
                <w:rFonts w:eastAsia="Times New Roman"/>
                <w:color w:val="000000"/>
                <w:sz w:val="16"/>
                <w:szCs w:val="16"/>
                <w:lang w:eastAsia="en-US"/>
              </w:rPr>
            </w:pPr>
            <w:del w:id="3950" w:author="Ramana Pinisetty(UST,IN)" w:date="2022-09-15T11:49:00Z">
              <w:r w:rsidRPr="00045424" w:rsidDel="00264A4D">
                <w:rPr>
                  <w:rFonts w:eastAsia="Times New Roman"/>
                  <w:color w:val="000000"/>
                  <w:sz w:val="16"/>
                  <w:szCs w:val="16"/>
                  <w:lang w:eastAsia="en-US"/>
                </w:rPr>
                <w:delText> </w:delText>
              </w:r>
              <w:r w:rsidDel="00264A4D">
                <w:rPr>
                  <w:rFonts w:eastAsia="Times New Roman"/>
                  <w:color w:val="000000"/>
                  <w:sz w:val="16"/>
                  <w:szCs w:val="16"/>
                  <w:lang w:eastAsia="en-US"/>
                </w:rPr>
                <w:delText>DOCKER  NONPROD REPO(VIRTUAL)</w:delText>
              </w:r>
            </w:del>
          </w:p>
        </w:tc>
      </w:tr>
      <w:tr w:rsidR="009A41B6" w:rsidRPr="00EB3F21" w:rsidDel="00264A4D" w14:paraId="42EDA170" w14:textId="501AB0ED" w:rsidTr="008E0B90">
        <w:trPr>
          <w:trHeight w:val="290"/>
          <w:del w:id="3951" w:author="Ramana Pinisetty(UST,IN)" w:date="2022-09-15T11:49:00Z"/>
        </w:trPr>
        <w:tc>
          <w:tcPr>
            <w:tcW w:w="1327" w:type="pct"/>
            <w:tcBorders>
              <w:top w:val="nil"/>
              <w:left w:val="single" w:sz="4" w:space="0" w:color="auto"/>
              <w:bottom w:val="single" w:sz="4" w:space="0" w:color="auto"/>
              <w:right w:val="single" w:sz="4" w:space="0" w:color="auto"/>
            </w:tcBorders>
            <w:shd w:val="clear" w:color="auto" w:fill="auto"/>
            <w:noWrap/>
            <w:hideMark/>
          </w:tcPr>
          <w:p w14:paraId="6CCEAADA" w14:textId="0AE3CFEA" w:rsidR="009A41B6" w:rsidRPr="00045424" w:rsidDel="00264A4D" w:rsidRDefault="009A41B6" w:rsidP="008E0B90">
            <w:pPr>
              <w:spacing w:after="0" w:line="240" w:lineRule="auto"/>
              <w:rPr>
                <w:del w:id="3952" w:author="Ramana Pinisetty(UST,IN)" w:date="2022-09-15T11:49:00Z"/>
                <w:rFonts w:eastAsia="Times New Roman"/>
                <w:color w:val="000000"/>
                <w:sz w:val="16"/>
                <w:szCs w:val="16"/>
                <w:lang w:eastAsia="en-US"/>
              </w:rPr>
            </w:pPr>
            <w:del w:id="3953" w:author="Ramana Pinisetty(UST,IN)" w:date="2022-09-15T11:49:00Z">
              <w:r w:rsidRPr="00045424" w:rsidDel="00264A4D">
                <w:rPr>
                  <w:rFonts w:eastAsia="Times New Roman"/>
                  <w:color w:val="000000"/>
                  <w:sz w:val="16"/>
                  <w:szCs w:val="16"/>
                  <w:lang w:eastAsia="en-US"/>
                </w:rPr>
                <w:delText>DOCKER_PROD_REPO</w:delText>
              </w:r>
            </w:del>
          </w:p>
        </w:tc>
        <w:tc>
          <w:tcPr>
            <w:tcW w:w="2005" w:type="pct"/>
            <w:tcBorders>
              <w:top w:val="nil"/>
              <w:left w:val="nil"/>
              <w:bottom w:val="single" w:sz="4" w:space="0" w:color="auto"/>
              <w:right w:val="single" w:sz="4" w:space="0" w:color="auto"/>
            </w:tcBorders>
            <w:shd w:val="clear" w:color="auto" w:fill="auto"/>
            <w:noWrap/>
            <w:hideMark/>
          </w:tcPr>
          <w:p w14:paraId="4F7D7052" w14:textId="420B2D28" w:rsidR="009A41B6" w:rsidRPr="00045424" w:rsidDel="00264A4D" w:rsidRDefault="009A41B6" w:rsidP="008E0B90">
            <w:pPr>
              <w:spacing w:after="0" w:line="240" w:lineRule="auto"/>
              <w:rPr>
                <w:del w:id="3954" w:author="Ramana Pinisetty(UST,IN)" w:date="2022-09-15T11:49:00Z"/>
                <w:rFonts w:eastAsia="Times New Roman"/>
                <w:color w:val="000000"/>
                <w:sz w:val="16"/>
                <w:szCs w:val="16"/>
                <w:lang w:eastAsia="en-US"/>
              </w:rPr>
            </w:pPr>
            <w:del w:id="3955" w:author="Ramana Pinisetty(UST,IN)" w:date="2022-09-15T11:49:00Z">
              <w:r w:rsidRPr="00045424" w:rsidDel="00264A4D">
                <w:rPr>
                  <w:rFonts w:eastAsia="Times New Roman"/>
                  <w:color w:val="000000"/>
                  <w:sz w:val="16"/>
                  <w:szCs w:val="16"/>
                  <w:lang w:eastAsia="en-US"/>
                </w:rPr>
                <w:delText>usthps-intplus-prod-docker-vr</w:delText>
              </w:r>
            </w:del>
          </w:p>
        </w:tc>
        <w:tc>
          <w:tcPr>
            <w:tcW w:w="1668" w:type="pct"/>
            <w:tcBorders>
              <w:top w:val="nil"/>
              <w:left w:val="nil"/>
              <w:bottom w:val="single" w:sz="4" w:space="0" w:color="auto"/>
              <w:right w:val="single" w:sz="4" w:space="0" w:color="auto"/>
            </w:tcBorders>
            <w:shd w:val="clear" w:color="auto" w:fill="auto"/>
            <w:noWrap/>
            <w:hideMark/>
          </w:tcPr>
          <w:p w14:paraId="1A4ACED6" w14:textId="28B2029B" w:rsidR="009A41B6" w:rsidRPr="00045424" w:rsidDel="00264A4D" w:rsidRDefault="009A41B6" w:rsidP="008E0B90">
            <w:pPr>
              <w:spacing w:after="0" w:line="240" w:lineRule="auto"/>
              <w:rPr>
                <w:del w:id="3956" w:author="Ramana Pinisetty(UST,IN)" w:date="2022-09-15T11:49:00Z"/>
                <w:rFonts w:eastAsia="Times New Roman"/>
                <w:color w:val="000000"/>
                <w:sz w:val="16"/>
                <w:szCs w:val="16"/>
                <w:lang w:eastAsia="en-US"/>
              </w:rPr>
            </w:pPr>
            <w:del w:id="3957" w:author="Ramana Pinisetty(UST,IN)" w:date="2022-09-15T11:49:00Z">
              <w:r w:rsidRPr="00045424" w:rsidDel="00264A4D">
                <w:rPr>
                  <w:rFonts w:eastAsia="Times New Roman"/>
                  <w:color w:val="000000"/>
                  <w:sz w:val="16"/>
                  <w:szCs w:val="16"/>
                  <w:lang w:eastAsia="en-US"/>
                </w:rPr>
                <w:delText> </w:delText>
              </w:r>
              <w:r w:rsidDel="00264A4D">
                <w:rPr>
                  <w:rFonts w:eastAsia="Times New Roman"/>
                  <w:color w:val="000000"/>
                  <w:sz w:val="16"/>
                  <w:szCs w:val="16"/>
                  <w:lang w:eastAsia="en-US"/>
                </w:rPr>
                <w:delText>DOCKER PROD REPO(VIRTUAL)</w:delText>
              </w:r>
            </w:del>
          </w:p>
        </w:tc>
      </w:tr>
      <w:tr w:rsidR="009A41B6" w:rsidRPr="00EB3F21" w:rsidDel="00264A4D" w14:paraId="46E9631E" w14:textId="77683A11" w:rsidTr="008E0B90">
        <w:trPr>
          <w:trHeight w:val="290"/>
          <w:del w:id="3958" w:author="Ramana Pinisetty(UST,IN)" w:date="2022-09-15T11:49:00Z"/>
        </w:trPr>
        <w:tc>
          <w:tcPr>
            <w:tcW w:w="1327" w:type="pct"/>
            <w:tcBorders>
              <w:top w:val="nil"/>
              <w:left w:val="single" w:sz="4" w:space="0" w:color="auto"/>
              <w:bottom w:val="single" w:sz="4" w:space="0" w:color="auto"/>
              <w:right w:val="single" w:sz="4" w:space="0" w:color="auto"/>
            </w:tcBorders>
            <w:shd w:val="clear" w:color="auto" w:fill="auto"/>
            <w:noWrap/>
            <w:hideMark/>
          </w:tcPr>
          <w:p w14:paraId="31571A48" w14:textId="1227255B" w:rsidR="009A41B6" w:rsidRPr="00045424" w:rsidDel="00264A4D" w:rsidRDefault="009A41B6" w:rsidP="008E0B90">
            <w:pPr>
              <w:spacing w:after="0" w:line="240" w:lineRule="auto"/>
              <w:rPr>
                <w:del w:id="3959" w:author="Ramana Pinisetty(UST,IN)" w:date="2022-09-15T11:49:00Z"/>
                <w:rFonts w:eastAsia="Times New Roman"/>
                <w:color w:val="000000"/>
                <w:sz w:val="16"/>
                <w:szCs w:val="16"/>
                <w:lang w:eastAsia="en-US"/>
              </w:rPr>
            </w:pPr>
            <w:del w:id="3960" w:author="Ramana Pinisetty(UST,IN)" w:date="2022-09-15T11:49:00Z">
              <w:r w:rsidRPr="00045424" w:rsidDel="00264A4D">
                <w:rPr>
                  <w:rFonts w:eastAsia="Times New Roman"/>
                  <w:color w:val="000000"/>
                  <w:sz w:val="16"/>
                  <w:szCs w:val="16"/>
                  <w:lang w:eastAsia="en-US"/>
                </w:rPr>
                <w:delText>DOCKER_REGISTRY</w:delText>
              </w:r>
            </w:del>
          </w:p>
        </w:tc>
        <w:tc>
          <w:tcPr>
            <w:tcW w:w="2005" w:type="pct"/>
            <w:tcBorders>
              <w:top w:val="nil"/>
              <w:left w:val="nil"/>
              <w:bottom w:val="single" w:sz="4" w:space="0" w:color="auto"/>
              <w:right w:val="single" w:sz="4" w:space="0" w:color="auto"/>
            </w:tcBorders>
            <w:shd w:val="clear" w:color="auto" w:fill="auto"/>
            <w:noWrap/>
            <w:hideMark/>
          </w:tcPr>
          <w:p w14:paraId="759818C4" w14:textId="1DDFCBD1" w:rsidR="009A41B6" w:rsidRPr="00045424" w:rsidDel="00264A4D" w:rsidRDefault="009A41B6" w:rsidP="008E0B90">
            <w:pPr>
              <w:spacing w:after="0" w:line="240" w:lineRule="auto"/>
              <w:rPr>
                <w:del w:id="3961" w:author="Ramana Pinisetty(UST,IN)" w:date="2022-09-15T11:49:00Z"/>
                <w:rFonts w:eastAsia="Times New Roman"/>
                <w:color w:val="000000"/>
                <w:sz w:val="16"/>
                <w:szCs w:val="16"/>
                <w:lang w:eastAsia="en-US"/>
              </w:rPr>
            </w:pPr>
            <w:del w:id="3962" w:author="Ramana Pinisetty(UST,IN)" w:date="2022-09-15T11:49:00Z">
              <w:r w:rsidRPr="00045424" w:rsidDel="00264A4D">
                <w:rPr>
                  <w:rFonts w:eastAsia="Times New Roman"/>
                  <w:color w:val="000000"/>
                  <w:sz w:val="16"/>
                  <w:szCs w:val="16"/>
                  <w:lang w:eastAsia="en-US"/>
                </w:rPr>
                <w:delText>$ARTIFACTORY_SERVER.jfrog.io</w:delText>
              </w:r>
            </w:del>
          </w:p>
        </w:tc>
        <w:tc>
          <w:tcPr>
            <w:tcW w:w="1668" w:type="pct"/>
            <w:tcBorders>
              <w:top w:val="nil"/>
              <w:left w:val="nil"/>
              <w:bottom w:val="single" w:sz="4" w:space="0" w:color="auto"/>
              <w:right w:val="single" w:sz="4" w:space="0" w:color="auto"/>
            </w:tcBorders>
            <w:shd w:val="clear" w:color="auto" w:fill="auto"/>
            <w:noWrap/>
            <w:hideMark/>
          </w:tcPr>
          <w:p w14:paraId="66FB0485" w14:textId="52F7619A" w:rsidR="009A41B6" w:rsidRPr="00045424" w:rsidDel="00264A4D" w:rsidRDefault="009A41B6" w:rsidP="008E0B90">
            <w:pPr>
              <w:spacing w:after="0" w:line="240" w:lineRule="auto"/>
              <w:rPr>
                <w:del w:id="3963" w:author="Ramana Pinisetty(UST,IN)" w:date="2022-09-15T11:49:00Z"/>
                <w:rFonts w:eastAsia="Times New Roman"/>
                <w:color w:val="000000"/>
                <w:sz w:val="16"/>
                <w:szCs w:val="16"/>
                <w:lang w:eastAsia="en-US"/>
              </w:rPr>
            </w:pPr>
            <w:del w:id="3964" w:author="Ramana Pinisetty(UST,IN)" w:date="2022-09-15T11:49:00Z">
              <w:r w:rsidRPr="00045424" w:rsidDel="00264A4D">
                <w:rPr>
                  <w:rFonts w:eastAsia="Times New Roman"/>
                  <w:color w:val="000000"/>
                  <w:sz w:val="16"/>
                  <w:szCs w:val="16"/>
                  <w:lang w:eastAsia="en-US"/>
                </w:rPr>
                <w:delText> </w:delText>
              </w:r>
              <w:r w:rsidDel="00264A4D">
                <w:rPr>
                  <w:rFonts w:eastAsia="Times New Roman"/>
                  <w:color w:val="000000"/>
                  <w:sz w:val="16"/>
                  <w:szCs w:val="16"/>
                  <w:lang w:eastAsia="en-US"/>
                </w:rPr>
                <w:delText>JFROG DOCKER REGISTRY (PRIVATE)</w:delText>
              </w:r>
            </w:del>
          </w:p>
        </w:tc>
      </w:tr>
      <w:tr w:rsidR="009A41B6" w:rsidRPr="00EB3F21" w:rsidDel="00264A4D" w14:paraId="2BA8123D" w14:textId="4A1F26CF" w:rsidTr="008E0B90">
        <w:trPr>
          <w:trHeight w:val="290"/>
          <w:del w:id="3965" w:author="Ramana Pinisetty(UST,IN)" w:date="2022-09-15T11:49:00Z"/>
        </w:trPr>
        <w:tc>
          <w:tcPr>
            <w:tcW w:w="1327" w:type="pct"/>
            <w:tcBorders>
              <w:top w:val="nil"/>
              <w:left w:val="single" w:sz="4" w:space="0" w:color="auto"/>
              <w:bottom w:val="single" w:sz="4" w:space="0" w:color="auto"/>
              <w:right w:val="single" w:sz="4" w:space="0" w:color="auto"/>
            </w:tcBorders>
            <w:shd w:val="clear" w:color="auto" w:fill="auto"/>
            <w:noWrap/>
            <w:hideMark/>
          </w:tcPr>
          <w:p w14:paraId="028C58F5" w14:textId="3747EB89" w:rsidR="009A41B6" w:rsidRPr="00045424" w:rsidDel="00264A4D" w:rsidRDefault="009A41B6" w:rsidP="008E0B90">
            <w:pPr>
              <w:spacing w:after="0" w:line="240" w:lineRule="auto"/>
              <w:rPr>
                <w:del w:id="3966" w:author="Ramana Pinisetty(UST,IN)" w:date="2022-09-15T11:49:00Z"/>
                <w:rFonts w:eastAsia="Times New Roman"/>
                <w:color w:val="000000"/>
                <w:sz w:val="16"/>
                <w:szCs w:val="16"/>
                <w:lang w:eastAsia="en-US"/>
              </w:rPr>
            </w:pPr>
            <w:del w:id="3967" w:author="Ramana Pinisetty(UST,IN)" w:date="2022-09-15T11:49:00Z">
              <w:r w:rsidRPr="00045424" w:rsidDel="00264A4D">
                <w:rPr>
                  <w:rFonts w:eastAsia="Times New Roman"/>
                  <w:color w:val="000000"/>
                  <w:sz w:val="16"/>
                  <w:szCs w:val="16"/>
                  <w:lang w:eastAsia="en-US"/>
                </w:rPr>
                <w:delText>MAVEN_IMAGE_TAG</w:delText>
              </w:r>
            </w:del>
          </w:p>
        </w:tc>
        <w:tc>
          <w:tcPr>
            <w:tcW w:w="2005" w:type="pct"/>
            <w:tcBorders>
              <w:top w:val="nil"/>
              <w:left w:val="nil"/>
              <w:bottom w:val="single" w:sz="4" w:space="0" w:color="auto"/>
              <w:right w:val="single" w:sz="4" w:space="0" w:color="auto"/>
            </w:tcBorders>
            <w:shd w:val="clear" w:color="auto" w:fill="auto"/>
            <w:noWrap/>
            <w:hideMark/>
          </w:tcPr>
          <w:p w14:paraId="5D3D676C" w14:textId="3FF16EB9" w:rsidR="009A41B6" w:rsidRPr="00045424" w:rsidDel="00264A4D" w:rsidRDefault="009A41B6" w:rsidP="008E0B90">
            <w:pPr>
              <w:spacing w:after="0" w:line="240" w:lineRule="auto"/>
              <w:rPr>
                <w:del w:id="3968" w:author="Ramana Pinisetty(UST,IN)" w:date="2022-09-15T11:49:00Z"/>
                <w:rFonts w:eastAsia="Times New Roman"/>
                <w:color w:val="000000"/>
                <w:sz w:val="16"/>
                <w:szCs w:val="16"/>
                <w:lang w:eastAsia="en-US"/>
              </w:rPr>
            </w:pPr>
            <w:del w:id="3969" w:author="Ramana Pinisetty(UST,IN)" w:date="2022-09-15T11:49:00Z">
              <w:r w:rsidRPr="00045424" w:rsidDel="00264A4D">
                <w:rPr>
                  <w:rFonts w:eastAsia="Times New Roman"/>
                  <w:color w:val="000000"/>
                  <w:sz w:val="16"/>
                  <w:szCs w:val="16"/>
                  <w:lang w:eastAsia="en-US"/>
                </w:rPr>
                <w:delText>maven:3.8.6-eclipse-temurin-11-alpine</w:delText>
              </w:r>
            </w:del>
          </w:p>
        </w:tc>
        <w:tc>
          <w:tcPr>
            <w:tcW w:w="1668" w:type="pct"/>
            <w:tcBorders>
              <w:top w:val="nil"/>
              <w:left w:val="nil"/>
              <w:bottom w:val="single" w:sz="4" w:space="0" w:color="auto"/>
              <w:right w:val="single" w:sz="4" w:space="0" w:color="auto"/>
            </w:tcBorders>
            <w:shd w:val="clear" w:color="auto" w:fill="auto"/>
            <w:noWrap/>
            <w:hideMark/>
          </w:tcPr>
          <w:p w14:paraId="17B591D3" w14:textId="481AE064" w:rsidR="009A41B6" w:rsidRPr="00045424" w:rsidDel="00264A4D" w:rsidRDefault="009A41B6" w:rsidP="008E0B90">
            <w:pPr>
              <w:spacing w:after="0" w:line="240" w:lineRule="auto"/>
              <w:rPr>
                <w:del w:id="3970" w:author="Ramana Pinisetty(UST,IN)" w:date="2022-09-15T11:49:00Z"/>
                <w:rFonts w:eastAsia="Times New Roman"/>
                <w:color w:val="000000"/>
                <w:sz w:val="16"/>
                <w:szCs w:val="16"/>
                <w:lang w:eastAsia="en-US"/>
              </w:rPr>
            </w:pPr>
            <w:del w:id="3971" w:author="Ramana Pinisetty(UST,IN)" w:date="2022-09-15T11:49:00Z">
              <w:r w:rsidRPr="00045424" w:rsidDel="00264A4D">
                <w:rPr>
                  <w:rFonts w:eastAsia="Times New Roman"/>
                  <w:color w:val="000000"/>
                  <w:sz w:val="16"/>
                  <w:szCs w:val="16"/>
                  <w:lang w:eastAsia="en-US"/>
                </w:rPr>
                <w:delText> </w:delText>
              </w:r>
              <w:r w:rsidDel="00264A4D">
                <w:rPr>
                  <w:rFonts w:eastAsia="Times New Roman"/>
                  <w:color w:val="000000"/>
                  <w:sz w:val="16"/>
                  <w:szCs w:val="16"/>
                  <w:lang w:eastAsia="en-US"/>
                </w:rPr>
                <w:delText>MAVEN IMAGE TAG</w:delText>
              </w:r>
            </w:del>
          </w:p>
        </w:tc>
      </w:tr>
      <w:tr w:rsidR="009A41B6" w:rsidRPr="00EB3F21" w:rsidDel="00264A4D" w14:paraId="02F866D0" w14:textId="7007C895" w:rsidTr="008E0B90">
        <w:trPr>
          <w:trHeight w:val="290"/>
          <w:del w:id="3972" w:author="Ramana Pinisetty(UST,IN)" w:date="2022-09-15T11:49:00Z"/>
        </w:trPr>
        <w:tc>
          <w:tcPr>
            <w:tcW w:w="1327" w:type="pct"/>
            <w:tcBorders>
              <w:top w:val="nil"/>
              <w:left w:val="single" w:sz="4" w:space="0" w:color="auto"/>
              <w:bottom w:val="single" w:sz="4" w:space="0" w:color="auto"/>
              <w:right w:val="single" w:sz="4" w:space="0" w:color="auto"/>
            </w:tcBorders>
            <w:shd w:val="clear" w:color="auto" w:fill="auto"/>
            <w:noWrap/>
            <w:hideMark/>
          </w:tcPr>
          <w:p w14:paraId="69D065AE" w14:textId="0978805A" w:rsidR="009A41B6" w:rsidRPr="00045424" w:rsidDel="00264A4D" w:rsidRDefault="009A41B6" w:rsidP="008E0B90">
            <w:pPr>
              <w:spacing w:after="0" w:line="240" w:lineRule="auto"/>
              <w:rPr>
                <w:del w:id="3973" w:author="Ramana Pinisetty(UST,IN)" w:date="2022-09-15T11:49:00Z"/>
                <w:rFonts w:eastAsia="Times New Roman"/>
                <w:color w:val="000000"/>
                <w:sz w:val="16"/>
                <w:szCs w:val="16"/>
                <w:lang w:eastAsia="en-US"/>
              </w:rPr>
            </w:pPr>
            <w:del w:id="3974" w:author="Ramana Pinisetty(UST,IN)" w:date="2022-09-15T11:49:00Z">
              <w:r w:rsidRPr="00045424" w:rsidDel="00264A4D">
                <w:rPr>
                  <w:rFonts w:eastAsia="Times New Roman"/>
                  <w:color w:val="000000"/>
                  <w:sz w:val="16"/>
                  <w:szCs w:val="16"/>
                  <w:lang w:eastAsia="en-US"/>
                </w:rPr>
                <w:delText>MAVEN_NONPROD_REPO</w:delText>
              </w:r>
            </w:del>
          </w:p>
        </w:tc>
        <w:tc>
          <w:tcPr>
            <w:tcW w:w="2005" w:type="pct"/>
            <w:tcBorders>
              <w:top w:val="nil"/>
              <w:left w:val="nil"/>
              <w:bottom w:val="single" w:sz="4" w:space="0" w:color="auto"/>
              <w:right w:val="single" w:sz="4" w:space="0" w:color="auto"/>
            </w:tcBorders>
            <w:shd w:val="clear" w:color="auto" w:fill="auto"/>
            <w:noWrap/>
            <w:hideMark/>
          </w:tcPr>
          <w:p w14:paraId="7AD9B4E6" w14:textId="3B328C69" w:rsidR="009A41B6" w:rsidRPr="00045424" w:rsidDel="00264A4D" w:rsidRDefault="009A41B6" w:rsidP="008E0B90">
            <w:pPr>
              <w:spacing w:after="0" w:line="240" w:lineRule="auto"/>
              <w:rPr>
                <w:del w:id="3975" w:author="Ramana Pinisetty(UST,IN)" w:date="2022-09-15T11:49:00Z"/>
                <w:rFonts w:eastAsia="Times New Roman"/>
                <w:color w:val="000000"/>
                <w:sz w:val="16"/>
                <w:szCs w:val="16"/>
                <w:lang w:eastAsia="en-US"/>
              </w:rPr>
            </w:pPr>
            <w:del w:id="3976" w:author="Ramana Pinisetty(UST,IN)" w:date="2022-09-15T11:49:00Z">
              <w:r w:rsidRPr="00045424" w:rsidDel="00264A4D">
                <w:rPr>
                  <w:rFonts w:eastAsia="Times New Roman"/>
                  <w:color w:val="000000"/>
                  <w:sz w:val="16"/>
                  <w:szCs w:val="16"/>
                  <w:lang w:eastAsia="en-US"/>
                </w:rPr>
                <w:delText>usthps-intplus-nonprod-maven2-vr</w:delText>
              </w:r>
            </w:del>
          </w:p>
        </w:tc>
        <w:tc>
          <w:tcPr>
            <w:tcW w:w="1668" w:type="pct"/>
            <w:tcBorders>
              <w:top w:val="nil"/>
              <w:left w:val="nil"/>
              <w:bottom w:val="single" w:sz="4" w:space="0" w:color="auto"/>
              <w:right w:val="single" w:sz="4" w:space="0" w:color="auto"/>
            </w:tcBorders>
            <w:shd w:val="clear" w:color="auto" w:fill="auto"/>
            <w:noWrap/>
            <w:hideMark/>
          </w:tcPr>
          <w:p w14:paraId="0CFDE2F4" w14:textId="75524401" w:rsidR="009A41B6" w:rsidRPr="00045424" w:rsidDel="00264A4D" w:rsidRDefault="009A41B6" w:rsidP="008E0B90">
            <w:pPr>
              <w:spacing w:after="0" w:line="240" w:lineRule="auto"/>
              <w:rPr>
                <w:del w:id="3977" w:author="Ramana Pinisetty(UST,IN)" w:date="2022-09-15T11:49:00Z"/>
                <w:rFonts w:eastAsia="Times New Roman"/>
                <w:color w:val="000000"/>
                <w:sz w:val="16"/>
                <w:szCs w:val="16"/>
                <w:lang w:eastAsia="en-US"/>
              </w:rPr>
            </w:pPr>
            <w:del w:id="3978" w:author="Ramana Pinisetty(UST,IN)" w:date="2022-09-15T11:49:00Z">
              <w:r w:rsidRPr="00045424" w:rsidDel="00264A4D">
                <w:rPr>
                  <w:rFonts w:eastAsia="Times New Roman"/>
                  <w:color w:val="000000"/>
                  <w:sz w:val="16"/>
                  <w:szCs w:val="16"/>
                  <w:lang w:eastAsia="en-US"/>
                </w:rPr>
                <w:delText> </w:delText>
              </w:r>
              <w:r w:rsidDel="00264A4D">
                <w:rPr>
                  <w:rFonts w:eastAsia="Times New Roman"/>
                  <w:color w:val="000000"/>
                  <w:sz w:val="16"/>
                  <w:szCs w:val="16"/>
                  <w:lang w:eastAsia="en-US"/>
                </w:rPr>
                <w:delText>MAVEN NONPROD REPO(VIRTUAL)</w:delText>
              </w:r>
            </w:del>
          </w:p>
        </w:tc>
      </w:tr>
      <w:tr w:rsidR="009A41B6" w:rsidRPr="00EB3F21" w:rsidDel="00264A4D" w14:paraId="220B464B" w14:textId="4CDA7287" w:rsidTr="008E0B90">
        <w:trPr>
          <w:trHeight w:val="290"/>
          <w:del w:id="3979" w:author="Ramana Pinisetty(UST,IN)" w:date="2022-09-15T11:49:00Z"/>
        </w:trPr>
        <w:tc>
          <w:tcPr>
            <w:tcW w:w="1327" w:type="pct"/>
            <w:tcBorders>
              <w:top w:val="nil"/>
              <w:left w:val="single" w:sz="4" w:space="0" w:color="auto"/>
              <w:bottom w:val="single" w:sz="4" w:space="0" w:color="auto"/>
              <w:right w:val="single" w:sz="4" w:space="0" w:color="auto"/>
            </w:tcBorders>
            <w:shd w:val="clear" w:color="auto" w:fill="auto"/>
            <w:noWrap/>
            <w:hideMark/>
          </w:tcPr>
          <w:p w14:paraId="0E8CE792" w14:textId="1D8ACFE9" w:rsidR="009A41B6" w:rsidRPr="00045424" w:rsidDel="00264A4D" w:rsidRDefault="009A41B6" w:rsidP="008E0B90">
            <w:pPr>
              <w:spacing w:after="0" w:line="240" w:lineRule="auto"/>
              <w:rPr>
                <w:del w:id="3980" w:author="Ramana Pinisetty(UST,IN)" w:date="2022-09-15T11:49:00Z"/>
                <w:rFonts w:eastAsia="Times New Roman"/>
                <w:color w:val="000000"/>
                <w:sz w:val="16"/>
                <w:szCs w:val="16"/>
                <w:lang w:eastAsia="en-US"/>
              </w:rPr>
            </w:pPr>
            <w:del w:id="3981" w:author="Ramana Pinisetty(UST,IN)" w:date="2022-09-15T11:49:00Z">
              <w:r w:rsidRPr="00045424" w:rsidDel="00264A4D">
                <w:rPr>
                  <w:rFonts w:eastAsia="Times New Roman"/>
                  <w:color w:val="000000"/>
                  <w:sz w:val="16"/>
                  <w:szCs w:val="16"/>
                  <w:lang w:eastAsia="en-US"/>
                </w:rPr>
                <w:delText>MAVEN_PROD_REPO</w:delText>
              </w:r>
            </w:del>
          </w:p>
        </w:tc>
        <w:tc>
          <w:tcPr>
            <w:tcW w:w="2005" w:type="pct"/>
            <w:tcBorders>
              <w:top w:val="nil"/>
              <w:left w:val="nil"/>
              <w:bottom w:val="single" w:sz="4" w:space="0" w:color="auto"/>
              <w:right w:val="single" w:sz="4" w:space="0" w:color="auto"/>
            </w:tcBorders>
            <w:shd w:val="clear" w:color="auto" w:fill="auto"/>
            <w:noWrap/>
            <w:hideMark/>
          </w:tcPr>
          <w:p w14:paraId="4E9C93BF" w14:textId="2D19C77C" w:rsidR="009A41B6" w:rsidRPr="00045424" w:rsidDel="00264A4D" w:rsidRDefault="009A41B6" w:rsidP="008E0B90">
            <w:pPr>
              <w:spacing w:after="0" w:line="240" w:lineRule="auto"/>
              <w:rPr>
                <w:del w:id="3982" w:author="Ramana Pinisetty(UST,IN)" w:date="2022-09-15T11:49:00Z"/>
                <w:rFonts w:eastAsia="Times New Roman"/>
                <w:color w:val="000000"/>
                <w:sz w:val="16"/>
                <w:szCs w:val="16"/>
                <w:lang w:eastAsia="en-US"/>
              </w:rPr>
            </w:pPr>
            <w:del w:id="3983" w:author="Ramana Pinisetty(UST,IN)" w:date="2022-09-15T11:49:00Z">
              <w:r w:rsidRPr="00045424" w:rsidDel="00264A4D">
                <w:rPr>
                  <w:rFonts w:eastAsia="Times New Roman"/>
                  <w:color w:val="000000"/>
                  <w:sz w:val="16"/>
                  <w:szCs w:val="16"/>
                  <w:lang w:eastAsia="en-US"/>
                </w:rPr>
                <w:delText>usthps-intplus-prod-maven2-vr</w:delText>
              </w:r>
            </w:del>
          </w:p>
        </w:tc>
        <w:tc>
          <w:tcPr>
            <w:tcW w:w="1668" w:type="pct"/>
            <w:tcBorders>
              <w:top w:val="nil"/>
              <w:left w:val="nil"/>
              <w:bottom w:val="single" w:sz="4" w:space="0" w:color="auto"/>
              <w:right w:val="single" w:sz="4" w:space="0" w:color="auto"/>
            </w:tcBorders>
            <w:shd w:val="clear" w:color="auto" w:fill="auto"/>
            <w:noWrap/>
            <w:hideMark/>
          </w:tcPr>
          <w:p w14:paraId="67DCF0B5" w14:textId="407E6AF8" w:rsidR="009A41B6" w:rsidRPr="00045424" w:rsidDel="00264A4D" w:rsidRDefault="009A41B6" w:rsidP="008E0B90">
            <w:pPr>
              <w:spacing w:after="0" w:line="240" w:lineRule="auto"/>
              <w:rPr>
                <w:del w:id="3984" w:author="Ramana Pinisetty(UST,IN)" w:date="2022-09-15T11:49:00Z"/>
                <w:rFonts w:eastAsia="Times New Roman"/>
                <w:color w:val="000000"/>
                <w:sz w:val="16"/>
                <w:szCs w:val="16"/>
                <w:lang w:eastAsia="en-US"/>
              </w:rPr>
            </w:pPr>
            <w:del w:id="3985" w:author="Ramana Pinisetty(UST,IN)" w:date="2022-09-15T11:49:00Z">
              <w:r w:rsidRPr="00045424" w:rsidDel="00264A4D">
                <w:rPr>
                  <w:rFonts w:eastAsia="Times New Roman"/>
                  <w:color w:val="000000"/>
                  <w:sz w:val="16"/>
                  <w:szCs w:val="16"/>
                  <w:lang w:eastAsia="en-US"/>
                </w:rPr>
                <w:delText> </w:delText>
              </w:r>
              <w:r w:rsidDel="00264A4D">
                <w:rPr>
                  <w:rFonts w:eastAsia="Times New Roman"/>
                  <w:color w:val="000000"/>
                  <w:sz w:val="16"/>
                  <w:szCs w:val="16"/>
                  <w:lang w:eastAsia="en-US"/>
                </w:rPr>
                <w:delText>MAVEN PROD REPO(VIRTUAL)</w:delText>
              </w:r>
            </w:del>
          </w:p>
        </w:tc>
      </w:tr>
      <w:tr w:rsidR="009A41B6" w:rsidRPr="00EB3F21" w:rsidDel="00264A4D" w14:paraId="12CFA21F" w14:textId="18471B7F" w:rsidTr="008E0B90">
        <w:trPr>
          <w:trHeight w:val="290"/>
          <w:del w:id="3986" w:author="Ramana Pinisetty(UST,IN)" w:date="2022-09-15T11:49:00Z"/>
        </w:trPr>
        <w:tc>
          <w:tcPr>
            <w:tcW w:w="1327" w:type="pct"/>
            <w:tcBorders>
              <w:top w:val="nil"/>
              <w:left w:val="single" w:sz="4" w:space="0" w:color="auto"/>
              <w:bottom w:val="single" w:sz="4" w:space="0" w:color="auto"/>
              <w:right w:val="single" w:sz="4" w:space="0" w:color="auto"/>
            </w:tcBorders>
            <w:shd w:val="clear" w:color="auto" w:fill="auto"/>
            <w:noWrap/>
            <w:hideMark/>
          </w:tcPr>
          <w:p w14:paraId="25946C5C" w14:textId="095D06D9" w:rsidR="009A41B6" w:rsidRPr="00045424" w:rsidDel="00264A4D" w:rsidRDefault="009A41B6" w:rsidP="008E0B90">
            <w:pPr>
              <w:spacing w:after="0" w:line="240" w:lineRule="auto"/>
              <w:rPr>
                <w:del w:id="3987" w:author="Ramana Pinisetty(UST,IN)" w:date="2022-09-15T11:49:00Z"/>
                <w:rFonts w:eastAsia="Times New Roman"/>
                <w:color w:val="000000"/>
                <w:sz w:val="16"/>
                <w:szCs w:val="16"/>
                <w:lang w:eastAsia="en-US"/>
              </w:rPr>
            </w:pPr>
            <w:del w:id="3988" w:author="Ramana Pinisetty(UST,IN)" w:date="2022-09-15T11:49:00Z">
              <w:r w:rsidRPr="00045424" w:rsidDel="00264A4D">
                <w:rPr>
                  <w:rFonts w:eastAsia="Times New Roman"/>
                  <w:color w:val="000000"/>
                  <w:sz w:val="16"/>
                  <w:szCs w:val="16"/>
                  <w:lang w:eastAsia="en-US"/>
                </w:rPr>
                <w:delText>SONAR_HOST_URL</w:delText>
              </w:r>
            </w:del>
          </w:p>
        </w:tc>
        <w:tc>
          <w:tcPr>
            <w:tcW w:w="2005" w:type="pct"/>
            <w:tcBorders>
              <w:top w:val="nil"/>
              <w:left w:val="nil"/>
              <w:bottom w:val="single" w:sz="4" w:space="0" w:color="auto"/>
              <w:right w:val="single" w:sz="4" w:space="0" w:color="auto"/>
            </w:tcBorders>
            <w:shd w:val="clear" w:color="auto" w:fill="auto"/>
            <w:noWrap/>
            <w:hideMark/>
          </w:tcPr>
          <w:p w14:paraId="4A0DD957" w14:textId="1061AFE9" w:rsidR="009A41B6" w:rsidRPr="00045424" w:rsidDel="00264A4D" w:rsidRDefault="00701948" w:rsidP="008E0B90">
            <w:pPr>
              <w:spacing w:after="0" w:line="240" w:lineRule="auto"/>
              <w:rPr>
                <w:del w:id="3989" w:author="Ramana Pinisetty(UST,IN)" w:date="2022-09-15T11:49:00Z"/>
                <w:rFonts w:eastAsia="Times New Roman"/>
                <w:color w:val="0563C1"/>
                <w:sz w:val="16"/>
                <w:szCs w:val="16"/>
                <w:u w:val="single"/>
                <w:lang w:eastAsia="en-US"/>
              </w:rPr>
            </w:pPr>
            <w:del w:id="3990" w:author="Ramana Pinisetty(UST,IN)" w:date="2022-09-15T11:49:00Z">
              <w:r w:rsidDel="00264A4D">
                <w:fldChar w:fldCharType="begin"/>
              </w:r>
              <w:r w:rsidDel="00264A4D">
                <w:delInstrText xml:space="preserve"> HYPERLINK "https://sonarcloud.io/" </w:delInstrText>
              </w:r>
              <w:r w:rsidDel="00264A4D">
                <w:fldChar w:fldCharType="separate"/>
              </w:r>
              <w:r w:rsidR="009A41B6" w:rsidRPr="00045424" w:rsidDel="00264A4D">
                <w:rPr>
                  <w:rFonts w:eastAsia="Times New Roman"/>
                  <w:color w:val="0563C1"/>
                  <w:sz w:val="16"/>
                  <w:szCs w:val="16"/>
                  <w:u w:val="single"/>
                  <w:lang w:eastAsia="en-US"/>
                </w:rPr>
                <w:delText xml:space="preserve">https://sonarcloud.io </w:delText>
              </w:r>
              <w:r w:rsidDel="00264A4D">
                <w:rPr>
                  <w:rFonts w:eastAsia="Times New Roman"/>
                  <w:color w:val="0563C1"/>
                  <w:sz w:val="16"/>
                  <w:szCs w:val="16"/>
                  <w:u w:val="single"/>
                  <w:lang w:eastAsia="en-US"/>
                </w:rPr>
                <w:fldChar w:fldCharType="end"/>
              </w:r>
            </w:del>
          </w:p>
        </w:tc>
        <w:tc>
          <w:tcPr>
            <w:tcW w:w="1668" w:type="pct"/>
            <w:tcBorders>
              <w:top w:val="nil"/>
              <w:left w:val="nil"/>
              <w:bottom w:val="single" w:sz="4" w:space="0" w:color="auto"/>
              <w:right w:val="single" w:sz="4" w:space="0" w:color="auto"/>
            </w:tcBorders>
            <w:shd w:val="clear" w:color="auto" w:fill="auto"/>
            <w:noWrap/>
            <w:hideMark/>
          </w:tcPr>
          <w:p w14:paraId="1057C93B" w14:textId="1DEC961A" w:rsidR="009A41B6" w:rsidRPr="00045424" w:rsidDel="00264A4D" w:rsidRDefault="009A41B6" w:rsidP="008E0B90">
            <w:pPr>
              <w:spacing w:after="0" w:line="240" w:lineRule="auto"/>
              <w:rPr>
                <w:del w:id="3991" w:author="Ramana Pinisetty(UST,IN)" w:date="2022-09-15T11:49:00Z"/>
                <w:rFonts w:eastAsia="Times New Roman"/>
                <w:color w:val="000000"/>
                <w:sz w:val="16"/>
                <w:szCs w:val="16"/>
                <w:lang w:eastAsia="en-US"/>
              </w:rPr>
            </w:pPr>
            <w:del w:id="3992" w:author="Ramana Pinisetty(UST,IN)" w:date="2022-09-15T11:49:00Z">
              <w:r w:rsidRPr="00045424" w:rsidDel="00264A4D">
                <w:rPr>
                  <w:rFonts w:eastAsia="Times New Roman"/>
                  <w:color w:val="000000"/>
                  <w:sz w:val="16"/>
                  <w:szCs w:val="16"/>
                  <w:lang w:eastAsia="en-US"/>
                </w:rPr>
                <w:delText> </w:delText>
              </w:r>
              <w:r w:rsidRPr="00EB3F21" w:rsidDel="00264A4D">
                <w:rPr>
                  <w:rFonts w:eastAsia="Times New Roman"/>
                  <w:color w:val="000000"/>
                  <w:sz w:val="16"/>
                  <w:szCs w:val="16"/>
                  <w:lang w:eastAsia="en-US"/>
                </w:rPr>
                <w:delText>SONAR URL</w:delText>
              </w:r>
            </w:del>
          </w:p>
        </w:tc>
      </w:tr>
      <w:tr w:rsidR="009A41B6" w:rsidRPr="00EB3F21" w:rsidDel="00264A4D" w14:paraId="12FBF9AA" w14:textId="19129654" w:rsidTr="008E0B90">
        <w:trPr>
          <w:trHeight w:val="290"/>
          <w:del w:id="3993" w:author="Ramana Pinisetty(UST,IN)" w:date="2022-09-15T11:49:00Z"/>
        </w:trPr>
        <w:tc>
          <w:tcPr>
            <w:tcW w:w="1327" w:type="pct"/>
            <w:tcBorders>
              <w:top w:val="nil"/>
              <w:left w:val="single" w:sz="4" w:space="0" w:color="auto"/>
              <w:bottom w:val="single" w:sz="4" w:space="0" w:color="auto"/>
              <w:right w:val="single" w:sz="4" w:space="0" w:color="auto"/>
            </w:tcBorders>
            <w:shd w:val="clear" w:color="auto" w:fill="auto"/>
            <w:noWrap/>
            <w:hideMark/>
          </w:tcPr>
          <w:p w14:paraId="428B2FE4" w14:textId="5E6D0380" w:rsidR="009A41B6" w:rsidRPr="00045424" w:rsidDel="00264A4D" w:rsidRDefault="009A41B6" w:rsidP="008E0B90">
            <w:pPr>
              <w:spacing w:after="0" w:line="240" w:lineRule="auto"/>
              <w:rPr>
                <w:del w:id="3994" w:author="Ramana Pinisetty(UST,IN)" w:date="2022-09-15T11:49:00Z"/>
                <w:rFonts w:eastAsia="Times New Roman"/>
                <w:color w:val="000000"/>
                <w:sz w:val="16"/>
                <w:szCs w:val="16"/>
                <w:lang w:eastAsia="en-US"/>
              </w:rPr>
            </w:pPr>
            <w:del w:id="3995" w:author="Ramana Pinisetty(UST,IN)" w:date="2022-09-15T11:49:00Z">
              <w:r w:rsidRPr="00045424" w:rsidDel="00264A4D">
                <w:rPr>
                  <w:rFonts w:eastAsia="Times New Roman"/>
                  <w:color w:val="000000"/>
                  <w:sz w:val="16"/>
                  <w:szCs w:val="16"/>
                  <w:lang w:eastAsia="en-US"/>
                </w:rPr>
                <w:delText>SONAR_TOKEN</w:delText>
              </w:r>
            </w:del>
          </w:p>
        </w:tc>
        <w:tc>
          <w:tcPr>
            <w:tcW w:w="2005" w:type="pct"/>
            <w:tcBorders>
              <w:top w:val="nil"/>
              <w:left w:val="nil"/>
              <w:bottom w:val="single" w:sz="4" w:space="0" w:color="auto"/>
              <w:right w:val="single" w:sz="4" w:space="0" w:color="auto"/>
            </w:tcBorders>
            <w:shd w:val="clear" w:color="auto" w:fill="auto"/>
            <w:noWrap/>
            <w:hideMark/>
          </w:tcPr>
          <w:p w14:paraId="70B9133E" w14:textId="14700A9F" w:rsidR="009A41B6" w:rsidRPr="00045424" w:rsidDel="00264A4D" w:rsidRDefault="009A41B6" w:rsidP="008E0B90">
            <w:pPr>
              <w:spacing w:after="0" w:line="240" w:lineRule="auto"/>
              <w:rPr>
                <w:del w:id="3996" w:author="Ramana Pinisetty(UST,IN)" w:date="2022-09-15T11:49:00Z"/>
                <w:rFonts w:eastAsia="Times New Roman"/>
                <w:color w:val="000000"/>
                <w:sz w:val="16"/>
                <w:szCs w:val="16"/>
                <w:lang w:eastAsia="en-US"/>
              </w:rPr>
            </w:pPr>
            <w:del w:id="3997" w:author="Ramana Pinisetty(UST,IN)" w:date="2022-09-15T11:49:00Z">
              <w:r w:rsidRPr="00045424" w:rsidDel="00264A4D">
                <w:rPr>
                  <w:rFonts w:eastAsia="Times New Roman"/>
                  <w:color w:val="000000"/>
                  <w:sz w:val="16"/>
                  <w:szCs w:val="16"/>
                  <w:lang w:eastAsia="en-US"/>
                </w:rPr>
                <w:delText>***</w:delText>
              </w:r>
            </w:del>
          </w:p>
        </w:tc>
        <w:tc>
          <w:tcPr>
            <w:tcW w:w="1668" w:type="pct"/>
            <w:tcBorders>
              <w:top w:val="nil"/>
              <w:left w:val="nil"/>
              <w:bottom w:val="single" w:sz="4" w:space="0" w:color="auto"/>
              <w:right w:val="single" w:sz="4" w:space="0" w:color="auto"/>
            </w:tcBorders>
            <w:shd w:val="clear" w:color="auto" w:fill="auto"/>
            <w:noWrap/>
            <w:hideMark/>
          </w:tcPr>
          <w:p w14:paraId="0724346D" w14:textId="79D5C5CF" w:rsidR="009A41B6" w:rsidRPr="00045424" w:rsidDel="00264A4D" w:rsidRDefault="009A41B6" w:rsidP="008E0B90">
            <w:pPr>
              <w:spacing w:after="0" w:line="240" w:lineRule="auto"/>
              <w:rPr>
                <w:del w:id="3998" w:author="Ramana Pinisetty(UST,IN)" w:date="2022-09-15T11:49:00Z"/>
                <w:rFonts w:eastAsia="Times New Roman"/>
                <w:color w:val="000000"/>
                <w:sz w:val="16"/>
                <w:szCs w:val="16"/>
                <w:lang w:eastAsia="en-US"/>
              </w:rPr>
            </w:pPr>
            <w:del w:id="3999" w:author="Ramana Pinisetty(UST,IN)" w:date="2022-09-15T11:49:00Z">
              <w:r w:rsidRPr="00045424" w:rsidDel="00264A4D">
                <w:rPr>
                  <w:rFonts w:eastAsia="Times New Roman"/>
                  <w:color w:val="000000"/>
                  <w:sz w:val="16"/>
                  <w:szCs w:val="16"/>
                  <w:lang w:eastAsia="en-US"/>
                </w:rPr>
                <w:delText> </w:delText>
              </w:r>
              <w:r w:rsidRPr="00EB3F21" w:rsidDel="00264A4D">
                <w:rPr>
                  <w:rFonts w:eastAsia="Times New Roman"/>
                  <w:color w:val="000000"/>
                  <w:sz w:val="16"/>
                  <w:szCs w:val="16"/>
                  <w:lang w:eastAsia="en-US"/>
                </w:rPr>
                <w:delText>SONAR TOKEN</w:delText>
              </w:r>
            </w:del>
          </w:p>
        </w:tc>
      </w:tr>
    </w:tbl>
    <w:p w14:paraId="0E76FF24" w14:textId="77777777" w:rsidR="005C37CF" w:rsidRDefault="005C37CF" w:rsidP="005C37CF">
      <w:pPr>
        <w:pStyle w:val="ListParagraph"/>
        <w:ind w:left="792"/>
        <w:rPr>
          <w:b/>
          <w:bCs/>
        </w:rPr>
      </w:pPr>
    </w:p>
    <w:p w14:paraId="6BC69B9A" w14:textId="0F724E10" w:rsidR="005C37CF" w:rsidRDefault="00197673" w:rsidP="005C37CF">
      <w:pPr>
        <w:pStyle w:val="ListParagraph"/>
        <w:numPr>
          <w:ilvl w:val="1"/>
          <w:numId w:val="7"/>
        </w:numPr>
        <w:rPr>
          <w:b/>
          <w:bCs/>
        </w:rPr>
      </w:pPr>
      <w:r>
        <w:rPr>
          <w:b/>
          <w:bCs/>
        </w:rPr>
        <w:t xml:space="preserve">Continuous Integration (CI) Pipeline </w:t>
      </w:r>
      <w:r w:rsidR="00CB6065">
        <w:rPr>
          <w:b/>
          <w:bCs/>
        </w:rPr>
        <w:t xml:space="preserve">repository </w:t>
      </w:r>
    </w:p>
    <w:tbl>
      <w:tblPr>
        <w:tblStyle w:val="TableGrid"/>
        <w:tblW w:w="0" w:type="auto"/>
        <w:tblInd w:w="421" w:type="dxa"/>
        <w:tblLook w:val="04A0" w:firstRow="1" w:lastRow="0" w:firstColumn="1" w:lastColumn="0" w:noHBand="0" w:noVBand="1"/>
      </w:tblPr>
      <w:tblGrid>
        <w:gridCol w:w="581"/>
        <w:gridCol w:w="1970"/>
        <w:gridCol w:w="2410"/>
        <w:gridCol w:w="3968"/>
      </w:tblGrid>
      <w:tr w:rsidR="004837B4" w14:paraId="39773066" w14:textId="676DBFE7" w:rsidTr="00321473">
        <w:tc>
          <w:tcPr>
            <w:tcW w:w="581" w:type="dxa"/>
            <w:shd w:val="clear" w:color="auto" w:fill="17365D" w:themeFill="text2" w:themeFillShade="BF"/>
          </w:tcPr>
          <w:p w14:paraId="6DFFC9F6" w14:textId="63B13314" w:rsidR="004837B4" w:rsidRPr="00164A20" w:rsidRDefault="004837B4" w:rsidP="00164A20">
            <w:pPr>
              <w:rPr>
                <w:rFonts w:asciiTheme="majorHAnsi" w:hAnsiTheme="majorHAnsi" w:cstheme="majorHAnsi"/>
                <w:b/>
                <w:bCs/>
                <w:color w:val="FFFFFF" w:themeColor="background1"/>
              </w:rPr>
            </w:pPr>
            <w:r>
              <w:rPr>
                <w:rFonts w:asciiTheme="majorHAnsi" w:hAnsiTheme="majorHAnsi" w:cstheme="majorHAnsi"/>
                <w:b/>
                <w:bCs/>
                <w:color w:val="FFFFFF" w:themeColor="background1"/>
              </w:rPr>
              <w:t>#</w:t>
            </w:r>
          </w:p>
        </w:tc>
        <w:tc>
          <w:tcPr>
            <w:tcW w:w="1970" w:type="dxa"/>
            <w:shd w:val="clear" w:color="auto" w:fill="17365D" w:themeFill="text2" w:themeFillShade="BF"/>
          </w:tcPr>
          <w:p w14:paraId="08F3CBF2" w14:textId="03A4B716" w:rsidR="004837B4" w:rsidRPr="00164A20" w:rsidRDefault="004837B4" w:rsidP="00164A20">
            <w:pPr>
              <w:rPr>
                <w:rFonts w:asciiTheme="majorHAnsi" w:hAnsiTheme="majorHAnsi" w:cstheme="majorHAnsi"/>
                <w:b/>
                <w:bCs/>
                <w:color w:val="FFFFFF" w:themeColor="background1"/>
              </w:rPr>
            </w:pPr>
            <w:r>
              <w:rPr>
                <w:rFonts w:asciiTheme="majorHAnsi" w:hAnsiTheme="majorHAnsi" w:cstheme="majorHAnsi"/>
                <w:b/>
                <w:bCs/>
                <w:color w:val="FFFFFF" w:themeColor="background1"/>
              </w:rPr>
              <w:t>Script File</w:t>
            </w:r>
          </w:p>
        </w:tc>
        <w:tc>
          <w:tcPr>
            <w:tcW w:w="2410" w:type="dxa"/>
            <w:shd w:val="clear" w:color="auto" w:fill="17365D" w:themeFill="text2" w:themeFillShade="BF"/>
          </w:tcPr>
          <w:p w14:paraId="0BE3B3D9" w14:textId="1111DEB3" w:rsidR="004837B4" w:rsidRPr="00164A20" w:rsidRDefault="004837B4" w:rsidP="00164A20">
            <w:pPr>
              <w:rPr>
                <w:rFonts w:asciiTheme="majorHAnsi" w:hAnsiTheme="majorHAnsi" w:cstheme="majorHAnsi"/>
                <w:b/>
                <w:bCs/>
                <w:color w:val="FFFFFF" w:themeColor="background1"/>
              </w:rPr>
            </w:pPr>
            <w:r>
              <w:rPr>
                <w:rFonts w:asciiTheme="majorHAnsi" w:hAnsiTheme="majorHAnsi" w:cstheme="majorHAnsi"/>
                <w:b/>
                <w:bCs/>
                <w:color w:val="FFFFFF" w:themeColor="background1"/>
              </w:rPr>
              <w:t>Notes</w:t>
            </w:r>
          </w:p>
        </w:tc>
        <w:tc>
          <w:tcPr>
            <w:tcW w:w="3968" w:type="dxa"/>
            <w:shd w:val="clear" w:color="auto" w:fill="17365D" w:themeFill="text2" w:themeFillShade="BF"/>
          </w:tcPr>
          <w:p w14:paraId="7867E060" w14:textId="5419F19D" w:rsidR="004837B4" w:rsidRPr="00164A20" w:rsidRDefault="004837B4" w:rsidP="00164A20">
            <w:pPr>
              <w:rPr>
                <w:rFonts w:asciiTheme="majorHAnsi" w:hAnsiTheme="majorHAnsi" w:cstheme="majorHAnsi"/>
                <w:b/>
                <w:bCs/>
                <w:color w:val="FFFFFF" w:themeColor="background1"/>
              </w:rPr>
            </w:pPr>
            <w:r>
              <w:rPr>
                <w:rFonts w:asciiTheme="majorHAnsi" w:hAnsiTheme="majorHAnsi" w:cstheme="majorHAnsi"/>
                <w:b/>
                <w:bCs/>
                <w:color w:val="FFFFFF" w:themeColor="background1"/>
              </w:rPr>
              <w:t>Attachment</w:t>
            </w:r>
          </w:p>
        </w:tc>
      </w:tr>
      <w:tr w:rsidR="004837B4" w14:paraId="0D4C9CC5" w14:textId="30607078" w:rsidTr="00321473">
        <w:tc>
          <w:tcPr>
            <w:tcW w:w="581" w:type="dxa"/>
          </w:tcPr>
          <w:p w14:paraId="75EDE8E4" w14:textId="31321F0C" w:rsidR="004837B4" w:rsidRPr="004837B4" w:rsidRDefault="004837B4" w:rsidP="00164A20">
            <w:pPr>
              <w:rPr>
                <w:rFonts w:asciiTheme="majorHAnsi" w:hAnsiTheme="majorHAnsi" w:cstheme="majorHAnsi"/>
                <w:color w:val="000000"/>
              </w:rPr>
            </w:pPr>
            <w:r>
              <w:rPr>
                <w:rFonts w:asciiTheme="majorHAnsi" w:hAnsiTheme="majorHAnsi" w:cstheme="majorHAnsi"/>
                <w:color w:val="000000"/>
              </w:rPr>
              <w:t>1</w:t>
            </w:r>
          </w:p>
        </w:tc>
        <w:tc>
          <w:tcPr>
            <w:tcW w:w="1970" w:type="dxa"/>
          </w:tcPr>
          <w:p w14:paraId="430C6372" w14:textId="402854DC" w:rsidR="004837B4" w:rsidRPr="004837B4" w:rsidRDefault="004837B4" w:rsidP="00164A20">
            <w:pPr>
              <w:rPr>
                <w:rFonts w:asciiTheme="majorHAnsi" w:hAnsiTheme="majorHAnsi" w:cstheme="majorHAnsi"/>
                <w:color w:val="000000"/>
              </w:rPr>
            </w:pPr>
            <w:r>
              <w:rPr>
                <w:rFonts w:asciiTheme="majorHAnsi" w:hAnsiTheme="majorHAnsi" w:cstheme="majorHAnsi"/>
                <w:color w:val="000000"/>
              </w:rPr>
              <w:t>Config.yml</w:t>
            </w:r>
          </w:p>
        </w:tc>
        <w:tc>
          <w:tcPr>
            <w:tcW w:w="2410" w:type="dxa"/>
          </w:tcPr>
          <w:p w14:paraId="4D4FE68D" w14:textId="5D241B2D" w:rsidR="004837B4" w:rsidRPr="00FF7701" w:rsidRDefault="00FF7701" w:rsidP="00164A20">
            <w:pPr>
              <w:rPr>
                <w:rFonts w:asciiTheme="majorHAnsi" w:hAnsiTheme="majorHAnsi" w:cstheme="majorHAnsi"/>
                <w:color w:val="000000"/>
              </w:rPr>
            </w:pPr>
            <w:r>
              <w:rPr>
                <w:rFonts w:asciiTheme="majorHAnsi" w:hAnsiTheme="majorHAnsi" w:cstheme="majorHAnsi"/>
                <w:color w:val="000000"/>
              </w:rPr>
              <w:t>Complete code for CI pipeline</w:t>
            </w:r>
          </w:p>
        </w:tc>
        <w:tc>
          <w:tcPr>
            <w:tcW w:w="3968" w:type="dxa"/>
          </w:tcPr>
          <w:p w14:paraId="7EC777A4" w14:textId="4FFF090C" w:rsidR="004837B4" w:rsidRDefault="009119F8" w:rsidP="00164A20">
            <w:pPr>
              <w:rPr>
                <w:rFonts w:asciiTheme="majorHAnsi" w:hAnsiTheme="majorHAnsi" w:cstheme="majorHAnsi"/>
                <w:b/>
                <w:bCs/>
                <w:color w:val="000000"/>
              </w:rPr>
            </w:pPr>
            <w:r>
              <w:object w:dxaOrig="1281" w:dyaOrig="831" w14:anchorId="02CB656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5pt;height:41pt" o:ole="">
                  <v:imagedata r:id="rId81" o:title=""/>
                </v:shape>
                <o:OLEObject Type="Embed" ProgID="Package" ShapeID="_x0000_i1025" DrawAspect="Content" ObjectID="_1725866931" r:id="rId82"/>
              </w:object>
            </w:r>
          </w:p>
        </w:tc>
      </w:tr>
      <w:tr w:rsidR="00926B5D" w:rsidDel="00C55331" w14:paraId="41D9AB09" w14:textId="0A2535F1" w:rsidTr="00321473">
        <w:trPr>
          <w:del w:id="4000" w:author="Binoy Varghese(UST,IN)" w:date="2022-09-27T18:16:00Z"/>
        </w:trPr>
        <w:tc>
          <w:tcPr>
            <w:tcW w:w="581" w:type="dxa"/>
          </w:tcPr>
          <w:p w14:paraId="3090468E" w14:textId="385AC41B" w:rsidR="00926B5D" w:rsidDel="00C55331" w:rsidRDefault="00926B5D" w:rsidP="00164A20">
            <w:pPr>
              <w:rPr>
                <w:del w:id="4001" w:author="Binoy Varghese(UST,IN)" w:date="2022-09-27T18:16:00Z"/>
                <w:rFonts w:asciiTheme="majorHAnsi" w:hAnsiTheme="majorHAnsi" w:cstheme="majorHAnsi"/>
                <w:color w:val="000000"/>
              </w:rPr>
            </w:pPr>
            <w:del w:id="4002" w:author="Binoy Varghese(UST,IN)" w:date="2022-09-27T18:16:00Z">
              <w:r w:rsidDel="00C55331">
                <w:rPr>
                  <w:rFonts w:asciiTheme="majorHAnsi" w:hAnsiTheme="majorHAnsi" w:cstheme="majorHAnsi"/>
                  <w:color w:val="000000"/>
                </w:rPr>
                <w:delText>2</w:delText>
              </w:r>
            </w:del>
          </w:p>
        </w:tc>
        <w:tc>
          <w:tcPr>
            <w:tcW w:w="1970" w:type="dxa"/>
          </w:tcPr>
          <w:p w14:paraId="29EF8769" w14:textId="6D36A9E4" w:rsidR="00926B5D" w:rsidDel="00C55331" w:rsidRDefault="007E39CA" w:rsidP="00164A20">
            <w:pPr>
              <w:rPr>
                <w:del w:id="4003" w:author="Binoy Varghese(UST,IN)" w:date="2022-09-27T18:16:00Z"/>
                <w:rFonts w:asciiTheme="majorHAnsi" w:hAnsiTheme="majorHAnsi" w:cstheme="majorHAnsi"/>
                <w:color w:val="000000"/>
              </w:rPr>
            </w:pPr>
            <w:del w:id="4004" w:author="Binoy Varghese(UST,IN)" w:date="2022-09-27T18:16:00Z">
              <w:r w:rsidDel="00C55331">
                <w:rPr>
                  <w:rFonts w:asciiTheme="majorHAnsi" w:hAnsiTheme="majorHAnsi" w:cstheme="majorHAnsi"/>
                  <w:color w:val="000000"/>
                </w:rPr>
                <w:delText xml:space="preserve">File location </w:delText>
              </w:r>
            </w:del>
          </w:p>
        </w:tc>
        <w:tc>
          <w:tcPr>
            <w:tcW w:w="2410" w:type="dxa"/>
          </w:tcPr>
          <w:p w14:paraId="652A881B" w14:textId="2D36D52C" w:rsidR="00926B5D" w:rsidDel="00C55331" w:rsidRDefault="00321473" w:rsidP="00164A20">
            <w:pPr>
              <w:rPr>
                <w:del w:id="4005" w:author="Binoy Varghese(UST,IN)" w:date="2022-09-27T18:16:00Z"/>
                <w:rFonts w:asciiTheme="majorHAnsi" w:hAnsiTheme="majorHAnsi" w:cstheme="majorHAnsi"/>
                <w:color w:val="000000"/>
              </w:rPr>
            </w:pPr>
            <w:del w:id="4006" w:author="Binoy Varghese(UST,IN)" w:date="2022-09-27T18:16:00Z">
              <w:r w:rsidDel="00C55331">
                <w:rPr>
                  <w:rFonts w:asciiTheme="majorHAnsi" w:hAnsiTheme="majorHAnsi" w:cstheme="majorHAnsi"/>
                  <w:color w:val="000000"/>
                </w:rPr>
                <w:delText>Source code repository</w:delText>
              </w:r>
            </w:del>
          </w:p>
        </w:tc>
        <w:commentRangeStart w:id="4007"/>
        <w:tc>
          <w:tcPr>
            <w:tcW w:w="3968" w:type="dxa"/>
          </w:tcPr>
          <w:p w14:paraId="2BB46028" w14:textId="6F1B6CAE" w:rsidR="00926B5D" w:rsidDel="00C55331" w:rsidRDefault="00AF40A5" w:rsidP="00164A20">
            <w:pPr>
              <w:rPr>
                <w:del w:id="4008" w:author="Binoy Varghese(UST,IN)" w:date="2022-09-27T18:16:00Z"/>
              </w:rPr>
            </w:pPr>
            <w:del w:id="4009" w:author="Binoy Varghese(UST,IN)" w:date="2022-09-27T18:16:00Z">
              <w:r w:rsidDel="00C55331">
                <w:fldChar w:fldCharType="begin"/>
              </w:r>
              <w:r w:rsidDel="00C55331">
                <w:delInstrText xml:space="preserve"> HYPERLINK "https://gitlab.com/hpscil-premium/hpscil-v2/cicd/common-yaml-file.git" </w:delInstrText>
              </w:r>
              <w:r w:rsidDel="00C55331">
                <w:fldChar w:fldCharType="separate"/>
              </w:r>
              <w:r w:rsidR="00CB6065" w:rsidRPr="0076528C" w:rsidDel="00C55331">
                <w:rPr>
                  <w:rStyle w:val="Hyperlink"/>
                </w:rPr>
                <w:delText>https://gitlab.com/hpscil-premium/hpscil-v2/cicd/common-yaml-file.git</w:delText>
              </w:r>
              <w:r w:rsidDel="00C55331">
                <w:rPr>
                  <w:rStyle w:val="Hyperlink"/>
                </w:rPr>
                <w:fldChar w:fldCharType="end"/>
              </w:r>
              <w:r w:rsidR="00CB6065" w:rsidDel="00C55331">
                <w:delText xml:space="preserve"> </w:delText>
              </w:r>
              <w:commentRangeEnd w:id="4007"/>
              <w:r w:rsidR="002A590C" w:rsidDel="00C55331">
                <w:rPr>
                  <w:rStyle w:val="CommentReference"/>
                </w:rPr>
                <w:commentReference w:id="4007"/>
              </w:r>
            </w:del>
          </w:p>
        </w:tc>
      </w:tr>
      <w:tr w:rsidR="00CB4767" w14:paraId="67F63862" w14:textId="77777777" w:rsidTr="00321473">
        <w:trPr>
          <w:ins w:id="4010" w:author="Binoy Varghese(UST,IN)" w:date="2022-09-19T11:54:00Z"/>
        </w:trPr>
        <w:tc>
          <w:tcPr>
            <w:tcW w:w="581" w:type="dxa"/>
          </w:tcPr>
          <w:p w14:paraId="2077B182" w14:textId="6BDDE602" w:rsidR="00CB4767" w:rsidRDefault="00CB4767" w:rsidP="00164A20">
            <w:pPr>
              <w:rPr>
                <w:ins w:id="4011" w:author="Binoy Varghese(UST,IN)" w:date="2022-09-19T11:54:00Z"/>
                <w:rFonts w:asciiTheme="majorHAnsi" w:hAnsiTheme="majorHAnsi" w:cstheme="majorHAnsi"/>
                <w:color w:val="000000"/>
              </w:rPr>
            </w:pPr>
            <w:ins w:id="4012" w:author="Binoy Varghese(UST,IN)" w:date="2022-09-19T11:54:00Z">
              <w:r>
                <w:rPr>
                  <w:rFonts w:asciiTheme="majorHAnsi" w:hAnsiTheme="majorHAnsi" w:cstheme="majorHAnsi"/>
                  <w:color w:val="000000"/>
                </w:rPr>
                <w:t>3</w:t>
              </w:r>
            </w:ins>
          </w:p>
        </w:tc>
        <w:tc>
          <w:tcPr>
            <w:tcW w:w="1970" w:type="dxa"/>
          </w:tcPr>
          <w:p w14:paraId="2AE1885E" w14:textId="4CC698A7" w:rsidR="00CB4767" w:rsidRDefault="00CB4767" w:rsidP="00164A20">
            <w:pPr>
              <w:rPr>
                <w:ins w:id="4013" w:author="Binoy Varghese(UST,IN)" w:date="2022-09-19T11:54:00Z"/>
                <w:rFonts w:asciiTheme="majorHAnsi" w:hAnsiTheme="majorHAnsi" w:cstheme="majorHAnsi"/>
                <w:color w:val="000000"/>
              </w:rPr>
            </w:pPr>
            <w:ins w:id="4014" w:author="Binoy Varghese(UST,IN)" w:date="2022-09-19T11:54:00Z">
              <w:r>
                <w:rPr>
                  <w:rFonts w:asciiTheme="majorHAnsi" w:hAnsiTheme="majorHAnsi" w:cstheme="majorHAnsi"/>
                  <w:color w:val="000000"/>
                </w:rPr>
                <w:t>Config.yml</w:t>
              </w:r>
            </w:ins>
          </w:p>
        </w:tc>
        <w:tc>
          <w:tcPr>
            <w:tcW w:w="2410" w:type="dxa"/>
          </w:tcPr>
          <w:p w14:paraId="29394435" w14:textId="78E2961F" w:rsidR="00CB4767" w:rsidRDefault="00CB4767" w:rsidP="00164A20">
            <w:pPr>
              <w:rPr>
                <w:ins w:id="4015" w:author="Binoy Varghese(UST,IN)" w:date="2022-09-19T11:54:00Z"/>
                <w:rFonts w:asciiTheme="majorHAnsi" w:hAnsiTheme="majorHAnsi" w:cstheme="majorHAnsi"/>
                <w:color w:val="000000"/>
              </w:rPr>
            </w:pPr>
            <w:ins w:id="4016" w:author="Binoy Varghese(UST,IN)" w:date="2022-09-19T11:54:00Z">
              <w:r>
                <w:rPr>
                  <w:rFonts w:asciiTheme="majorHAnsi" w:hAnsiTheme="majorHAnsi" w:cstheme="majorHAnsi"/>
                  <w:color w:val="000000"/>
                </w:rPr>
                <w:t xml:space="preserve">ProductDeployable Script </w:t>
              </w:r>
            </w:ins>
          </w:p>
        </w:tc>
        <w:tc>
          <w:tcPr>
            <w:tcW w:w="3968" w:type="dxa"/>
          </w:tcPr>
          <w:p w14:paraId="14FA78BA" w14:textId="372E961D" w:rsidR="00CB4767" w:rsidRDefault="00331874" w:rsidP="00164A20">
            <w:pPr>
              <w:rPr>
                <w:ins w:id="4017" w:author="Binoy Varghese(UST,IN)" w:date="2022-09-19T11:54:00Z"/>
              </w:rPr>
            </w:pPr>
            <w:ins w:id="4018" w:author="Binoy Varghese(UST,IN)" w:date="2022-09-19T11:58:00Z">
              <w:r>
                <w:object w:dxaOrig="1281" w:dyaOrig="831" w14:anchorId="1141A776">
                  <v:shape id="_x0000_i1026" type="#_x0000_t75" style="width:64pt;height:41pt" o:ole="">
                    <v:imagedata r:id="rId83" o:title=""/>
                  </v:shape>
                  <o:OLEObject Type="Embed" ProgID="Package" ShapeID="_x0000_i1026" DrawAspect="Content" ObjectID="_1725866932" r:id="rId84"/>
                </w:object>
              </w:r>
            </w:ins>
          </w:p>
        </w:tc>
      </w:tr>
    </w:tbl>
    <w:p w14:paraId="2C9B9051" w14:textId="77777777" w:rsidR="00B10D51" w:rsidRDefault="00B10D51" w:rsidP="00B10D51">
      <w:pPr>
        <w:pStyle w:val="ListParagraph"/>
        <w:ind w:left="792"/>
        <w:rPr>
          <w:b/>
          <w:bCs/>
        </w:rPr>
      </w:pPr>
    </w:p>
    <w:p w14:paraId="1CB73DB9" w14:textId="6DDEFEC0" w:rsidR="006C10A6" w:rsidDel="00C55331" w:rsidRDefault="00B93BDC" w:rsidP="006C10A6">
      <w:pPr>
        <w:pStyle w:val="ListParagraph"/>
        <w:numPr>
          <w:ilvl w:val="1"/>
          <w:numId w:val="7"/>
        </w:numPr>
        <w:rPr>
          <w:del w:id="4019" w:author="Binoy Varghese(UST,IN)" w:date="2022-09-27T18:19:00Z"/>
          <w:b/>
          <w:bCs/>
        </w:rPr>
      </w:pPr>
      <w:del w:id="4020" w:author="Binoy Varghese(UST,IN)" w:date="2022-09-27T18:19:00Z">
        <w:r w:rsidDel="00C55331">
          <w:rPr>
            <w:b/>
            <w:bCs/>
          </w:rPr>
          <w:delText xml:space="preserve">Sources or Reference to get more details </w:delText>
        </w:r>
        <w:r w:rsidR="006C10A6" w:rsidDel="00C55331">
          <w:rPr>
            <w:b/>
            <w:bCs/>
          </w:rPr>
          <w:delText xml:space="preserve"> </w:delText>
        </w:r>
      </w:del>
    </w:p>
    <w:tbl>
      <w:tblPr>
        <w:tblStyle w:val="TableGrid"/>
        <w:tblW w:w="8930" w:type="dxa"/>
        <w:tblInd w:w="421" w:type="dxa"/>
        <w:tblLook w:val="04A0" w:firstRow="1" w:lastRow="0" w:firstColumn="1" w:lastColumn="0" w:noHBand="0" w:noVBand="1"/>
        <w:tblPrChange w:id="4021" w:author="Ramana Pinisetty(UST,IN)" w:date="2022-09-15T12:09:00Z">
          <w:tblPr>
            <w:tblStyle w:val="TableGrid"/>
            <w:tblW w:w="0" w:type="auto"/>
            <w:tblInd w:w="421" w:type="dxa"/>
            <w:tblLook w:val="04A0" w:firstRow="1" w:lastRow="0" w:firstColumn="1" w:lastColumn="0" w:noHBand="0" w:noVBand="1"/>
          </w:tblPr>
        </w:tblPrChange>
      </w:tblPr>
      <w:tblGrid>
        <w:gridCol w:w="518"/>
        <w:gridCol w:w="1700"/>
        <w:gridCol w:w="6712"/>
        <w:tblGridChange w:id="4022">
          <w:tblGrid>
            <w:gridCol w:w="518"/>
            <w:gridCol w:w="1700"/>
            <w:gridCol w:w="4286"/>
          </w:tblGrid>
        </w:tblGridChange>
      </w:tblGrid>
      <w:tr w:rsidR="00B71B86" w:rsidDel="00C55331" w14:paraId="0CAD0686" w14:textId="7E332457" w:rsidTr="00B71B86">
        <w:trPr>
          <w:del w:id="4023" w:author="Binoy Varghese(UST,IN)" w:date="2022-09-27T18:19:00Z"/>
        </w:trPr>
        <w:tc>
          <w:tcPr>
            <w:tcW w:w="518" w:type="dxa"/>
            <w:shd w:val="clear" w:color="auto" w:fill="17365D" w:themeFill="text2" w:themeFillShade="BF"/>
            <w:tcPrChange w:id="4024" w:author="Ramana Pinisetty(UST,IN)" w:date="2022-09-15T12:09:00Z">
              <w:tcPr>
                <w:tcW w:w="581" w:type="dxa"/>
                <w:shd w:val="clear" w:color="auto" w:fill="17365D" w:themeFill="text2" w:themeFillShade="BF"/>
              </w:tcPr>
            </w:tcPrChange>
          </w:tcPr>
          <w:p w14:paraId="43DB991D" w14:textId="12B912AA" w:rsidR="00B71B86" w:rsidRPr="00164A20" w:rsidDel="00C55331" w:rsidRDefault="00B71B86" w:rsidP="00E2263F">
            <w:pPr>
              <w:rPr>
                <w:del w:id="4025" w:author="Binoy Varghese(UST,IN)" w:date="2022-09-27T18:19:00Z"/>
                <w:rFonts w:asciiTheme="majorHAnsi" w:hAnsiTheme="majorHAnsi" w:cstheme="majorHAnsi"/>
                <w:b/>
                <w:bCs/>
                <w:color w:val="FFFFFF" w:themeColor="background1"/>
              </w:rPr>
            </w:pPr>
            <w:commentRangeStart w:id="4026"/>
            <w:del w:id="4027" w:author="Binoy Varghese(UST,IN)" w:date="2022-09-27T18:19:00Z">
              <w:r w:rsidDel="00C55331">
                <w:rPr>
                  <w:rFonts w:asciiTheme="majorHAnsi" w:hAnsiTheme="majorHAnsi" w:cstheme="majorHAnsi"/>
                  <w:b/>
                  <w:bCs/>
                  <w:color w:val="FFFFFF" w:themeColor="background1"/>
                </w:rPr>
                <w:delText>#</w:delText>
              </w:r>
            </w:del>
          </w:p>
        </w:tc>
        <w:tc>
          <w:tcPr>
            <w:tcW w:w="1700" w:type="dxa"/>
            <w:shd w:val="clear" w:color="auto" w:fill="17365D" w:themeFill="text2" w:themeFillShade="BF"/>
            <w:tcPrChange w:id="4028" w:author="Ramana Pinisetty(UST,IN)" w:date="2022-09-15T12:09:00Z">
              <w:tcPr>
                <w:tcW w:w="1687" w:type="dxa"/>
                <w:shd w:val="clear" w:color="auto" w:fill="17365D" w:themeFill="text2" w:themeFillShade="BF"/>
              </w:tcPr>
            </w:tcPrChange>
          </w:tcPr>
          <w:p w14:paraId="5A8DBDC8" w14:textId="69E7402D" w:rsidR="00B71B86" w:rsidRPr="00164A20" w:rsidDel="00C55331" w:rsidRDefault="00B71B86" w:rsidP="00E2263F">
            <w:pPr>
              <w:rPr>
                <w:del w:id="4029" w:author="Binoy Varghese(UST,IN)" w:date="2022-09-27T18:19:00Z"/>
                <w:rFonts w:asciiTheme="majorHAnsi" w:hAnsiTheme="majorHAnsi" w:cstheme="majorHAnsi"/>
                <w:b/>
                <w:bCs/>
                <w:color w:val="FFFFFF" w:themeColor="background1"/>
              </w:rPr>
            </w:pPr>
            <w:del w:id="4030" w:author="Binoy Varghese(UST,IN)" w:date="2022-09-27T18:19:00Z">
              <w:r w:rsidDel="00C55331">
                <w:rPr>
                  <w:rFonts w:asciiTheme="majorHAnsi" w:hAnsiTheme="majorHAnsi" w:cstheme="majorHAnsi"/>
                  <w:b/>
                  <w:bCs/>
                  <w:color w:val="FFFFFF" w:themeColor="background1"/>
                </w:rPr>
                <w:delText>Tool/Repository</w:delText>
              </w:r>
            </w:del>
          </w:p>
        </w:tc>
        <w:tc>
          <w:tcPr>
            <w:tcW w:w="6712" w:type="dxa"/>
            <w:shd w:val="clear" w:color="auto" w:fill="17365D" w:themeFill="text2" w:themeFillShade="BF"/>
            <w:tcPrChange w:id="4031" w:author="Ramana Pinisetty(UST,IN)" w:date="2022-09-15T12:09:00Z">
              <w:tcPr>
                <w:tcW w:w="3685" w:type="dxa"/>
                <w:shd w:val="clear" w:color="auto" w:fill="17365D" w:themeFill="text2" w:themeFillShade="BF"/>
              </w:tcPr>
            </w:tcPrChange>
          </w:tcPr>
          <w:p w14:paraId="18C3053F" w14:textId="7F872213" w:rsidR="00B71B86" w:rsidRPr="00164A20" w:rsidDel="00C55331" w:rsidRDefault="00B71B86" w:rsidP="00E2263F">
            <w:pPr>
              <w:rPr>
                <w:del w:id="4032" w:author="Binoy Varghese(UST,IN)" w:date="2022-09-27T18:19:00Z"/>
                <w:rFonts w:asciiTheme="majorHAnsi" w:hAnsiTheme="majorHAnsi" w:cstheme="majorHAnsi"/>
                <w:b/>
                <w:bCs/>
                <w:color w:val="FFFFFF" w:themeColor="background1"/>
              </w:rPr>
            </w:pPr>
            <w:del w:id="4033" w:author="Binoy Varghese(UST,IN)" w:date="2022-09-27T18:19:00Z">
              <w:r w:rsidDel="00C55331">
                <w:rPr>
                  <w:rFonts w:asciiTheme="majorHAnsi" w:hAnsiTheme="majorHAnsi" w:cstheme="majorHAnsi"/>
                  <w:b/>
                  <w:bCs/>
                  <w:color w:val="FFFFFF" w:themeColor="background1"/>
                </w:rPr>
                <w:delText>Reference Link</w:delText>
              </w:r>
            </w:del>
          </w:p>
        </w:tc>
      </w:tr>
      <w:tr w:rsidR="00B71B86" w:rsidDel="00C55331" w14:paraId="435B4D24" w14:textId="605ADD48" w:rsidTr="00B71B86">
        <w:trPr>
          <w:del w:id="4034" w:author="Binoy Varghese(UST,IN)" w:date="2022-09-27T18:19:00Z"/>
        </w:trPr>
        <w:tc>
          <w:tcPr>
            <w:tcW w:w="518" w:type="dxa"/>
            <w:tcPrChange w:id="4035" w:author="Ramana Pinisetty(UST,IN)" w:date="2022-09-15T12:09:00Z">
              <w:tcPr>
                <w:tcW w:w="581" w:type="dxa"/>
              </w:tcPr>
            </w:tcPrChange>
          </w:tcPr>
          <w:p w14:paraId="64E004D7" w14:textId="04BDDF6F" w:rsidR="00B71B86" w:rsidRPr="004837B4" w:rsidDel="00C55331" w:rsidRDefault="00B71B86" w:rsidP="00E2263F">
            <w:pPr>
              <w:rPr>
                <w:del w:id="4036" w:author="Binoy Varghese(UST,IN)" w:date="2022-09-27T18:19:00Z"/>
                <w:rFonts w:asciiTheme="majorHAnsi" w:hAnsiTheme="majorHAnsi" w:cstheme="majorHAnsi"/>
                <w:color w:val="000000"/>
              </w:rPr>
            </w:pPr>
            <w:del w:id="4037" w:author="Binoy Varghese(UST,IN)" w:date="2022-09-27T18:19:00Z">
              <w:r w:rsidDel="00C55331">
                <w:rPr>
                  <w:rFonts w:asciiTheme="majorHAnsi" w:hAnsiTheme="majorHAnsi" w:cstheme="majorHAnsi"/>
                  <w:color w:val="000000"/>
                </w:rPr>
                <w:delText>1</w:delText>
              </w:r>
            </w:del>
          </w:p>
        </w:tc>
        <w:tc>
          <w:tcPr>
            <w:tcW w:w="1700" w:type="dxa"/>
            <w:tcPrChange w:id="4038" w:author="Ramana Pinisetty(UST,IN)" w:date="2022-09-15T12:09:00Z">
              <w:tcPr>
                <w:tcW w:w="1687" w:type="dxa"/>
              </w:tcPr>
            </w:tcPrChange>
          </w:tcPr>
          <w:p w14:paraId="012694DC" w14:textId="15AA3359" w:rsidR="00B71B86" w:rsidRPr="004837B4" w:rsidDel="00C55331" w:rsidRDefault="00B71B86" w:rsidP="00E2263F">
            <w:pPr>
              <w:rPr>
                <w:del w:id="4039" w:author="Binoy Varghese(UST,IN)" w:date="2022-09-27T18:19:00Z"/>
                <w:rFonts w:asciiTheme="majorHAnsi" w:hAnsiTheme="majorHAnsi" w:cstheme="majorHAnsi"/>
                <w:color w:val="000000"/>
              </w:rPr>
            </w:pPr>
            <w:del w:id="4040" w:author="Binoy Varghese(UST,IN)" w:date="2022-09-27T18:19:00Z">
              <w:r w:rsidDel="00C55331">
                <w:rPr>
                  <w:rFonts w:asciiTheme="majorHAnsi" w:hAnsiTheme="majorHAnsi" w:cstheme="majorHAnsi"/>
                  <w:color w:val="000000"/>
                </w:rPr>
                <w:delText>GitLab</w:delText>
              </w:r>
            </w:del>
          </w:p>
        </w:tc>
        <w:tc>
          <w:tcPr>
            <w:tcW w:w="6712" w:type="dxa"/>
            <w:tcPrChange w:id="4041" w:author="Ramana Pinisetty(UST,IN)" w:date="2022-09-15T12:09:00Z">
              <w:tcPr>
                <w:tcW w:w="3685" w:type="dxa"/>
              </w:tcPr>
            </w:tcPrChange>
          </w:tcPr>
          <w:p w14:paraId="1041B221" w14:textId="09D58BA5" w:rsidR="00B71B86" w:rsidDel="00C55331" w:rsidRDefault="00B71B86" w:rsidP="00E2263F">
            <w:pPr>
              <w:rPr>
                <w:del w:id="4042" w:author="Binoy Varghese(UST,IN)" w:date="2022-09-27T18:19:00Z"/>
                <w:rFonts w:asciiTheme="majorHAnsi" w:hAnsiTheme="majorHAnsi" w:cstheme="majorHAnsi"/>
                <w:b/>
                <w:bCs/>
                <w:color w:val="000000"/>
              </w:rPr>
            </w:pPr>
            <w:del w:id="4043" w:author="Binoy Varghese(UST,IN)" w:date="2022-09-27T18:19:00Z">
              <w:r w:rsidDel="00C55331">
                <w:rPr>
                  <w:rFonts w:asciiTheme="majorHAnsi" w:hAnsiTheme="majorHAnsi" w:cstheme="majorHAnsi"/>
                  <w:b/>
                  <w:bCs/>
                  <w:color w:val="000000"/>
                </w:rPr>
                <w:delText>https://docs.gitlab.com</w:delText>
              </w:r>
            </w:del>
          </w:p>
        </w:tc>
      </w:tr>
      <w:tr w:rsidR="00B71B86" w:rsidDel="00C55331" w14:paraId="4302F947" w14:textId="6E7C24B7" w:rsidTr="00B71B86">
        <w:trPr>
          <w:del w:id="4044" w:author="Binoy Varghese(UST,IN)" w:date="2022-09-27T18:19:00Z"/>
        </w:trPr>
        <w:tc>
          <w:tcPr>
            <w:tcW w:w="518" w:type="dxa"/>
            <w:tcPrChange w:id="4045" w:author="Ramana Pinisetty(UST,IN)" w:date="2022-09-15T12:09:00Z">
              <w:tcPr>
                <w:tcW w:w="581" w:type="dxa"/>
              </w:tcPr>
            </w:tcPrChange>
          </w:tcPr>
          <w:p w14:paraId="1D154BE4" w14:textId="15089DF9" w:rsidR="00B71B86" w:rsidDel="00C55331" w:rsidRDefault="00B71B86" w:rsidP="00E2263F">
            <w:pPr>
              <w:rPr>
                <w:del w:id="4046" w:author="Binoy Varghese(UST,IN)" w:date="2022-09-27T18:19:00Z"/>
                <w:rFonts w:asciiTheme="majorHAnsi" w:hAnsiTheme="majorHAnsi" w:cstheme="majorHAnsi"/>
                <w:color w:val="000000"/>
              </w:rPr>
            </w:pPr>
            <w:del w:id="4047" w:author="Binoy Varghese(UST,IN)" w:date="2022-09-27T18:19:00Z">
              <w:r w:rsidDel="00C55331">
                <w:rPr>
                  <w:rFonts w:asciiTheme="majorHAnsi" w:hAnsiTheme="majorHAnsi" w:cstheme="majorHAnsi"/>
                  <w:color w:val="000000"/>
                </w:rPr>
                <w:delText>2</w:delText>
              </w:r>
            </w:del>
          </w:p>
        </w:tc>
        <w:tc>
          <w:tcPr>
            <w:tcW w:w="1700" w:type="dxa"/>
            <w:tcPrChange w:id="4048" w:author="Ramana Pinisetty(UST,IN)" w:date="2022-09-15T12:09:00Z">
              <w:tcPr>
                <w:tcW w:w="1687" w:type="dxa"/>
              </w:tcPr>
            </w:tcPrChange>
          </w:tcPr>
          <w:p w14:paraId="550D216D" w14:textId="6FA46E83" w:rsidR="00B71B86" w:rsidDel="00C55331" w:rsidRDefault="00B71B86" w:rsidP="00E2263F">
            <w:pPr>
              <w:rPr>
                <w:del w:id="4049" w:author="Binoy Varghese(UST,IN)" w:date="2022-09-27T18:19:00Z"/>
                <w:rFonts w:asciiTheme="majorHAnsi" w:hAnsiTheme="majorHAnsi" w:cstheme="majorHAnsi"/>
                <w:color w:val="000000"/>
              </w:rPr>
            </w:pPr>
            <w:del w:id="4050" w:author="Binoy Varghese(UST,IN)" w:date="2022-09-27T18:19:00Z">
              <w:r w:rsidDel="00C55331">
                <w:rPr>
                  <w:rFonts w:asciiTheme="majorHAnsi" w:hAnsiTheme="majorHAnsi" w:cstheme="majorHAnsi"/>
                  <w:color w:val="000000"/>
                </w:rPr>
                <w:delText xml:space="preserve">Jfrog </w:delText>
              </w:r>
            </w:del>
          </w:p>
        </w:tc>
        <w:tc>
          <w:tcPr>
            <w:tcW w:w="6712" w:type="dxa"/>
            <w:tcPrChange w:id="4051" w:author="Ramana Pinisetty(UST,IN)" w:date="2022-09-15T12:09:00Z">
              <w:tcPr>
                <w:tcW w:w="3685" w:type="dxa"/>
              </w:tcPr>
            </w:tcPrChange>
          </w:tcPr>
          <w:p w14:paraId="6015E51A" w14:textId="6E026F7E" w:rsidR="00B71B86" w:rsidDel="00C55331" w:rsidRDefault="00B71B86" w:rsidP="00E2263F">
            <w:pPr>
              <w:rPr>
                <w:del w:id="4052" w:author="Binoy Varghese(UST,IN)" w:date="2022-09-27T18:19:00Z"/>
                <w:rFonts w:asciiTheme="majorHAnsi" w:hAnsiTheme="majorHAnsi" w:cstheme="majorHAnsi"/>
                <w:b/>
                <w:bCs/>
                <w:color w:val="000000"/>
              </w:rPr>
            </w:pPr>
            <w:del w:id="4053" w:author="Binoy Varghese(UST,IN)" w:date="2022-09-27T18:19:00Z">
              <w:r w:rsidDel="00C55331">
                <w:rPr>
                  <w:rFonts w:asciiTheme="majorHAnsi" w:hAnsiTheme="majorHAnsi" w:cstheme="majorHAnsi"/>
                  <w:b/>
                  <w:bCs/>
                  <w:color w:val="000000"/>
                </w:rPr>
                <w:delText>https://jfrog.com</w:delText>
              </w:r>
            </w:del>
          </w:p>
        </w:tc>
      </w:tr>
      <w:tr w:rsidR="00B71B86" w:rsidDel="00C55331" w14:paraId="2FF918CB" w14:textId="520644B5" w:rsidTr="00B71B86">
        <w:trPr>
          <w:del w:id="4054" w:author="Binoy Varghese(UST,IN)" w:date="2022-09-27T18:19:00Z"/>
        </w:trPr>
        <w:tc>
          <w:tcPr>
            <w:tcW w:w="518" w:type="dxa"/>
            <w:tcPrChange w:id="4055" w:author="Ramana Pinisetty(UST,IN)" w:date="2022-09-15T12:09:00Z">
              <w:tcPr>
                <w:tcW w:w="581" w:type="dxa"/>
              </w:tcPr>
            </w:tcPrChange>
          </w:tcPr>
          <w:p w14:paraId="51715A35" w14:textId="3752B4B5" w:rsidR="00B71B86" w:rsidDel="00C55331" w:rsidRDefault="00B71B86" w:rsidP="00E2263F">
            <w:pPr>
              <w:rPr>
                <w:del w:id="4056" w:author="Binoy Varghese(UST,IN)" w:date="2022-09-27T18:19:00Z"/>
                <w:rFonts w:asciiTheme="majorHAnsi" w:hAnsiTheme="majorHAnsi" w:cstheme="majorHAnsi"/>
                <w:color w:val="000000"/>
              </w:rPr>
            </w:pPr>
            <w:del w:id="4057" w:author="Binoy Varghese(UST,IN)" w:date="2022-09-27T18:19:00Z">
              <w:r w:rsidDel="00C55331">
                <w:rPr>
                  <w:rFonts w:asciiTheme="majorHAnsi" w:hAnsiTheme="majorHAnsi" w:cstheme="majorHAnsi"/>
                  <w:color w:val="000000"/>
                </w:rPr>
                <w:delText>3</w:delText>
              </w:r>
            </w:del>
          </w:p>
        </w:tc>
        <w:tc>
          <w:tcPr>
            <w:tcW w:w="1700" w:type="dxa"/>
            <w:tcPrChange w:id="4058" w:author="Ramana Pinisetty(UST,IN)" w:date="2022-09-15T12:09:00Z">
              <w:tcPr>
                <w:tcW w:w="1687" w:type="dxa"/>
              </w:tcPr>
            </w:tcPrChange>
          </w:tcPr>
          <w:p w14:paraId="049E759B" w14:textId="2FD4A006" w:rsidR="00B71B86" w:rsidDel="00C55331" w:rsidRDefault="00B71B86" w:rsidP="00E2263F">
            <w:pPr>
              <w:rPr>
                <w:del w:id="4059" w:author="Binoy Varghese(UST,IN)" w:date="2022-09-27T18:19:00Z"/>
                <w:rFonts w:asciiTheme="majorHAnsi" w:hAnsiTheme="majorHAnsi" w:cstheme="majorHAnsi"/>
                <w:color w:val="000000"/>
              </w:rPr>
            </w:pPr>
            <w:del w:id="4060" w:author="Binoy Varghese(UST,IN)" w:date="2022-09-27T18:19:00Z">
              <w:r w:rsidDel="00C55331">
                <w:rPr>
                  <w:rFonts w:asciiTheme="majorHAnsi" w:hAnsiTheme="majorHAnsi" w:cstheme="majorHAnsi"/>
                  <w:color w:val="000000"/>
                </w:rPr>
                <w:delText>AWS ECR</w:delText>
              </w:r>
            </w:del>
          </w:p>
        </w:tc>
        <w:tc>
          <w:tcPr>
            <w:tcW w:w="6712" w:type="dxa"/>
            <w:tcPrChange w:id="4061" w:author="Ramana Pinisetty(UST,IN)" w:date="2022-09-15T12:09:00Z">
              <w:tcPr>
                <w:tcW w:w="3685" w:type="dxa"/>
              </w:tcPr>
            </w:tcPrChange>
          </w:tcPr>
          <w:p w14:paraId="32061FA7" w14:textId="61BAB031" w:rsidR="00B71B86" w:rsidDel="00C55331" w:rsidRDefault="00B71B86" w:rsidP="00E2263F">
            <w:pPr>
              <w:rPr>
                <w:del w:id="4062" w:author="Binoy Varghese(UST,IN)" w:date="2022-09-27T18:19:00Z"/>
                <w:rFonts w:asciiTheme="majorHAnsi" w:hAnsiTheme="majorHAnsi" w:cstheme="majorHAnsi"/>
                <w:b/>
                <w:bCs/>
                <w:color w:val="000000"/>
              </w:rPr>
            </w:pPr>
            <w:del w:id="4063" w:author="Binoy Varghese(UST,IN)" w:date="2022-09-27T18:19:00Z">
              <w:r w:rsidRPr="000F429F" w:rsidDel="00C55331">
                <w:rPr>
                  <w:rFonts w:asciiTheme="majorHAnsi" w:hAnsiTheme="majorHAnsi" w:cstheme="majorHAnsi"/>
                  <w:b/>
                  <w:bCs/>
                  <w:color w:val="000000"/>
                </w:rPr>
                <w:delText>https://docs.aws.amazon.com/AmazonECR/</w:delText>
              </w:r>
            </w:del>
          </w:p>
        </w:tc>
      </w:tr>
      <w:tr w:rsidR="00B71B86" w:rsidDel="00C55331" w14:paraId="4FF88A98" w14:textId="6DD84488" w:rsidTr="00B71B86">
        <w:trPr>
          <w:del w:id="4064" w:author="Binoy Varghese(UST,IN)" w:date="2022-09-27T18:19:00Z"/>
        </w:trPr>
        <w:tc>
          <w:tcPr>
            <w:tcW w:w="518" w:type="dxa"/>
            <w:tcPrChange w:id="4065" w:author="Ramana Pinisetty(UST,IN)" w:date="2022-09-15T12:09:00Z">
              <w:tcPr>
                <w:tcW w:w="581" w:type="dxa"/>
              </w:tcPr>
            </w:tcPrChange>
          </w:tcPr>
          <w:p w14:paraId="73C4651B" w14:textId="29909F79" w:rsidR="00B71B86" w:rsidDel="00C55331" w:rsidRDefault="00B71B86" w:rsidP="00E2263F">
            <w:pPr>
              <w:rPr>
                <w:del w:id="4066" w:author="Binoy Varghese(UST,IN)" w:date="2022-09-27T18:19:00Z"/>
                <w:rFonts w:asciiTheme="majorHAnsi" w:hAnsiTheme="majorHAnsi" w:cstheme="majorHAnsi"/>
                <w:color w:val="000000"/>
              </w:rPr>
            </w:pPr>
            <w:del w:id="4067" w:author="Binoy Varghese(UST,IN)" w:date="2022-09-27T18:19:00Z">
              <w:r w:rsidDel="00C55331">
                <w:rPr>
                  <w:rFonts w:asciiTheme="majorHAnsi" w:hAnsiTheme="majorHAnsi" w:cstheme="majorHAnsi"/>
                  <w:color w:val="000000"/>
                </w:rPr>
                <w:delText>4</w:delText>
              </w:r>
            </w:del>
          </w:p>
        </w:tc>
        <w:tc>
          <w:tcPr>
            <w:tcW w:w="1700" w:type="dxa"/>
            <w:tcPrChange w:id="4068" w:author="Ramana Pinisetty(UST,IN)" w:date="2022-09-15T12:09:00Z">
              <w:tcPr>
                <w:tcW w:w="1687" w:type="dxa"/>
              </w:tcPr>
            </w:tcPrChange>
          </w:tcPr>
          <w:p w14:paraId="5067A628" w14:textId="13687A48" w:rsidR="00B71B86" w:rsidDel="00C55331" w:rsidRDefault="00B71B86" w:rsidP="00E2263F">
            <w:pPr>
              <w:rPr>
                <w:del w:id="4069" w:author="Binoy Varghese(UST,IN)" w:date="2022-09-27T18:19:00Z"/>
                <w:rFonts w:asciiTheme="majorHAnsi" w:hAnsiTheme="majorHAnsi" w:cstheme="majorHAnsi"/>
                <w:color w:val="000000"/>
              </w:rPr>
            </w:pPr>
            <w:del w:id="4070" w:author="Binoy Varghese(UST,IN)" w:date="2022-09-27T18:19:00Z">
              <w:r w:rsidDel="00C55331">
                <w:rPr>
                  <w:rFonts w:asciiTheme="majorHAnsi" w:hAnsiTheme="majorHAnsi" w:cstheme="majorHAnsi"/>
                  <w:color w:val="000000"/>
                </w:rPr>
                <w:delText>Docker</w:delText>
              </w:r>
            </w:del>
          </w:p>
        </w:tc>
        <w:tc>
          <w:tcPr>
            <w:tcW w:w="6712" w:type="dxa"/>
            <w:tcPrChange w:id="4071" w:author="Ramana Pinisetty(UST,IN)" w:date="2022-09-15T12:09:00Z">
              <w:tcPr>
                <w:tcW w:w="3685" w:type="dxa"/>
              </w:tcPr>
            </w:tcPrChange>
          </w:tcPr>
          <w:p w14:paraId="4031C252" w14:textId="325479FA" w:rsidR="00B71B86" w:rsidDel="00C55331" w:rsidRDefault="00B71B86" w:rsidP="00E2263F">
            <w:pPr>
              <w:rPr>
                <w:del w:id="4072" w:author="Binoy Varghese(UST,IN)" w:date="2022-09-27T18:19:00Z"/>
                <w:rFonts w:asciiTheme="majorHAnsi" w:hAnsiTheme="majorHAnsi" w:cstheme="majorHAnsi"/>
                <w:b/>
                <w:bCs/>
                <w:color w:val="000000"/>
              </w:rPr>
            </w:pPr>
            <w:del w:id="4073" w:author="Binoy Varghese(UST,IN)" w:date="2022-09-27T18:19:00Z">
              <w:r w:rsidDel="00C55331">
                <w:fldChar w:fldCharType="begin"/>
              </w:r>
              <w:r w:rsidDel="00C55331">
                <w:delInstrText xml:space="preserve"> HYPERLINK "https://www.docker.com" </w:delInstrText>
              </w:r>
              <w:r w:rsidDel="00C55331">
                <w:fldChar w:fldCharType="separate"/>
              </w:r>
              <w:r w:rsidRPr="0090576C" w:rsidDel="00C55331">
                <w:rPr>
                  <w:rStyle w:val="Hyperlink"/>
                  <w:rFonts w:asciiTheme="majorHAnsi" w:hAnsiTheme="majorHAnsi" w:cstheme="majorHAnsi"/>
                </w:rPr>
                <w:delText>https://www.docker.com</w:delText>
              </w:r>
              <w:r w:rsidDel="00C55331">
                <w:rPr>
                  <w:rStyle w:val="Hyperlink"/>
                  <w:rFonts w:asciiTheme="majorHAnsi" w:hAnsiTheme="majorHAnsi" w:cstheme="majorHAnsi"/>
                </w:rPr>
                <w:fldChar w:fldCharType="end"/>
              </w:r>
            </w:del>
          </w:p>
        </w:tc>
      </w:tr>
      <w:tr w:rsidR="00B71B86" w:rsidDel="00C55331" w14:paraId="11DF9A06" w14:textId="60F0287E" w:rsidTr="00B71B86">
        <w:trPr>
          <w:del w:id="4074" w:author="Binoy Varghese(UST,IN)" w:date="2022-09-27T18:19:00Z"/>
        </w:trPr>
        <w:tc>
          <w:tcPr>
            <w:tcW w:w="518" w:type="dxa"/>
            <w:tcPrChange w:id="4075" w:author="Ramana Pinisetty(UST,IN)" w:date="2022-09-15T12:09:00Z">
              <w:tcPr>
                <w:tcW w:w="581" w:type="dxa"/>
              </w:tcPr>
            </w:tcPrChange>
          </w:tcPr>
          <w:p w14:paraId="293FD3D3" w14:textId="1007CF49" w:rsidR="00B71B86" w:rsidDel="00C55331" w:rsidRDefault="00B71B86" w:rsidP="00E2263F">
            <w:pPr>
              <w:rPr>
                <w:del w:id="4076" w:author="Binoy Varghese(UST,IN)" w:date="2022-09-27T18:19:00Z"/>
                <w:rFonts w:asciiTheme="majorHAnsi" w:hAnsiTheme="majorHAnsi" w:cstheme="majorHAnsi"/>
                <w:color w:val="000000"/>
              </w:rPr>
            </w:pPr>
            <w:del w:id="4077" w:author="Binoy Varghese(UST,IN)" w:date="2022-09-27T18:19:00Z">
              <w:r w:rsidDel="00C55331">
                <w:rPr>
                  <w:rFonts w:asciiTheme="majorHAnsi" w:hAnsiTheme="majorHAnsi" w:cstheme="majorHAnsi"/>
                  <w:color w:val="000000"/>
                </w:rPr>
                <w:delText>5</w:delText>
              </w:r>
            </w:del>
          </w:p>
        </w:tc>
        <w:tc>
          <w:tcPr>
            <w:tcW w:w="1700" w:type="dxa"/>
            <w:tcPrChange w:id="4078" w:author="Ramana Pinisetty(UST,IN)" w:date="2022-09-15T12:09:00Z">
              <w:tcPr>
                <w:tcW w:w="1687" w:type="dxa"/>
              </w:tcPr>
            </w:tcPrChange>
          </w:tcPr>
          <w:p w14:paraId="10AE0E1C" w14:textId="3E65F807" w:rsidR="00B71B86" w:rsidDel="00C55331" w:rsidRDefault="00B71B86" w:rsidP="00E2263F">
            <w:pPr>
              <w:rPr>
                <w:del w:id="4079" w:author="Binoy Varghese(UST,IN)" w:date="2022-09-27T18:19:00Z"/>
                <w:rFonts w:asciiTheme="majorHAnsi" w:hAnsiTheme="majorHAnsi" w:cstheme="majorHAnsi"/>
                <w:color w:val="000000"/>
              </w:rPr>
            </w:pPr>
            <w:del w:id="4080" w:author="Binoy Varghese(UST,IN)" w:date="2022-09-27T18:19:00Z">
              <w:r w:rsidDel="00C55331">
                <w:rPr>
                  <w:rFonts w:asciiTheme="majorHAnsi" w:hAnsiTheme="majorHAnsi" w:cstheme="majorHAnsi"/>
                  <w:color w:val="000000"/>
                </w:rPr>
                <w:delText>Maven</w:delText>
              </w:r>
            </w:del>
          </w:p>
        </w:tc>
        <w:tc>
          <w:tcPr>
            <w:tcW w:w="6712" w:type="dxa"/>
            <w:tcPrChange w:id="4081" w:author="Ramana Pinisetty(UST,IN)" w:date="2022-09-15T12:09:00Z">
              <w:tcPr>
                <w:tcW w:w="3685" w:type="dxa"/>
              </w:tcPr>
            </w:tcPrChange>
          </w:tcPr>
          <w:p w14:paraId="00FD562D" w14:textId="2C29F6DC" w:rsidR="00B71B86" w:rsidDel="00C55331" w:rsidRDefault="00B71B86" w:rsidP="00E2263F">
            <w:pPr>
              <w:rPr>
                <w:del w:id="4082" w:author="Binoy Varghese(UST,IN)" w:date="2022-09-27T18:19:00Z"/>
                <w:rFonts w:asciiTheme="majorHAnsi" w:hAnsiTheme="majorHAnsi" w:cstheme="majorHAnsi"/>
                <w:b/>
                <w:bCs/>
                <w:color w:val="000000"/>
              </w:rPr>
            </w:pPr>
            <w:del w:id="4083" w:author="Binoy Varghese(UST,IN)" w:date="2022-09-27T18:19:00Z">
              <w:r w:rsidDel="00C55331">
                <w:fldChar w:fldCharType="begin"/>
              </w:r>
              <w:r w:rsidDel="00C55331">
                <w:delInstrText xml:space="preserve"> HYPERLINK "https://maven.com" </w:delInstrText>
              </w:r>
              <w:r w:rsidDel="00C55331">
                <w:fldChar w:fldCharType="separate"/>
              </w:r>
              <w:r w:rsidRPr="0090576C" w:rsidDel="00C55331">
                <w:rPr>
                  <w:rStyle w:val="Hyperlink"/>
                  <w:rFonts w:asciiTheme="majorHAnsi" w:hAnsiTheme="majorHAnsi" w:cstheme="majorHAnsi"/>
                </w:rPr>
                <w:delText>https://maven.com</w:delText>
              </w:r>
              <w:r w:rsidDel="00C55331">
                <w:rPr>
                  <w:rStyle w:val="Hyperlink"/>
                  <w:rFonts w:asciiTheme="majorHAnsi" w:hAnsiTheme="majorHAnsi" w:cstheme="majorHAnsi"/>
                </w:rPr>
                <w:fldChar w:fldCharType="end"/>
              </w:r>
            </w:del>
          </w:p>
        </w:tc>
      </w:tr>
      <w:tr w:rsidR="00B71B86" w:rsidDel="00B71B86" w14:paraId="7BEA6E3F" w14:textId="6566F585" w:rsidTr="00B71B86">
        <w:trPr>
          <w:del w:id="4084" w:author="Ramana Pinisetty(UST,IN)" w:date="2022-09-15T12:10:00Z"/>
        </w:trPr>
        <w:tc>
          <w:tcPr>
            <w:tcW w:w="518" w:type="dxa"/>
            <w:tcPrChange w:id="4085" w:author="Ramana Pinisetty(UST,IN)" w:date="2022-09-15T12:09:00Z">
              <w:tcPr>
                <w:tcW w:w="581" w:type="dxa"/>
              </w:tcPr>
            </w:tcPrChange>
          </w:tcPr>
          <w:p w14:paraId="30303205" w14:textId="2E7D56B2" w:rsidR="00B71B86" w:rsidDel="00B71B86" w:rsidRDefault="00B71B86">
            <w:pPr>
              <w:rPr>
                <w:del w:id="4086" w:author="Ramana Pinisetty(UST,IN)" w:date="2022-09-15T12:10:00Z"/>
                <w:rFonts w:asciiTheme="majorHAnsi" w:hAnsiTheme="majorHAnsi" w:cstheme="majorHAnsi"/>
                <w:color w:val="000000"/>
              </w:rPr>
            </w:pPr>
          </w:p>
        </w:tc>
        <w:commentRangeEnd w:id="4026"/>
        <w:tc>
          <w:tcPr>
            <w:tcW w:w="1700" w:type="dxa"/>
            <w:tcPrChange w:id="4087" w:author="Ramana Pinisetty(UST,IN)" w:date="2022-09-15T12:09:00Z">
              <w:tcPr>
                <w:tcW w:w="1687" w:type="dxa"/>
              </w:tcPr>
            </w:tcPrChange>
          </w:tcPr>
          <w:p w14:paraId="43FBB7F7" w14:textId="1973B9FA" w:rsidR="00B71B86" w:rsidDel="00B71B86" w:rsidRDefault="00460487" w:rsidP="00E2263F">
            <w:pPr>
              <w:rPr>
                <w:del w:id="4088" w:author="Ramana Pinisetty(UST,IN)" w:date="2022-09-15T12:10:00Z"/>
                <w:rFonts w:asciiTheme="majorHAnsi" w:hAnsiTheme="majorHAnsi" w:cstheme="majorHAnsi"/>
                <w:color w:val="000000"/>
              </w:rPr>
            </w:pPr>
            <w:r>
              <w:rPr>
                <w:rStyle w:val="CommentReference"/>
              </w:rPr>
              <w:commentReference w:id="4026"/>
            </w:r>
          </w:p>
        </w:tc>
        <w:tc>
          <w:tcPr>
            <w:tcW w:w="6712" w:type="dxa"/>
            <w:tcPrChange w:id="4089" w:author="Ramana Pinisetty(UST,IN)" w:date="2022-09-15T12:09:00Z">
              <w:tcPr>
                <w:tcW w:w="3685" w:type="dxa"/>
              </w:tcPr>
            </w:tcPrChange>
          </w:tcPr>
          <w:p w14:paraId="2563ACD7" w14:textId="07B27CB6" w:rsidR="00B71B86" w:rsidDel="00B71B86" w:rsidRDefault="00B71B86" w:rsidP="00E2263F">
            <w:pPr>
              <w:rPr>
                <w:del w:id="4090" w:author="Ramana Pinisetty(UST,IN)" w:date="2022-09-15T12:10:00Z"/>
                <w:rFonts w:asciiTheme="majorHAnsi" w:hAnsiTheme="majorHAnsi" w:cstheme="majorHAnsi"/>
                <w:b/>
                <w:bCs/>
                <w:color w:val="000000"/>
              </w:rPr>
            </w:pPr>
          </w:p>
        </w:tc>
      </w:tr>
    </w:tbl>
    <w:p w14:paraId="678FA969" w14:textId="09548601" w:rsidR="00322981" w:rsidRPr="00CA74E3" w:rsidRDefault="00E7705D" w:rsidP="00314E84">
      <w:pPr>
        <w:rPr>
          <w:rFonts w:asciiTheme="majorHAnsi" w:hAnsiTheme="majorHAnsi" w:cstheme="majorHAnsi"/>
          <w:b/>
          <w:bCs/>
          <w:color w:val="000000"/>
        </w:rPr>
      </w:pPr>
      <w:r w:rsidRPr="00CA74E3">
        <w:rPr>
          <w:rFonts w:asciiTheme="majorHAnsi" w:hAnsiTheme="majorHAnsi" w:cstheme="majorHAnsi"/>
          <w:noProof/>
        </w:rPr>
        <mc:AlternateContent>
          <mc:Choice Requires="wps">
            <w:drawing>
              <wp:anchor distT="0" distB="0" distL="114300" distR="114300" simplePos="0" relativeHeight="251668480" behindDoc="0" locked="0" layoutInCell="1" allowOverlap="1" wp14:anchorId="252158CF" wp14:editId="6F3AF1F8">
                <wp:simplePos x="0" y="0"/>
                <wp:positionH relativeFrom="margin">
                  <wp:posOffset>-5226685</wp:posOffset>
                </wp:positionH>
                <wp:positionV relativeFrom="paragraph">
                  <wp:posOffset>302260</wp:posOffset>
                </wp:positionV>
                <wp:extent cx="3137462" cy="420788"/>
                <wp:effectExtent l="57150" t="19050" r="82550" b="93980"/>
                <wp:wrapNone/>
                <wp:docPr id="42" name="Rectangle 42"/>
                <wp:cNvGraphicFramePr/>
                <a:graphic xmlns:a="http://schemas.openxmlformats.org/drawingml/2006/main">
                  <a:graphicData uri="http://schemas.microsoft.com/office/word/2010/wordprocessingShape">
                    <wps:wsp>
                      <wps:cNvSpPr/>
                      <wps:spPr>
                        <a:xfrm>
                          <a:off x="0" y="0"/>
                          <a:ext cx="3137462" cy="420788"/>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54862" id="Rectangle 42" o:spid="_x0000_s1026" style="position:absolute;margin-left:-411.55pt;margin-top:23.8pt;width:247.05pt;height:33.1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" filled="f" strokecolor="red">
                <v:shadow on="t" color="black" opacity="22937f" origin=",.5" offset="0,.63889mm"/>
                <w10:wrap anchorx="margin"/>
              </v:rect>
            </w:pict>
          </mc:Fallback>
        </mc:AlternateContent>
      </w:r>
    </w:p>
    <w:sectPr w:rsidR="00322981" w:rsidRPr="00CA74E3" w:rsidSect="00E8548E">
      <w:headerReference w:type="default" r:id="rId85"/>
      <w:footerReference w:type="default" r:id="rId86"/>
      <w:type w:val="continuous"/>
      <w:pgSz w:w="12240" w:h="15840"/>
      <w:pgMar w:top="1440" w:right="1440" w:bottom="1440" w:left="1440" w:header="720" w:footer="720" w:gutter="0"/>
      <w:pgNumType w:start="0"/>
      <w:cols w:space="720"/>
      <w:titlePg/>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17" w:author="Prasanth Prasannan(UST,IN)" w:date="2022-09-19T18:54:00Z" w:initials="PP">
    <w:p w14:paraId="10EB19F2" w14:textId="090FC628" w:rsidR="005D070C" w:rsidRDefault="005D070C">
      <w:pPr>
        <w:pStyle w:val="CommentText"/>
      </w:pPr>
      <w:r>
        <w:rPr>
          <w:rStyle w:val="CommentReference"/>
        </w:rPr>
        <w:annotationRef/>
      </w:r>
      <w:r>
        <w:t>Are you referring sonar cloud as the 3</w:t>
      </w:r>
      <w:r w:rsidRPr="005D070C">
        <w:rPr>
          <w:vertAlign w:val="superscript"/>
        </w:rPr>
        <w:t>rd</w:t>
      </w:r>
      <w:r>
        <w:t xml:space="preserve"> party tool here?</w:t>
      </w:r>
    </w:p>
  </w:comment>
  <w:comment w:id="624" w:author="Prasanth Prasannan(UST,IN)" w:date="2022-09-14T13:31:00Z" w:initials="PP">
    <w:p w14:paraId="2F18435F" w14:textId="77777777" w:rsidR="00FA34AF" w:rsidRDefault="00FA34AF">
      <w:pPr>
        <w:pStyle w:val="CommentText"/>
      </w:pPr>
      <w:r>
        <w:rPr>
          <w:rStyle w:val="CommentReference"/>
        </w:rPr>
        <w:annotationRef/>
      </w:r>
      <w:r>
        <w:t>Specify the tool name and its purpose for e.g.</w:t>
      </w:r>
    </w:p>
    <w:p w14:paraId="2DC7B6A9" w14:textId="77777777" w:rsidR="00FA34AF" w:rsidRDefault="00FA34AF">
      <w:pPr>
        <w:pStyle w:val="CommentText"/>
      </w:pPr>
      <w:r>
        <w:t>GitLab – for code repository and CI</w:t>
      </w:r>
    </w:p>
    <w:p w14:paraId="5466FB0A" w14:textId="77777777" w:rsidR="00FA34AF" w:rsidRDefault="00FA34AF">
      <w:pPr>
        <w:pStyle w:val="CommentText"/>
      </w:pPr>
      <w:r>
        <w:t>Maven – for building java artifacts</w:t>
      </w:r>
    </w:p>
    <w:p w14:paraId="215DAF9D" w14:textId="77777777" w:rsidR="00FA34AF" w:rsidRDefault="00FA34AF">
      <w:pPr>
        <w:pStyle w:val="CommentText"/>
      </w:pPr>
    </w:p>
    <w:p w14:paraId="43957DBA" w14:textId="77777777" w:rsidR="00FA34AF" w:rsidRDefault="00FA34AF">
      <w:pPr>
        <w:pStyle w:val="CommentText"/>
      </w:pPr>
      <w:r>
        <w:t>Also better specify this in a subheading – components used/involved</w:t>
      </w:r>
    </w:p>
    <w:p w14:paraId="5B0F5F82" w14:textId="2B8DE176" w:rsidR="00DC58BC" w:rsidRDefault="00DC58BC">
      <w:pPr>
        <w:pStyle w:val="CommentText"/>
      </w:pPr>
      <w:r>
        <w:t xml:space="preserve">[Ramana] – updated , a very simple highlevel overview </w:t>
      </w:r>
    </w:p>
  </w:comment>
  <w:comment w:id="785" w:author="Prasanth Prasannan(UST,IN)" w:date="2022-09-14T13:32:00Z" w:initials="PP">
    <w:p w14:paraId="27164A85" w14:textId="77777777" w:rsidR="00FA34AF" w:rsidRDefault="00FA34AF">
      <w:pPr>
        <w:pStyle w:val="CommentText"/>
      </w:pPr>
      <w:r>
        <w:rPr>
          <w:rStyle w:val="CommentReference"/>
        </w:rPr>
        <w:annotationRef/>
      </w:r>
      <w:r>
        <w:t>This table is a repetition of above. Only one is required</w:t>
      </w:r>
    </w:p>
    <w:p w14:paraId="557D6EA3" w14:textId="4E6EB972" w:rsidR="00162346" w:rsidRDefault="00162346">
      <w:pPr>
        <w:pStyle w:val="CommentText"/>
      </w:pPr>
      <w:r>
        <w:t xml:space="preserve">[Ramana] : touching the tools a bit here, more details appendix can provide </w:t>
      </w:r>
    </w:p>
  </w:comment>
  <w:comment w:id="1111" w:author="Ramana Pinisetty(UST,IN)" w:date="2022-09-10T20:58:00Z" w:initials="RP">
    <w:p w14:paraId="0C615CCF" w14:textId="373F346E" w:rsidR="00C30B9D" w:rsidRDefault="00C30B9D">
      <w:pPr>
        <w:pStyle w:val="CommentText"/>
      </w:pPr>
      <w:r>
        <w:rPr>
          <w:rStyle w:val="CommentReference"/>
        </w:rPr>
        <w:annotationRef/>
      </w:r>
      <w:r>
        <w:t xml:space="preserve">Please elaborate below points about the workflow </w:t>
      </w:r>
    </w:p>
  </w:comment>
  <w:comment w:id="1228" w:author="Prasanth Prasannan(UST,IN)" w:date="2022-09-14T13:34:00Z" w:initials="PP">
    <w:p w14:paraId="238E62A8" w14:textId="77777777" w:rsidR="00FA34AF" w:rsidRDefault="00FA34AF">
      <w:pPr>
        <w:pStyle w:val="CommentText"/>
      </w:pPr>
      <w:r>
        <w:rPr>
          <w:rStyle w:val="CommentReference"/>
        </w:rPr>
        <w:annotationRef/>
      </w:r>
      <w:r>
        <w:t>Artifactory purpose is to store and distribute the produced artifacts. On top of that Xray will do the security, license scanning</w:t>
      </w:r>
    </w:p>
    <w:p w14:paraId="721A63DC" w14:textId="50B9B25A" w:rsidR="00704D56" w:rsidRDefault="00704D56">
      <w:pPr>
        <w:pStyle w:val="CommentText"/>
      </w:pPr>
      <w:r>
        <w:t xml:space="preserve">[Ramana] – modified the content </w:t>
      </w:r>
    </w:p>
  </w:comment>
  <w:comment w:id="1290" w:author="Prasanth Prasannan(UST,IN)" w:date="2022-09-14T13:38:00Z" w:initials="PP">
    <w:p w14:paraId="23D8A303" w14:textId="77777777" w:rsidR="00A01416" w:rsidRDefault="00A01416">
      <w:pPr>
        <w:pStyle w:val="CommentText"/>
      </w:pPr>
      <w:r>
        <w:rPr>
          <w:rStyle w:val="CommentReference"/>
        </w:rPr>
        <w:annotationRef/>
      </w:r>
      <w:r>
        <w:t>I will re-phrase this and give</w:t>
      </w:r>
    </w:p>
    <w:p w14:paraId="1C1C93EB" w14:textId="55917BB6" w:rsidR="00704D56" w:rsidRDefault="00704D56">
      <w:pPr>
        <w:pStyle w:val="CommentText"/>
      </w:pPr>
      <w:r>
        <w:t xml:space="preserve">[Ramana] – No action taken Prashant will update </w:t>
      </w:r>
    </w:p>
  </w:comment>
  <w:comment w:id="1439" w:author="Prasanth Prasannan(UST,IN)" w:date="2022-09-22T16:32:00Z" w:initials="PP">
    <w:p w14:paraId="2EC36BFA" w14:textId="22EBAA3B" w:rsidR="00440DDF" w:rsidRDefault="00440DDF">
      <w:pPr>
        <w:pStyle w:val="CommentText"/>
      </w:pPr>
      <w:r>
        <w:rPr>
          <w:rStyle w:val="CommentReference"/>
        </w:rPr>
        <w:annotationRef/>
      </w:r>
      <w:r>
        <w:t xml:space="preserve">This detail must be reformed, some of these are not pre-requites but actual configuration, few are repeated. We can discuss if required. </w:t>
      </w:r>
    </w:p>
  </w:comment>
  <w:comment w:id="1440" w:author="Binoy Varghese(UST,IN)" w:date="2022-09-28T10:25:00Z" w:initials="BV">
    <w:p w14:paraId="1B246779" w14:textId="47389DDC" w:rsidR="00A17F2D" w:rsidRDefault="00A17F2D">
      <w:pPr>
        <w:pStyle w:val="CommentText"/>
      </w:pPr>
      <w:r>
        <w:rPr>
          <w:rStyle w:val="CommentReference"/>
        </w:rPr>
        <w:annotationRef/>
      </w:r>
      <w:r>
        <w:t>We can discuss</w:t>
      </w:r>
    </w:p>
  </w:comment>
  <w:comment w:id="1441" w:author="Binoy Varghese(UST,IN)" w:date="2022-09-28T10:26:00Z" w:initials="BV">
    <w:p w14:paraId="620CCC86" w14:textId="200F1516" w:rsidR="00A17F2D" w:rsidRDefault="00A17F2D">
      <w:pPr>
        <w:pStyle w:val="CommentText"/>
      </w:pPr>
      <w:r>
        <w:rPr>
          <w:rStyle w:val="CommentReference"/>
        </w:rPr>
        <w:annotationRef/>
      </w:r>
    </w:p>
  </w:comment>
  <w:comment w:id="1442" w:author="Binoy Varghese(UST,IN)" w:date="2022-09-28T10:37:00Z" w:initials="BV">
    <w:p w14:paraId="305EB845" w14:textId="6E80F642" w:rsidR="003B38B8" w:rsidRDefault="003B38B8">
      <w:pPr>
        <w:pStyle w:val="CommentText"/>
      </w:pPr>
      <w:r>
        <w:rPr>
          <w:rStyle w:val="CommentReference"/>
        </w:rPr>
        <w:annotationRef/>
      </w:r>
      <w:r>
        <w:t xml:space="preserve">Few points added and reformed and removed duplicate entries. If any still need any changes, we can discuss  </w:t>
      </w:r>
    </w:p>
  </w:comment>
  <w:comment w:id="1443" w:author="Binoy Varghese(UST,IN)" w:date="2022-09-28T10:40:00Z" w:initials="BV">
    <w:p w14:paraId="64742C39" w14:textId="57D1766D" w:rsidR="003B38B8" w:rsidRDefault="003B38B8">
      <w:pPr>
        <w:pStyle w:val="CommentText"/>
      </w:pPr>
      <w:r>
        <w:rPr>
          <w:rStyle w:val="CommentReference"/>
        </w:rPr>
        <w:annotationRef/>
      </w:r>
    </w:p>
  </w:comment>
  <w:comment w:id="1603" w:author="Prasanth Prasannan(UST,IN)" w:date="2022-09-14T13:45:00Z" w:initials="PP">
    <w:p w14:paraId="283296F4" w14:textId="77777777" w:rsidR="0057790A" w:rsidRDefault="0057790A" w:rsidP="0057790A">
      <w:pPr>
        <w:pStyle w:val="CommentText"/>
      </w:pPr>
      <w:r>
        <w:rPr>
          <w:rStyle w:val="CommentReference"/>
        </w:rPr>
        <w:annotationRef/>
      </w:r>
      <w:r>
        <w:t>Seems this is repetitive</w:t>
      </w:r>
    </w:p>
    <w:p w14:paraId="47FEE5D3" w14:textId="29FD050C" w:rsidR="0057790A" w:rsidRDefault="0057790A" w:rsidP="0057790A">
      <w:pPr>
        <w:pStyle w:val="CommentText"/>
      </w:pPr>
      <w:r>
        <w:t xml:space="preserve">[Ramana] – removed the section from Appendix and moved here </w:t>
      </w:r>
    </w:p>
  </w:comment>
  <w:comment w:id="1872" w:author="Ramana Pinisetty(UST,IN)" w:date="2022-09-10T21:55:00Z" w:initials="RP">
    <w:p w14:paraId="2D1505D6" w14:textId="77777777" w:rsidR="009A41B6" w:rsidRDefault="009A41B6">
      <w:pPr>
        <w:pStyle w:val="CommentText"/>
      </w:pPr>
      <w:r>
        <w:rPr>
          <w:rStyle w:val="CommentReference"/>
        </w:rPr>
        <w:annotationRef/>
      </w:r>
      <w:r>
        <w:t>Where ever we have to configure the variable show the table in that appropriate section…</w:t>
      </w:r>
    </w:p>
    <w:p w14:paraId="1E10AA4E" w14:textId="4B742754" w:rsidR="009A41B6" w:rsidRDefault="009A41B6">
      <w:pPr>
        <w:pStyle w:val="CommentText"/>
      </w:pPr>
      <w:r>
        <w:t>Complete table we will give a copy in appendix as well..</w:t>
      </w:r>
      <w:r w:rsidR="003525BB">
        <w:t xml:space="preserve"> this I already updated</w:t>
      </w:r>
    </w:p>
  </w:comment>
  <w:comment w:id="1873" w:author="Prasanth Prasannan(UST,IN)" w:date="2022-09-14T13:39:00Z" w:initials="PP">
    <w:p w14:paraId="2A68D79E" w14:textId="2E934E6D" w:rsidR="00AD0B9F" w:rsidRDefault="00AD0B9F">
      <w:pPr>
        <w:pStyle w:val="CommentText"/>
      </w:pPr>
      <w:r>
        <w:rPr>
          <w:rStyle w:val="CommentReference"/>
        </w:rPr>
        <w:annotationRef/>
      </w:r>
      <w:r>
        <w:t>Please remove the coloring and keep it normal</w:t>
      </w:r>
    </w:p>
  </w:comment>
  <w:comment w:id="3094" w:author="Prasanth Prasannan(UST,IN)" w:date="2022-09-22T16:34:00Z" w:initials="PP">
    <w:p w14:paraId="45EE53CD" w14:textId="5260BB36" w:rsidR="00440DDF" w:rsidRDefault="00440DDF">
      <w:pPr>
        <w:pStyle w:val="CommentText"/>
      </w:pPr>
      <w:r>
        <w:rPr>
          <w:rStyle w:val="CommentReference"/>
        </w:rPr>
        <w:annotationRef/>
      </w:r>
      <w:r>
        <w:t>Proposed Folder structure is one of the pre-requisites</w:t>
      </w:r>
    </w:p>
  </w:comment>
  <w:comment w:id="3134" w:author="Prasanth Prasannan(UST,IN)" w:date="2022-09-22T16:35:00Z" w:initials="PP">
    <w:p w14:paraId="63FAF86E" w14:textId="618F9E14" w:rsidR="00440DDF" w:rsidRDefault="00440DDF">
      <w:pPr>
        <w:pStyle w:val="CommentText"/>
      </w:pPr>
      <w:r>
        <w:rPr>
          <w:rStyle w:val="CommentReference"/>
        </w:rPr>
        <w:annotationRef/>
      </w:r>
      <w:r>
        <w:t>This example is for Implementations and not applicable to Product. We can specify the proposed structure for product and implementations</w:t>
      </w:r>
    </w:p>
  </w:comment>
  <w:comment w:id="3214" w:author="Prasanth Prasannan(UST,IN)" w:date="2022-09-22T16:36:00Z" w:initials="PP">
    <w:p w14:paraId="05BFF796" w14:textId="4A532839" w:rsidR="00E85FE1" w:rsidRDefault="00E85FE1">
      <w:pPr>
        <w:pStyle w:val="CommentText"/>
      </w:pPr>
      <w:r>
        <w:rPr>
          <w:rStyle w:val="CommentReference"/>
        </w:rPr>
        <w:annotationRef/>
      </w:r>
      <w:r>
        <w:t>This is applicable only for implementations and should be covered in “</w:t>
      </w:r>
      <w:r w:rsidRPr="00E85FE1">
        <w:t>Scripts to Deploy Product Images</w:t>
      </w:r>
      <w:r>
        <w:t>” section only</w:t>
      </w:r>
    </w:p>
  </w:comment>
  <w:comment w:id="3215" w:author="Binoy Varghese(UST,IN)" w:date="2022-09-28T10:09:00Z" w:initials="BV">
    <w:p w14:paraId="4E2A6702" w14:textId="1EFF0072" w:rsidR="004E0EEF" w:rsidRDefault="004E0EEF">
      <w:pPr>
        <w:pStyle w:val="CommentText"/>
      </w:pPr>
      <w:r>
        <w:rPr>
          <w:rStyle w:val="CommentReference"/>
        </w:rPr>
        <w:annotationRef/>
      </w:r>
      <w:r>
        <w:t>Covered in scripts to deploy</w:t>
      </w:r>
    </w:p>
  </w:comment>
  <w:comment w:id="3231" w:author="Prasanth Prasannan(UST,IN)" w:date="2022-09-14T13:40:00Z" w:initials="PP">
    <w:p w14:paraId="2C673888" w14:textId="77777777" w:rsidR="00AD0B9F" w:rsidRDefault="00AD0B9F">
      <w:pPr>
        <w:pStyle w:val="CommentText"/>
      </w:pPr>
      <w:r>
        <w:rPr>
          <w:rStyle w:val="CommentReference"/>
        </w:rPr>
        <w:annotationRef/>
      </w:r>
      <w:r>
        <w:t xml:space="preserve">Before mentioning </w:t>
      </w:r>
      <w:r w:rsidR="00323D0B">
        <w:t>this,</w:t>
      </w:r>
      <w:r>
        <w:t xml:space="preserve"> we have to mention the recommended GitLab folder structure</w:t>
      </w:r>
    </w:p>
    <w:p w14:paraId="6B1E0FB9" w14:textId="724E3927" w:rsidR="005342D7" w:rsidRDefault="005342D7">
      <w:pPr>
        <w:pStyle w:val="CommentText"/>
      </w:pPr>
      <w:r>
        <w:t xml:space="preserve">[Ramana] – Covered in Section 6 above </w:t>
      </w:r>
    </w:p>
  </w:comment>
  <w:comment w:id="3259" w:author="Prasanth Prasannan(UST,IN)" w:date="2022-09-14T13:49:00Z" w:initials="PP">
    <w:p w14:paraId="67747BAF" w14:textId="03B48EFC" w:rsidR="00547FF9" w:rsidRDefault="00547FF9">
      <w:pPr>
        <w:pStyle w:val="CommentText"/>
      </w:pPr>
      <w:r>
        <w:rPr>
          <w:rStyle w:val="CommentReference"/>
        </w:rPr>
        <w:annotationRef/>
      </w:r>
      <w:r>
        <w:t>This table mentions about different stages in pipeline. This can be bit elaborated. Also, I have image of complete pipeline stage that we envision. We can include that as a sperate section</w:t>
      </w:r>
    </w:p>
    <w:p w14:paraId="40DE0681" w14:textId="1CF6F1B7" w:rsidR="0000561E" w:rsidRDefault="0000561E">
      <w:pPr>
        <w:pStyle w:val="CommentText"/>
      </w:pPr>
    </w:p>
    <w:p w14:paraId="6EA46B29" w14:textId="77777777" w:rsidR="0000561E" w:rsidRDefault="0000561E">
      <w:pPr>
        <w:pStyle w:val="CommentText"/>
      </w:pPr>
    </w:p>
    <w:p w14:paraId="5B7455B5" w14:textId="77777777" w:rsidR="00380A51" w:rsidRDefault="00380A51">
      <w:pPr>
        <w:pStyle w:val="CommentText"/>
      </w:pPr>
      <w:r>
        <w:t>[Ramana] – For complete pipeline stages  included above</w:t>
      </w:r>
    </w:p>
    <w:p w14:paraId="16DBC344" w14:textId="3BD7A8D2" w:rsidR="00380A51" w:rsidRDefault="00380A51">
      <w:pPr>
        <w:pStyle w:val="CommentText"/>
      </w:pPr>
    </w:p>
  </w:comment>
  <w:comment w:id="3260" w:author="Ramana Pinisetty(UST,IN)" w:date="2022-09-11T12:13:00Z" w:initials="RP">
    <w:p w14:paraId="29BDAE3E" w14:textId="69C66C31" w:rsidR="009B28A4" w:rsidRDefault="009B28A4">
      <w:pPr>
        <w:pStyle w:val="CommentText"/>
      </w:pPr>
      <w:r>
        <w:rPr>
          <w:rStyle w:val="CommentReference"/>
        </w:rPr>
        <w:annotationRef/>
      </w:r>
      <w:r>
        <w:t xml:space="preserve">Please provide a one liner update and importance of each section </w:t>
      </w:r>
    </w:p>
  </w:comment>
  <w:comment w:id="3257" w:author="Prasanth Prasannan(UST,IN)" w:date="2022-09-22T16:39:00Z" w:initials="PP">
    <w:p w14:paraId="3F140C6A" w14:textId="658B185F" w:rsidR="00E85FE1" w:rsidRDefault="00E85FE1">
      <w:pPr>
        <w:pStyle w:val="CommentText"/>
      </w:pPr>
      <w:r>
        <w:rPr>
          <w:rStyle w:val="CommentReference"/>
        </w:rPr>
        <w:annotationRef/>
      </w:r>
      <w:r>
        <w:t xml:space="preserve">Remarks on each </w:t>
      </w:r>
      <w:r w:rsidR="00F52E70">
        <w:t>stage</w:t>
      </w:r>
      <w:r>
        <w:t xml:space="preserve"> can be elaborated to give a clear idea on what each stage is intended for</w:t>
      </w:r>
    </w:p>
  </w:comment>
  <w:comment w:id="3258" w:author="Binoy Varghese(UST,IN)" w:date="2022-09-28T10:09:00Z" w:initials="BV">
    <w:p w14:paraId="6BD325A9" w14:textId="2B6EA130" w:rsidR="004E0EEF" w:rsidRDefault="004E0EEF">
      <w:pPr>
        <w:pStyle w:val="CommentText"/>
      </w:pPr>
      <w:r>
        <w:rPr>
          <w:rStyle w:val="CommentReference"/>
        </w:rPr>
        <w:annotationRef/>
      </w:r>
      <w:r>
        <w:t xml:space="preserve">Elaborated in each stages in below </w:t>
      </w:r>
    </w:p>
  </w:comment>
  <w:comment w:id="3274" w:author="Prasanth Prasannan(UST,IN)" w:date="2022-09-22T16:40:00Z" w:initials="PP">
    <w:p w14:paraId="1FE58518" w14:textId="18F4B8E5" w:rsidR="00993969" w:rsidRDefault="00993969">
      <w:pPr>
        <w:pStyle w:val="CommentText"/>
      </w:pPr>
      <w:r>
        <w:rPr>
          <w:rStyle w:val="CommentReference"/>
        </w:rPr>
        <w:annotationRef/>
      </w:r>
      <w:r w:rsidR="005A1000">
        <w:t xml:space="preserve">What is this “as per project specification”?  This is repeated to all points below. This document deals with the recommendations, best </w:t>
      </w:r>
      <w:r w:rsidR="00695AA5">
        <w:t>practices,</w:t>
      </w:r>
      <w:r w:rsidR="005A1000">
        <w:t xml:space="preserve"> and the actual configurations. </w:t>
      </w:r>
      <w:r w:rsidR="0015235D">
        <w:t xml:space="preserve">This is the standard script we are proposing and any recommendation to be conveyed </w:t>
      </w:r>
      <w:r w:rsidR="00A1123D">
        <w:t>must</w:t>
      </w:r>
      <w:r w:rsidR="0015235D">
        <w:t xml:space="preserve"> be specified here.</w:t>
      </w:r>
    </w:p>
  </w:comment>
  <w:comment w:id="3275" w:author="Binoy Varghese(UST,IN)" w:date="2022-09-28T10:09:00Z" w:initials="BV">
    <w:p w14:paraId="1193A5AA" w14:textId="6D4E31A3" w:rsidR="004E0EEF" w:rsidRDefault="004E0EEF">
      <w:pPr>
        <w:pStyle w:val="CommentText"/>
      </w:pPr>
      <w:r>
        <w:rPr>
          <w:rStyle w:val="CommentReference"/>
        </w:rPr>
        <w:annotationRef/>
      </w:r>
      <w:r>
        <w:t>Done</w:t>
      </w:r>
    </w:p>
  </w:comment>
  <w:comment w:id="3291" w:author="Prasanth Prasannan(UST,IN)" w:date="2022-09-22T16:43:00Z" w:initials="PP">
    <w:p w14:paraId="6141A6A1" w14:textId="552F21F9" w:rsidR="003C1915" w:rsidRDefault="003C1915">
      <w:pPr>
        <w:pStyle w:val="CommentText"/>
      </w:pPr>
      <w:r>
        <w:rPr>
          <w:rStyle w:val="CommentReference"/>
        </w:rPr>
        <w:annotationRef/>
      </w:r>
      <w:r>
        <w:t>Blurred Image</w:t>
      </w:r>
    </w:p>
  </w:comment>
  <w:comment w:id="3294" w:author="Prasanth Prasannan(UST,IN)" w:date="2022-09-14T13:41:00Z" w:initials="PP">
    <w:p w14:paraId="4087CB63" w14:textId="7B6AE4EE" w:rsidR="00323D0B" w:rsidRDefault="00323D0B">
      <w:pPr>
        <w:pStyle w:val="CommentText"/>
      </w:pPr>
      <w:r>
        <w:rPr>
          <w:rStyle w:val="CommentReference"/>
        </w:rPr>
        <w:annotationRef/>
      </w:r>
      <w:r>
        <w:t>Blurred</w:t>
      </w:r>
    </w:p>
  </w:comment>
  <w:comment w:id="3359" w:author="Prasanth Prasannan(UST,IN)" w:date="2022-09-14T13:42:00Z" w:initials="PP">
    <w:p w14:paraId="70186447" w14:textId="6621DBA3" w:rsidR="00323D0B" w:rsidRDefault="00323D0B">
      <w:pPr>
        <w:pStyle w:val="CommentText"/>
      </w:pPr>
      <w:r>
        <w:rPr>
          <w:rStyle w:val="CommentReference"/>
        </w:rPr>
        <w:annotationRef/>
      </w:r>
      <w:r>
        <w:t>Also attach the sample CI file as attachment</w:t>
      </w:r>
    </w:p>
  </w:comment>
  <w:comment w:id="3360" w:author="Prasanth Prasannan(UST,IN)" w:date="2022-09-14T13:41:00Z" w:initials="PP">
    <w:p w14:paraId="4EDD7E5D" w14:textId="189D92E0" w:rsidR="00323D0B" w:rsidRDefault="00323D0B">
      <w:pPr>
        <w:pStyle w:val="CommentText"/>
      </w:pPr>
      <w:r>
        <w:rPr>
          <w:rStyle w:val="CommentReference"/>
        </w:rPr>
        <w:annotationRef/>
      </w:r>
      <w:r>
        <w:t>There are readability issues with the screenshots.</w:t>
      </w:r>
    </w:p>
  </w:comment>
  <w:comment w:id="3373" w:author="Prasanth Prasannan(UST,IN)" w:date="2022-09-19T19:25:00Z" w:initials="PP">
    <w:p w14:paraId="6D5CCDCB" w14:textId="3B8F25B8" w:rsidR="00376858" w:rsidRDefault="00376858">
      <w:pPr>
        <w:pStyle w:val="CommentText"/>
      </w:pPr>
      <w:r>
        <w:rPr>
          <w:rStyle w:val="CommentReference"/>
        </w:rPr>
        <w:annotationRef/>
      </w:r>
      <w:r>
        <w:t>Move this to the last section before appendix</w:t>
      </w:r>
      <w:r w:rsidR="004C4B5E">
        <w:t xml:space="preserve">. This should be a separate section, which deals only with pushing the Product Images. </w:t>
      </w:r>
    </w:p>
  </w:comment>
  <w:comment w:id="3408" w:author="Ramana Pinisetty(UST,IN)" w:date="2022-09-11T13:08:00Z" w:initials="RP">
    <w:p w14:paraId="07690E38" w14:textId="650FB057" w:rsidR="003D7317" w:rsidRPr="00402181" w:rsidRDefault="003D7317">
      <w:pPr>
        <w:pStyle w:val="CommentText"/>
        <w:rPr>
          <w:sz w:val="16"/>
          <w:szCs w:val="16"/>
        </w:rPr>
      </w:pPr>
      <w:r w:rsidRPr="00402181">
        <w:rPr>
          <w:rStyle w:val="CommentReference"/>
          <w:sz w:val="12"/>
          <w:szCs w:val="12"/>
        </w:rPr>
        <w:annotationRef/>
      </w:r>
      <w:r w:rsidRPr="00402181">
        <w:rPr>
          <w:sz w:val="16"/>
          <w:szCs w:val="16"/>
        </w:rPr>
        <w:t xml:space="preserve">Include a diagram here </w:t>
      </w:r>
    </w:p>
  </w:comment>
  <w:comment w:id="3414" w:author="Prasanth Prasannan(UST,IN)" w:date="2022-09-14T13:42:00Z" w:initials="PP">
    <w:p w14:paraId="3BF3EE42" w14:textId="0A5EFB07" w:rsidR="00323D0B" w:rsidRDefault="00323D0B">
      <w:pPr>
        <w:pStyle w:val="CommentText"/>
      </w:pPr>
      <w:r>
        <w:rPr>
          <w:rStyle w:val="CommentReference"/>
        </w:rPr>
        <w:annotationRef/>
      </w:r>
      <w:r>
        <w:t>Above screenshot is required. Also mention the purpose of CICD folder if not already mentioned in the GitLab folder structure section</w:t>
      </w:r>
    </w:p>
  </w:comment>
  <w:comment w:id="3415" w:author="Binoy Varghese(UST,IN)" w:date="2022-09-28T10:41:00Z" w:initials="BV">
    <w:p w14:paraId="1ABA854F" w14:textId="1825D829" w:rsidR="00B74206" w:rsidRDefault="00B74206">
      <w:pPr>
        <w:pStyle w:val="CommentText"/>
      </w:pPr>
      <w:r>
        <w:rPr>
          <w:rStyle w:val="CommentReference"/>
        </w:rPr>
        <w:annotationRef/>
      </w:r>
      <w:r>
        <w:t xml:space="preserve">Purpose mentioned in the Gitlab foler structure section </w:t>
      </w:r>
    </w:p>
  </w:comment>
  <w:comment w:id="3416" w:author="Binoy Varghese(UST,IN)" w:date="2022-09-28T10:41:00Z" w:initials="BV">
    <w:p w14:paraId="7EE268F1" w14:textId="4EE0F3C4" w:rsidR="00B74206" w:rsidRDefault="00B74206">
      <w:pPr>
        <w:pStyle w:val="CommentText"/>
      </w:pPr>
      <w:r>
        <w:rPr>
          <w:rStyle w:val="CommentReference"/>
        </w:rPr>
        <w:annotationRef/>
      </w:r>
    </w:p>
  </w:comment>
  <w:comment w:id="3440" w:author="Prasanth Prasannan(UST,IN)" w:date="2022-09-14T13:48:00Z" w:initials="PP">
    <w:p w14:paraId="08846F28" w14:textId="23BFF9B8" w:rsidR="00547FF9" w:rsidRDefault="00547FF9">
      <w:pPr>
        <w:pStyle w:val="CommentText"/>
      </w:pPr>
      <w:r>
        <w:rPr>
          <w:rStyle w:val="CommentReference"/>
        </w:rPr>
        <w:annotationRef/>
      </w:r>
      <w:r>
        <w:t>As part of the normal merge request, Pipeline will get triggered automatically. Please mention that.</w:t>
      </w:r>
    </w:p>
  </w:comment>
  <w:comment w:id="3441" w:author="Binoy Varghese(UST,IN)" w:date="2022-09-27T18:24:00Z" w:initials="BV">
    <w:p w14:paraId="02C5BFE8" w14:textId="775FD61C" w:rsidR="009849CE" w:rsidRDefault="009849CE">
      <w:pPr>
        <w:pStyle w:val="CommentText"/>
      </w:pPr>
      <w:r>
        <w:rPr>
          <w:rStyle w:val="CommentReference"/>
        </w:rPr>
        <w:annotationRef/>
      </w:r>
    </w:p>
  </w:comment>
  <w:comment w:id="3442" w:author="Binoy Varghese(UST,IN)" w:date="2022-09-27T18:24:00Z" w:initials="BV">
    <w:p w14:paraId="32A5DE2C" w14:textId="2048FB0E" w:rsidR="009849CE" w:rsidRDefault="009849CE">
      <w:pPr>
        <w:pStyle w:val="CommentText"/>
      </w:pPr>
      <w:r>
        <w:rPr>
          <w:rStyle w:val="CommentReference"/>
        </w:rPr>
        <w:annotationRef/>
      </w:r>
    </w:p>
  </w:comment>
  <w:comment w:id="3443" w:author="Binoy Varghese(UST,IN)" w:date="2022-09-27T18:24:00Z" w:initials="BV">
    <w:p w14:paraId="2AD3FCFD" w14:textId="1BD0908B" w:rsidR="009849CE" w:rsidRDefault="009849CE">
      <w:pPr>
        <w:pStyle w:val="CommentText"/>
      </w:pPr>
      <w:r>
        <w:rPr>
          <w:rStyle w:val="CommentReference"/>
        </w:rPr>
        <w:annotationRef/>
      </w:r>
      <w:r>
        <w:rPr>
          <w:rStyle w:val="CommentReference"/>
        </w:rPr>
        <w:t>done</w:t>
      </w:r>
    </w:p>
  </w:comment>
  <w:comment w:id="3458" w:author="Prasanth Prasannan(UST,IN)" w:date="2022-09-19T19:25:00Z" w:initials="PP">
    <w:p w14:paraId="5B9F27E4" w14:textId="77777777" w:rsidR="00C55331" w:rsidRDefault="00C55331" w:rsidP="00C55331">
      <w:pPr>
        <w:pStyle w:val="CommentText"/>
      </w:pPr>
      <w:r>
        <w:rPr>
          <w:rStyle w:val="CommentReference"/>
        </w:rPr>
        <w:annotationRef/>
      </w:r>
      <w:r>
        <w:t xml:space="preserve">Move this to the last section before appendix. This should be a separate section, which deals only with pushing the Product Images. </w:t>
      </w:r>
    </w:p>
  </w:comment>
  <w:comment w:id="3459" w:author="Binoy Varghese(UST,IN)" w:date="2022-09-27T18:22:00Z" w:initials="BV">
    <w:p w14:paraId="08C511A5" w14:textId="35865064" w:rsidR="009849CE" w:rsidRDefault="009849CE">
      <w:pPr>
        <w:pStyle w:val="CommentText"/>
      </w:pPr>
      <w:r>
        <w:rPr>
          <w:rStyle w:val="CommentReference"/>
        </w:rPr>
        <w:annotationRef/>
      </w:r>
      <w:r>
        <w:t>Done</w:t>
      </w:r>
    </w:p>
  </w:comment>
  <w:comment w:id="3474" w:author="Prasanth Prasannan(UST,IN)" w:date="2022-09-14T13:48:00Z" w:initials="PP">
    <w:p w14:paraId="71B84AFB" w14:textId="77777777" w:rsidR="00C55331" w:rsidRDefault="00C55331" w:rsidP="00C55331">
      <w:pPr>
        <w:pStyle w:val="CommentText"/>
      </w:pPr>
      <w:r>
        <w:rPr>
          <w:rStyle w:val="CommentReference"/>
        </w:rPr>
        <w:annotationRef/>
      </w:r>
      <w:r>
        <w:t>As part of the normal merge request, Pipeline will get triggered automatically. Please mention that.</w:t>
      </w:r>
    </w:p>
  </w:comment>
  <w:comment w:id="3766" w:author="Prasanth Prasannan(UST,IN)" w:date="2022-09-14T13:46:00Z" w:initials="PP">
    <w:p w14:paraId="245D76DE" w14:textId="77777777" w:rsidR="00547FF9" w:rsidRDefault="00547FF9">
      <w:pPr>
        <w:pStyle w:val="CommentText"/>
        <w:rPr>
          <w:b/>
          <w:bCs/>
        </w:rPr>
      </w:pPr>
      <w:r>
        <w:rPr>
          <w:rStyle w:val="CommentReference"/>
        </w:rPr>
        <w:annotationRef/>
      </w:r>
      <w:r>
        <w:t xml:space="preserve">Since we are already mentioning the various tools used in earlier section, do we need this one? Other wise club it into a single section. </w:t>
      </w:r>
      <w:r w:rsidRPr="00547FF9">
        <w:rPr>
          <w:b/>
          <w:bCs/>
        </w:rPr>
        <w:t>Or in the above section, give a reference to here to check for details</w:t>
      </w:r>
    </w:p>
    <w:p w14:paraId="1A7FF485" w14:textId="54F894AA" w:rsidR="00B71B86" w:rsidRDefault="00B71B86">
      <w:pPr>
        <w:pStyle w:val="CommentText"/>
      </w:pPr>
      <w:r>
        <w:rPr>
          <w:b/>
          <w:bCs/>
        </w:rPr>
        <w:t xml:space="preserve">[Ramana] : </w:t>
      </w:r>
      <w:r w:rsidR="006B01BA">
        <w:rPr>
          <w:b/>
          <w:bCs/>
        </w:rPr>
        <w:t>More details about the 3</w:t>
      </w:r>
      <w:r w:rsidR="006B01BA" w:rsidRPr="006B01BA">
        <w:rPr>
          <w:b/>
          <w:bCs/>
          <w:vertAlign w:val="superscript"/>
        </w:rPr>
        <w:t>rd</w:t>
      </w:r>
      <w:r w:rsidR="006B01BA">
        <w:rPr>
          <w:b/>
          <w:bCs/>
        </w:rPr>
        <w:t xml:space="preserve"> party tools included only high-level reference provided at the top </w:t>
      </w:r>
      <w:r>
        <w:rPr>
          <w:b/>
          <w:bCs/>
        </w:rPr>
        <w:t xml:space="preserve"> </w:t>
      </w:r>
    </w:p>
  </w:comment>
  <w:comment w:id="3768" w:author="Prasanth Prasannan(UST,IN)" w:date="2022-09-22T17:04:00Z" w:initials="PP">
    <w:p w14:paraId="774C672D" w14:textId="2B69EA70" w:rsidR="00846D04" w:rsidRDefault="00846D04">
      <w:pPr>
        <w:pStyle w:val="CommentText"/>
      </w:pPr>
      <w:r>
        <w:t xml:space="preserve">We don’t need to elaborate on ECR much. The CI has the capability to push images to any container registries. Consider </w:t>
      </w:r>
      <w:r>
        <w:rPr>
          <w:rStyle w:val="CommentReference"/>
        </w:rPr>
        <w:annotationRef/>
      </w:r>
      <w:r>
        <w:t xml:space="preserve">ECR as just one of the </w:t>
      </w:r>
      <w:r w:rsidR="009E5BCB">
        <w:t>registries</w:t>
      </w:r>
      <w:r>
        <w:t>. We use ECR coz, we are currently having an AWS environment</w:t>
      </w:r>
      <w:r w:rsidR="009E5BCB">
        <w:t>. If we mentioned ECR here, we have to clearly say the capability of CI to push to any registries and ECR is taken as an example only</w:t>
      </w:r>
    </w:p>
  </w:comment>
  <w:comment w:id="3821" w:author="Prasanth Prasannan(UST,IN)" w:date="2022-09-22T17:04:00Z" w:initials="PP">
    <w:p w14:paraId="3166A5F6" w14:textId="7C878D80" w:rsidR="00846D04" w:rsidRDefault="00846D04">
      <w:pPr>
        <w:pStyle w:val="CommentText"/>
      </w:pPr>
      <w:r>
        <w:rPr>
          <w:rStyle w:val="CommentReference"/>
        </w:rPr>
        <w:annotationRef/>
      </w:r>
      <w:r>
        <w:t>We don’t need to specify the details of ECS in this document</w:t>
      </w:r>
    </w:p>
  </w:comment>
  <w:comment w:id="3826" w:author="Prasanth Prasannan(UST,IN)" w:date="2022-09-14T13:46:00Z" w:initials="PP">
    <w:p w14:paraId="540DF502" w14:textId="77777777" w:rsidR="00547FF9" w:rsidRDefault="00547FF9">
      <w:pPr>
        <w:pStyle w:val="CommentText"/>
      </w:pPr>
      <w:r>
        <w:rPr>
          <w:rStyle w:val="CommentReference"/>
        </w:rPr>
        <w:annotationRef/>
      </w:r>
      <w:r>
        <w:t>Details of CD need not be in this document</w:t>
      </w:r>
    </w:p>
    <w:p w14:paraId="7AAE73FB" w14:textId="77777777" w:rsidR="006B01BA" w:rsidRDefault="006B01BA">
      <w:pPr>
        <w:pStyle w:val="CommentText"/>
      </w:pPr>
    </w:p>
    <w:p w14:paraId="591C4541" w14:textId="693CD0A6" w:rsidR="006B01BA" w:rsidRDefault="006B01BA">
      <w:pPr>
        <w:pStyle w:val="CommentText"/>
      </w:pPr>
      <w:r>
        <w:t xml:space="preserve">Ramana – Binoy move this content to CD document </w:t>
      </w:r>
    </w:p>
  </w:comment>
  <w:comment w:id="3838" w:author="Prasanth Prasannan(UST,IN)" w:date="2022-09-14T13:45:00Z" w:initials="PP">
    <w:p w14:paraId="78D0F59C" w14:textId="4B933D55" w:rsidR="00323D0B" w:rsidRDefault="00323D0B">
      <w:pPr>
        <w:pStyle w:val="CommentText"/>
      </w:pPr>
      <w:r>
        <w:rPr>
          <w:rStyle w:val="CommentReference"/>
        </w:rPr>
        <w:annotationRef/>
      </w:r>
      <w:r>
        <w:t>Seems this is repetitive</w:t>
      </w:r>
    </w:p>
  </w:comment>
  <w:comment w:id="4007" w:author="Prasanth Prasannan(UST,IN)" w:date="2022-09-22T16:50:00Z" w:initials="PP">
    <w:p w14:paraId="5D5CA6EC" w14:textId="06304A83" w:rsidR="002A590C" w:rsidRDefault="002A590C">
      <w:pPr>
        <w:pStyle w:val="CommentText"/>
      </w:pPr>
      <w:r>
        <w:rPr>
          <w:rStyle w:val="CommentReference"/>
        </w:rPr>
        <w:annotationRef/>
      </w:r>
      <w:r>
        <w:t>Remove URL, as only resources working in Product would have access to this GitLab</w:t>
      </w:r>
    </w:p>
  </w:comment>
  <w:comment w:id="4026" w:author="Prasanth Prasannan(UST,IN)" w:date="2022-09-22T16:48:00Z" w:initials="PP">
    <w:p w14:paraId="5B68EFFE" w14:textId="5DCED4A7" w:rsidR="00460487" w:rsidRDefault="00460487">
      <w:pPr>
        <w:pStyle w:val="CommentText"/>
      </w:pPr>
      <w:r>
        <w:rPr>
          <w:rStyle w:val="CommentReference"/>
        </w:rPr>
        <w:annotationRef/>
      </w:r>
      <w:r>
        <w:t xml:space="preserve">Appendix section already deals with the description and reference links for each tool. Why do we require another table here for the reference links? It can be accommodated along with above. Please remove.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0EB19F2" w15:done="0"/>
  <w15:commentEx w15:paraId="5B0F5F82" w15:done="0"/>
  <w15:commentEx w15:paraId="557D6EA3" w15:done="0"/>
  <w15:commentEx w15:paraId="0C615CCF" w15:done="1"/>
  <w15:commentEx w15:paraId="721A63DC" w15:done="0"/>
  <w15:commentEx w15:paraId="1C1C93EB" w15:done="0"/>
  <w15:commentEx w15:paraId="2EC36BFA" w15:done="0"/>
  <w15:commentEx w15:paraId="1B246779" w15:paraIdParent="2EC36BFA" w15:done="0"/>
  <w15:commentEx w15:paraId="620CCC86" w15:paraIdParent="2EC36BFA" w15:done="0"/>
  <w15:commentEx w15:paraId="305EB845" w15:paraIdParent="2EC36BFA" w15:done="0"/>
  <w15:commentEx w15:paraId="64742C39" w15:paraIdParent="2EC36BFA" w15:done="0"/>
  <w15:commentEx w15:paraId="47FEE5D3" w15:done="1"/>
  <w15:commentEx w15:paraId="1E10AA4E" w15:done="1"/>
  <w15:commentEx w15:paraId="2A68D79E" w15:done="0"/>
  <w15:commentEx w15:paraId="45EE53CD" w15:done="1"/>
  <w15:commentEx w15:paraId="63FAF86E" w15:done="1"/>
  <w15:commentEx w15:paraId="05BFF796" w15:done="1"/>
  <w15:commentEx w15:paraId="4E2A6702" w15:paraIdParent="05BFF796" w15:done="1"/>
  <w15:commentEx w15:paraId="6B1E0FB9" w15:done="0"/>
  <w15:commentEx w15:paraId="16DBC344" w15:done="1"/>
  <w15:commentEx w15:paraId="29BDAE3E" w15:done="1"/>
  <w15:commentEx w15:paraId="3F140C6A" w15:done="1"/>
  <w15:commentEx w15:paraId="6BD325A9" w15:paraIdParent="3F140C6A" w15:done="1"/>
  <w15:commentEx w15:paraId="1FE58518" w15:done="1"/>
  <w15:commentEx w15:paraId="1193A5AA" w15:paraIdParent="1FE58518" w15:done="1"/>
  <w15:commentEx w15:paraId="6141A6A1" w15:done="0"/>
  <w15:commentEx w15:paraId="4087CB63" w15:done="0"/>
  <w15:commentEx w15:paraId="70186447" w15:done="0"/>
  <w15:commentEx w15:paraId="4EDD7E5D" w15:done="0"/>
  <w15:commentEx w15:paraId="6D5CCDCB" w15:done="0"/>
  <w15:commentEx w15:paraId="07690E38" w15:done="1"/>
  <w15:commentEx w15:paraId="3BF3EE42" w15:done="0"/>
  <w15:commentEx w15:paraId="1ABA854F" w15:paraIdParent="3BF3EE42" w15:done="0"/>
  <w15:commentEx w15:paraId="7EE268F1" w15:paraIdParent="3BF3EE42" w15:done="0"/>
  <w15:commentEx w15:paraId="08846F28" w15:done="1"/>
  <w15:commentEx w15:paraId="02C5BFE8" w15:paraIdParent="08846F28" w15:done="1"/>
  <w15:commentEx w15:paraId="32A5DE2C" w15:paraIdParent="08846F28" w15:done="1"/>
  <w15:commentEx w15:paraId="2AD3FCFD" w15:paraIdParent="08846F28" w15:done="1"/>
  <w15:commentEx w15:paraId="5B9F27E4" w15:done="1"/>
  <w15:commentEx w15:paraId="08C511A5" w15:paraIdParent="5B9F27E4" w15:done="1"/>
  <w15:commentEx w15:paraId="71B84AFB" w15:done="1"/>
  <w15:commentEx w15:paraId="1A7FF485" w15:done="1"/>
  <w15:commentEx w15:paraId="774C672D" w15:done="1"/>
  <w15:commentEx w15:paraId="3166A5F6" w15:done="0"/>
  <w15:commentEx w15:paraId="591C4541" w15:done="0"/>
  <w15:commentEx w15:paraId="78D0F59C" w15:done="0"/>
  <w15:commentEx w15:paraId="5D5CA6EC" w15:done="0"/>
  <w15:commentEx w15:paraId="5B68EFF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D33981" w16cex:dateUtc="2022-09-19T13:24:00Z"/>
  <w16cex:commentExtensible w16cex:durableId="26CC5621" w16cex:dateUtc="2022-09-14T08:01:00Z"/>
  <w16cex:commentExtensible w16cex:durableId="26CC5664" w16cex:dateUtc="2022-09-14T08:02:00Z"/>
  <w16cex:commentExtensible w16cex:durableId="26C778F3" w16cex:dateUtc="2022-09-10T15:28:00Z"/>
  <w16cex:commentExtensible w16cex:durableId="26CC56CC" w16cex:dateUtc="2022-09-14T08:04:00Z"/>
  <w16cex:commentExtensible w16cex:durableId="26CC57C3" w16cex:dateUtc="2022-09-14T08:08:00Z"/>
  <w16cex:commentExtensible w16cex:durableId="26D70CA6" w16cex:dateUtc="2022-09-22T11:02:00Z"/>
  <w16cex:commentExtensible w16cex:durableId="26DE9FAE" w16cex:dateUtc="2022-09-28T04:55:00Z"/>
  <w16cex:commentExtensible w16cex:durableId="26DE9FD0" w16cex:dateUtc="2022-09-28T04:56:00Z"/>
  <w16cex:commentExtensible w16cex:durableId="26DEA27D" w16cex:dateUtc="2022-09-28T05:07:00Z"/>
  <w16cex:commentExtensible w16cex:durableId="26DEA334" w16cex:dateUtc="2022-09-28T05:10:00Z"/>
  <w16cex:commentExtensible w16cex:durableId="26CD8FFA" w16cex:dateUtc="2022-09-14T08:15:00Z"/>
  <w16cex:commentExtensible w16cex:durableId="26C78654" w16cex:dateUtc="2022-09-10T16:25:00Z"/>
  <w16cex:commentExtensible w16cex:durableId="26CC57F6" w16cex:dateUtc="2022-09-14T08:09:00Z"/>
  <w16cex:commentExtensible w16cex:durableId="26D70D17" w16cex:dateUtc="2022-09-22T11:04:00Z"/>
  <w16cex:commentExtensible w16cex:durableId="26D70D41" w16cex:dateUtc="2022-09-22T11:05:00Z"/>
  <w16cex:commentExtensible w16cex:durableId="26D70D94" w16cex:dateUtc="2022-09-22T11:06:00Z"/>
  <w16cex:commentExtensible w16cex:durableId="26DE9BEB" w16cex:dateUtc="2022-09-28T04:39:00Z"/>
  <w16cex:commentExtensible w16cex:durableId="26CC5836" w16cex:dateUtc="2022-09-14T08:10:00Z"/>
  <w16cex:commentExtensible w16cex:durableId="26CC5A68" w16cex:dateUtc="2022-09-14T08:19:00Z"/>
  <w16cex:commentExtensible w16cex:durableId="26C84F61" w16cex:dateUtc="2022-09-11T06:43:00Z"/>
  <w16cex:commentExtensible w16cex:durableId="26D70E3E" w16cex:dateUtc="2022-09-22T11:09:00Z"/>
  <w16cex:commentExtensible w16cex:durableId="26DE9BD3" w16cex:dateUtc="2022-09-28T04:39:00Z"/>
  <w16cex:commentExtensible w16cex:durableId="26D70E8A" w16cex:dateUtc="2022-09-22T11:10:00Z"/>
  <w16cex:commentExtensible w16cex:durableId="26DE9BC9" w16cex:dateUtc="2022-09-28T04:39:00Z"/>
  <w16cex:commentExtensible w16cex:durableId="26D70F2A" w16cex:dateUtc="2022-09-22T11:13:00Z"/>
  <w16cex:commentExtensible w16cex:durableId="26CC587F" w16cex:dateUtc="2022-09-14T08:11:00Z"/>
  <w16cex:commentExtensible w16cex:durableId="26CC58B3" w16cex:dateUtc="2022-09-14T08:12:00Z"/>
  <w16cex:commentExtensible w16cex:durableId="26CC58A0" w16cex:dateUtc="2022-09-14T08:11:00Z"/>
  <w16cex:commentExtensible w16cex:durableId="26D340B8" w16cex:dateUtc="2022-09-19T13:55:00Z"/>
  <w16cex:commentExtensible w16cex:durableId="26C85C6B" w16cex:dateUtc="2022-09-11T07:38:00Z"/>
  <w16cex:commentExtensible w16cex:durableId="26CC58D8" w16cex:dateUtc="2022-09-14T08:12:00Z"/>
  <w16cex:commentExtensible w16cex:durableId="26DEA34A" w16cex:dateUtc="2022-09-28T05:11:00Z"/>
  <w16cex:commentExtensible w16cex:durableId="26DEA365" w16cex:dateUtc="2022-09-28T05:11:00Z"/>
  <w16cex:commentExtensible w16cex:durableId="26CC5A29" w16cex:dateUtc="2022-09-14T08:18:00Z"/>
  <w16cex:commentExtensible w16cex:durableId="26DDBE72" w16cex:dateUtc="2022-09-27T12:54:00Z"/>
  <w16cex:commentExtensible w16cex:durableId="26DDBE78" w16cex:dateUtc="2022-09-27T12:54:00Z"/>
  <w16cex:commentExtensible w16cex:durableId="26DDBE7B" w16cex:dateUtc="2022-09-27T12:54:00Z"/>
  <w16cex:commentExtensible w16cex:durableId="26DDBB4C" w16cex:dateUtc="2022-09-19T13:55:00Z"/>
  <w16cex:commentExtensible w16cex:durableId="26DDBE00" w16cex:dateUtc="2022-09-27T12:52:00Z"/>
  <w16cex:commentExtensible w16cex:durableId="26D2DDD4" w16cex:dateUtc="2022-09-14T08:18:00Z"/>
  <w16cex:commentExtensible w16cex:durableId="26CC59C8" w16cex:dateUtc="2022-09-14T08:16:00Z"/>
  <w16cex:commentExtensible w16cex:durableId="26D7142F" w16cex:dateUtc="2022-09-22T11:34:00Z"/>
  <w16cex:commentExtensible w16cex:durableId="26D7142E" w16cex:dateUtc="2022-09-22T11:34:00Z"/>
  <w16cex:commentExtensible w16cex:durableId="26CC59A4" w16cex:dateUtc="2022-09-14T08:16:00Z"/>
  <w16cex:commentExtensible w16cex:durableId="26CC5975" w16cex:dateUtc="2022-09-14T08:15:00Z"/>
  <w16cex:commentExtensible w16cex:durableId="26D710D1" w16cex:dateUtc="2022-09-22T11:20:00Z"/>
  <w16cex:commentExtensible w16cex:durableId="26D71077" w16cex:dateUtc="2022-09-22T11: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0EB19F2" w16cid:durableId="26D33981"/>
  <w16cid:commentId w16cid:paraId="5B0F5F82" w16cid:durableId="26CC5621"/>
  <w16cid:commentId w16cid:paraId="557D6EA3" w16cid:durableId="26CC5664"/>
  <w16cid:commentId w16cid:paraId="0C615CCF" w16cid:durableId="26C778F3"/>
  <w16cid:commentId w16cid:paraId="721A63DC" w16cid:durableId="26CC56CC"/>
  <w16cid:commentId w16cid:paraId="1C1C93EB" w16cid:durableId="26CC57C3"/>
  <w16cid:commentId w16cid:paraId="2EC36BFA" w16cid:durableId="26D70CA6"/>
  <w16cid:commentId w16cid:paraId="1B246779" w16cid:durableId="26DE9FAE"/>
  <w16cid:commentId w16cid:paraId="620CCC86" w16cid:durableId="26DE9FD0"/>
  <w16cid:commentId w16cid:paraId="305EB845" w16cid:durableId="26DEA27D"/>
  <w16cid:commentId w16cid:paraId="64742C39" w16cid:durableId="26DEA334"/>
  <w16cid:commentId w16cid:paraId="47FEE5D3" w16cid:durableId="26CD8FFA"/>
  <w16cid:commentId w16cid:paraId="1E10AA4E" w16cid:durableId="26C78654"/>
  <w16cid:commentId w16cid:paraId="2A68D79E" w16cid:durableId="26CC57F6"/>
  <w16cid:commentId w16cid:paraId="45EE53CD" w16cid:durableId="26D70D17"/>
  <w16cid:commentId w16cid:paraId="63FAF86E" w16cid:durableId="26D70D41"/>
  <w16cid:commentId w16cid:paraId="05BFF796" w16cid:durableId="26D70D94"/>
  <w16cid:commentId w16cid:paraId="4E2A6702" w16cid:durableId="26DE9BEB"/>
  <w16cid:commentId w16cid:paraId="6B1E0FB9" w16cid:durableId="26CC5836"/>
  <w16cid:commentId w16cid:paraId="16DBC344" w16cid:durableId="26CC5A68"/>
  <w16cid:commentId w16cid:paraId="29BDAE3E" w16cid:durableId="26C84F61"/>
  <w16cid:commentId w16cid:paraId="3F140C6A" w16cid:durableId="26D70E3E"/>
  <w16cid:commentId w16cid:paraId="6BD325A9" w16cid:durableId="26DE9BD3"/>
  <w16cid:commentId w16cid:paraId="1FE58518" w16cid:durableId="26D70E8A"/>
  <w16cid:commentId w16cid:paraId="1193A5AA" w16cid:durableId="26DE9BC9"/>
  <w16cid:commentId w16cid:paraId="6141A6A1" w16cid:durableId="26D70F2A"/>
  <w16cid:commentId w16cid:paraId="4087CB63" w16cid:durableId="26CC587F"/>
  <w16cid:commentId w16cid:paraId="70186447" w16cid:durableId="26CC58B3"/>
  <w16cid:commentId w16cid:paraId="4EDD7E5D" w16cid:durableId="26CC58A0"/>
  <w16cid:commentId w16cid:paraId="6D5CCDCB" w16cid:durableId="26D340B8"/>
  <w16cid:commentId w16cid:paraId="07690E38" w16cid:durableId="26C85C6B"/>
  <w16cid:commentId w16cid:paraId="3BF3EE42" w16cid:durableId="26CC58D8"/>
  <w16cid:commentId w16cid:paraId="1ABA854F" w16cid:durableId="26DEA34A"/>
  <w16cid:commentId w16cid:paraId="7EE268F1" w16cid:durableId="26DEA365"/>
  <w16cid:commentId w16cid:paraId="08846F28" w16cid:durableId="26CC5A29"/>
  <w16cid:commentId w16cid:paraId="02C5BFE8" w16cid:durableId="26DDBE72"/>
  <w16cid:commentId w16cid:paraId="32A5DE2C" w16cid:durableId="26DDBE78"/>
  <w16cid:commentId w16cid:paraId="2AD3FCFD" w16cid:durableId="26DDBE7B"/>
  <w16cid:commentId w16cid:paraId="5B9F27E4" w16cid:durableId="26DDBB4C"/>
  <w16cid:commentId w16cid:paraId="08C511A5" w16cid:durableId="26DDBE00"/>
  <w16cid:commentId w16cid:paraId="71B84AFB" w16cid:durableId="26D2DDD4"/>
  <w16cid:commentId w16cid:paraId="1A7FF485" w16cid:durableId="26CC59C8"/>
  <w16cid:commentId w16cid:paraId="774C672D" w16cid:durableId="26D7142F"/>
  <w16cid:commentId w16cid:paraId="3166A5F6" w16cid:durableId="26D7142E"/>
  <w16cid:commentId w16cid:paraId="591C4541" w16cid:durableId="26CC59A4"/>
  <w16cid:commentId w16cid:paraId="78D0F59C" w16cid:durableId="26CC5975"/>
  <w16cid:commentId w16cid:paraId="5D5CA6EC" w16cid:durableId="26D710D1"/>
  <w16cid:commentId w16cid:paraId="5B68EFFE" w16cid:durableId="26D7107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220375" w14:textId="77777777" w:rsidR="006C3CAF" w:rsidRDefault="006C3CAF">
      <w:pPr>
        <w:spacing w:after="0" w:line="240" w:lineRule="auto"/>
      </w:pPr>
      <w:r>
        <w:separator/>
      </w:r>
    </w:p>
  </w:endnote>
  <w:endnote w:type="continuationSeparator" w:id="0">
    <w:p w14:paraId="171970F4" w14:textId="77777777" w:rsidR="006C3CAF" w:rsidRDefault="006C3C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3038913"/>
      <w:docPartObj>
        <w:docPartGallery w:val="Page Numbers (Bottom of Page)"/>
        <w:docPartUnique/>
      </w:docPartObj>
    </w:sdtPr>
    <w:sdtEndPr>
      <w:rPr>
        <w:noProof/>
      </w:rPr>
    </w:sdtEndPr>
    <w:sdtContent>
      <w:p w14:paraId="1DF3A98D" w14:textId="77777777" w:rsidR="007350A3" w:rsidRDefault="007350A3">
        <w:pPr>
          <w:pStyle w:val="Footer"/>
        </w:pPr>
        <w:r>
          <w:fldChar w:fldCharType="begin"/>
        </w:r>
        <w:r>
          <w:instrText xml:space="preserve"> PAGE   \* MERGEFORMAT </w:instrText>
        </w:r>
        <w:r>
          <w:fldChar w:fldCharType="separate"/>
        </w:r>
        <w:r>
          <w:rPr>
            <w:noProof/>
          </w:rPr>
          <w:t>2</w:t>
        </w:r>
        <w:r>
          <w:rPr>
            <w:noProof/>
          </w:rPr>
          <w:fldChar w:fldCharType="end"/>
        </w:r>
      </w:p>
    </w:sdtContent>
  </w:sdt>
  <w:p w14:paraId="27BC4BFC" w14:textId="77777777" w:rsidR="00CB6CCC" w:rsidRDefault="00CB6CC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66662B" w14:textId="77777777" w:rsidR="006C3CAF" w:rsidRDefault="006C3CAF">
      <w:pPr>
        <w:spacing w:after="0" w:line="240" w:lineRule="auto"/>
      </w:pPr>
      <w:r>
        <w:separator/>
      </w:r>
    </w:p>
  </w:footnote>
  <w:footnote w:type="continuationSeparator" w:id="0">
    <w:p w14:paraId="45AC4469" w14:textId="77777777" w:rsidR="006C3CAF" w:rsidRDefault="006C3C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4E904" w14:textId="77777777" w:rsidR="00CB6CCC" w:rsidRDefault="00CB6CCC">
    <w:pPr>
      <w:pBdr>
        <w:top w:val="nil"/>
        <w:left w:val="nil"/>
        <w:bottom w:val="single" w:sz="8" w:space="1" w:color="000000"/>
        <w:right w:val="nil"/>
        <w:between w:val="nil"/>
      </w:pBdr>
      <w:tabs>
        <w:tab w:val="center" w:pos="4320"/>
        <w:tab w:val="right" w:pos="8640"/>
      </w:tabs>
      <w:spacing w:line="240" w:lineRule="auto"/>
      <w:rPr>
        <w:color w:val="000000"/>
      </w:rPr>
    </w:pPr>
  </w:p>
  <w:p w14:paraId="45BC1299" w14:textId="77777777" w:rsidR="00CB6CCC" w:rsidRDefault="00CB6CCC">
    <w:pPr>
      <w:pBdr>
        <w:top w:val="nil"/>
        <w:left w:val="nil"/>
        <w:bottom w:val="single" w:sz="8" w:space="1" w:color="000000"/>
        <w:right w:val="nil"/>
        <w:between w:val="nil"/>
      </w:pBdr>
      <w:tabs>
        <w:tab w:val="center" w:pos="4320"/>
        <w:tab w:val="right" w:pos="8640"/>
      </w:tabs>
      <w:spacing w:line="240" w:lineRule="auto"/>
      <w:rPr>
        <w:color w:val="000000"/>
      </w:rPr>
    </w:pPr>
    <w:r>
      <w:rPr>
        <w:noProof/>
        <w:color w:val="000000"/>
        <w:lang w:eastAsia="en-US"/>
      </w:rPr>
      <w:drawing>
        <wp:inline distT="0" distB="0" distL="0" distR="0" wp14:anchorId="6D2890B0" wp14:editId="4843AEA4">
          <wp:extent cx="291736" cy="313473"/>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
                  <a:srcRect/>
                  <a:stretch>
                    <a:fillRect/>
                  </a:stretch>
                </pic:blipFill>
                <pic:spPr>
                  <a:xfrm>
                    <a:off x="0" y="0"/>
                    <a:ext cx="291736" cy="313473"/>
                  </a:xfrm>
                  <a:prstGeom prst="rect">
                    <a:avLst/>
                  </a:prstGeom>
                  <a:ln/>
                </pic:spPr>
              </pic:pic>
            </a:graphicData>
          </a:graphic>
        </wp:inline>
      </w:drawing>
    </w:r>
    <w:r>
      <w:rPr>
        <w:color w:val="000000"/>
      </w:rPr>
      <w:tab/>
    </w:r>
    <w:r>
      <w:rPr>
        <w:color w:val="000000"/>
      </w:rPr>
      <w:tab/>
      <w:t xml:space="preserve">         </w:t>
    </w:r>
  </w:p>
  <w:p w14:paraId="5B2250BF" w14:textId="33434099" w:rsidR="00CB6CCC" w:rsidRDefault="00CB6CCC">
    <w:pPr>
      <w:pBdr>
        <w:top w:val="nil"/>
        <w:left w:val="nil"/>
        <w:bottom w:val="single" w:sz="8" w:space="1" w:color="000000"/>
        <w:right w:val="nil"/>
        <w:between w:val="nil"/>
      </w:pBdr>
      <w:tabs>
        <w:tab w:val="center" w:pos="4320"/>
        <w:tab w:val="right" w:pos="8640"/>
      </w:tabs>
      <w:spacing w:line="240" w:lineRule="auto"/>
      <w:rPr>
        <w:b/>
        <w:color w:val="000000"/>
      </w:rPr>
    </w:pPr>
    <w:r>
      <w:rPr>
        <w:color w:val="000000"/>
      </w:rPr>
      <w:tab/>
    </w:r>
    <w:r>
      <w:rPr>
        <w:color w:val="000000"/>
      </w:rPr>
      <w:tab/>
    </w:r>
    <w:r w:rsidR="00545A2F">
      <w:rPr>
        <w:b/>
        <w:color w:val="000000"/>
      </w:rPr>
      <w:t xml:space="preserve">GITLAB </w:t>
    </w:r>
    <w:r w:rsidR="00BE2CBB">
      <w:rPr>
        <w:b/>
        <w:color w:val="000000"/>
      </w:rPr>
      <w:t>CI Runbook</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31A72"/>
    <w:multiLevelType w:val="multilevel"/>
    <w:tmpl w:val="4106EC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7365FEE"/>
    <w:multiLevelType w:val="hybridMultilevel"/>
    <w:tmpl w:val="E4CC2440"/>
    <w:lvl w:ilvl="0" w:tplc="40090019">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132C2F86"/>
    <w:multiLevelType w:val="multilevel"/>
    <w:tmpl w:val="D1E6F62E"/>
    <w:lvl w:ilvl="0">
      <w:start w:val="2"/>
      <w:numFmt w:val="decimal"/>
      <w:lvlText w:val="%1"/>
      <w:lvlJc w:val="left"/>
      <w:pPr>
        <w:ind w:left="394" w:hanging="39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16375EA4"/>
    <w:multiLevelType w:val="hybridMultilevel"/>
    <w:tmpl w:val="E222E2C4"/>
    <w:lvl w:ilvl="0" w:tplc="40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16421A0A"/>
    <w:multiLevelType w:val="multilevel"/>
    <w:tmpl w:val="4106EC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9AB618A"/>
    <w:multiLevelType w:val="hybridMultilevel"/>
    <w:tmpl w:val="8E16502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28B2014D"/>
    <w:multiLevelType w:val="hybridMultilevel"/>
    <w:tmpl w:val="8CF07EA0"/>
    <w:lvl w:ilvl="0" w:tplc="020CD97C">
      <w:numFmt w:val="bullet"/>
      <w:lvlText w:val=""/>
      <w:lvlJc w:val="left"/>
      <w:pPr>
        <w:ind w:left="1080" w:hanging="360"/>
      </w:pPr>
      <w:rPr>
        <w:rFonts w:ascii="Wingdings" w:eastAsia="Calibri" w:hAnsi="Wingdings" w:cs="Times New Roman" w:hint="default"/>
      </w:rPr>
    </w:lvl>
    <w:lvl w:ilvl="1" w:tplc="0409000B">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 w15:restartNumberingAfterBreak="0">
    <w:nsid w:val="2BAC2F22"/>
    <w:multiLevelType w:val="hybridMultilevel"/>
    <w:tmpl w:val="D66441B2"/>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2CEE5BA7"/>
    <w:multiLevelType w:val="hybridMultilevel"/>
    <w:tmpl w:val="C76886C2"/>
    <w:lvl w:ilvl="0" w:tplc="4009000F">
      <w:start w:val="1"/>
      <w:numFmt w:val="decimal"/>
      <w:lvlText w:val="%1."/>
      <w:lvlJc w:val="left"/>
      <w:pPr>
        <w:ind w:left="1070" w:hanging="360"/>
      </w:pPr>
      <w:rPr>
        <w:rFonts w:hint="default"/>
      </w:rPr>
    </w:lvl>
    <w:lvl w:ilvl="1" w:tplc="FFFFFFFF" w:tentative="1">
      <w:start w:val="1"/>
      <w:numFmt w:val="bullet"/>
      <w:lvlText w:val="o"/>
      <w:lvlJc w:val="left"/>
      <w:pPr>
        <w:ind w:left="1790" w:hanging="360"/>
      </w:pPr>
      <w:rPr>
        <w:rFonts w:ascii="Courier New" w:hAnsi="Courier New" w:cs="Courier New" w:hint="default"/>
      </w:rPr>
    </w:lvl>
    <w:lvl w:ilvl="2" w:tplc="FFFFFFFF" w:tentative="1">
      <w:start w:val="1"/>
      <w:numFmt w:val="bullet"/>
      <w:lvlText w:val=""/>
      <w:lvlJc w:val="left"/>
      <w:pPr>
        <w:ind w:left="2510" w:hanging="360"/>
      </w:pPr>
      <w:rPr>
        <w:rFonts w:ascii="Wingdings" w:hAnsi="Wingdings" w:hint="default"/>
      </w:rPr>
    </w:lvl>
    <w:lvl w:ilvl="3" w:tplc="FFFFFFFF" w:tentative="1">
      <w:start w:val="1"/>
      <w:numFmt w:val="bullet"/>
      <w:lvlText w:val=""/>
      <w:lvlJc w:val="left"/>
      <w:pPr>
        <w:ind w:left="3230" w:hanging="360"/>
      </w:pPr>
      <w:rPr>
        <w:rFonts w:ascii="Symbol" w:hAnsi="Symbol" w:hint="default"/>
      </w:rPr>
    </w:lvl>
    <w:lvl w:ilvl="4" w:tplc="FFFFFFFF" w:tentative="1">
      <w:start w:val="1"/>
      <w:numFmt w:val="bullet"/>
      <w:lvlText w:val="o"/>
      <w:lvlJc w:val="left"/>
      <w:pPr>
        <w:ind w:left="3950" w:hanging="360"/>
      </w:pPr>
      <w:rPr>
        <w:rFonts w:ascii="Courier New" w:hAnsi="Courier New" w:cs="Courier New" w:hint="default"/>
      </w:rPr>
    </w:lvl>
    <w:lvl w:ilvl="5" w:tplc="FFFFFFFF" w:tentative="1">
      <w:start w:val="1"/>
      <w:numFmt w:val="bullet"/>
      <w:lvlText w:val=""/>
      <w:lvlJc w:val="left"/>
      <w:pPr>
        <w:ind w:left="4670" w:hanging="360"/>
      </w:pPr>
      <w:rPr>
        <w:rFonts w:ascii="Wingdings" w:hAnsi="Wingdings" w:hint="default"/>
      </w:rPr>
    </w:lvl>
    <w:lvl w:ilvl="6" w:tplc="FFFFFFFF" w:tentative="1">
      <w:start w:val="1"/>
      <w:numFmt w:val="bullet"/>
      <w:lvlText w:val=""/>
      <w:lvlJc w:val="left"/>
      <w:pPr>
        <w:ind w:left="5390" w:hanging="360"/>
      </w:pPr>
      <w:rPr>
        <w:rFonts w:ascii="Symbol" w:hAnsi="Symbol" w:hint="default"/>
      </w:rPr>
    </w:lvl>
    <w:lvl w:ilvl="7" w:tplc="FFFFFFFF" w:tentative="1">
      <w:start w:val="1"/>
      <w:numFmt w:val="bullet"/>
      <w:lvlText w:val="o"/>
      <w:lvlJc w:val="left"/>
      <w:pPr>
        <w:ind w:left="6110" w:hanging="360"/>
      </w:pPr>
      <w:rPr>
        <w:rFonts w:ascii="Courier New" w:hAnsi="Courier New" w:cs="Courier New" w:hint="default"/>
      </w:rPr>
    </w:lvl>
    <w:lvl w:ilvl="8" w:tplc="FFFFFFFF" w:tentative="1">
      <w:start w:val="1"/>
      <w:numFmt w:val="bullet"/>
      <w:lvlText w:val=""/>
      <w:lvlJc w:val="left"/>
      <w:pPr>
        <w:ind w:left="6830" w:hanging="360"/>
      </w:pPr>
      <w:rPr>
        <w:rFonts w:ascii="Wingdings" w:hAnsi="Wingdings" w:hint="default"/>
      </w:rPr>
    </w:lvl>
  </w:abstractNum>
  <w:abstractNum w:abstractNumId="9" w15:restartNumberingAfterBreak="0">
    <w:nsid w:val="2EF11E62"/>
    <w:multiLevelType w:val="hybridMultilevel"/>
    <w:tmpl w:val="79FC23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686706E"/>
    <w:multiLevelType w:val="hybridMultilevel"/>
    <w:tmpl w:val="F5C2BDA2"/>
    <w:lvl w:ilvl="0" w:tplc="40090001">
      <w:start w:val="1"/>
      <w:numFmt w:val="bullet"/>
      <w:lvlText w:val=""/>
      <w:lvlJc w:val="left"/>
      <w:pPr>
        <w:ind w:left="1070" w:hanging="360"/>
      </w:pPr>
      <w:rPr>
        <w:rFonts w:ascii="Symbol" w:hAnsi="Symbol" w:hint="default"/>
      </w:rPr>
    </w:lvl>
    <w:lvl w:ilvl="1" w:tplc="FFFFFFFF">
      <w:start w:val="1"/>
      <w:numFmt w:val="bullet"/>
      <w:lvlText w:val="o"/>
      <w:lvlJc w:val="left"/>
      <w:pPr>
        <w:ind w:left="1790" w:hanging="360"/>
      </w:pPr>
      <w:rPr>
        <w:rFonts w:ascii="Courier New" w:hAnsi="Courier New" w:cs="Courier New" w:hint="default"/>
      </w:rPr>
    </w:lvl>
    <w:lvl w:ilvl="2" w:tplc="FFFFFFFF" w:tentative="1">
      <w:start w:val="1"/>
      <w:numFmt w:val="bullet"/>
      <w:lvlText w:val=""/>
      <w:lvlJc w:val="left"/>
      <w:pPr>
        <w:ind w:left="2510" w:hanging="360"/>
      </w:pPr>
      <w:rPr>
        <w:rFonts w:ascii="Wingdings" w:hAnsi="Wingdings" w:hint="default"/>
      </w:rPr>
    </w:lvl>
    <w:lvl w:ilvl="3" w:tplc="FFFFFFFF" w:tentative="1">
      <w:start w:val="1"/>
      <w:numFmt w:val="bullet"/>
      <w:lvlText w:val=""/>
      <w:lvlJc w:val="left"/>
      <w:pPr>
        <w:ind w:left="3230" w:hanging="360"/>
      </w:pPr>
      <w:rPr>
        <w:rFonts w:ascii="Symbol" w:hAnsi="Symbol" w:hint="default"/>
      </w:rPr>
    </w:lvl>
    <w:lvl w:ilvl="4" w:tplc="FFFFFFFF" w:tentative="1">
      <w:start w:val="1"/>
      <w:numFmt w:val="bullet"/>
      <w:lvlText w:val="o"/>
      <w:lvlJc w:val="left"/>
      <w:pPr>
        <w:ind w:left="3950" w:hanging="360"/>
      </w:pPr>
      <w:rPr>
        <w:rFonts w:ascii="Courier New" w:hAnsi="Courier New" w:cs="Courier New" w:hint="default"/>
      </w:rPr>
    </w:lvl>
    <w:lvl w:ilvl="5" w:tplc="FFFFFFFF" w:tentative="1">
      <w:start w:val="1"/>
      <w:numFmt w:val="bullet"/>
      <w:lvlText w:val=""/>
      <w:lvlJc w:val="left"/>
      <w:pPr>
        <w:ind w:left="4670" w:hanging="360"/>
      </w:pPr>
      <w:rPr>
        <w:rFonts w:ascii="Wingdings" w:hAnsi="Wingdings" w:hint="default"/>
      </w:rPr>
    </w:lvl>
    <w:lvl w:ilvl="6" w:tplc="FFFFFFFF" w:tentative="1">
      <w:start w:val="1"/>
      <w:numFmt w:val="bullet"/>
      <w:lvlText w:val=""/>
      <w:lvlJc w:val="left"/>
      <w:pPr>
        <w:ind w:left="5390" w:hanging="360"/>
      </w:pPr>
      <w:rPr>
        <w:rFonts w:ascii="Symbol" w:hAnsi="Symbol" w:hint="default"/>
      </w:rPr>
    </w:lvl>
    <w:lvl w:ilvl="7" w:tplc="FFFFFFFF" w:tentative="1">
      <w:start w:val="1"/>
      <w:numFmt w:val="bullet"/>
      <w:lvlText w:val="o"/>
      <w:lvlJc w:val="left"/>
      <w:pPr>
        <w:ind w:left="6110" w:hanging="360"/>
      </w:pPr>
      <w:rPr>
        <w:rFonts w:ascii="Courier New" w:hAnsi="Courier New" w:cs="Courier New" w:hint="default"/>
      </w:rPr>
    </w:lvl>
    <w:lvl w:ilvl="8" w:tplc="FFFFFFFF" w:tentative="1">
      <w:start w:val="1"/>
      <w:numFmt w:val="bullet"/>
      <w:lvlText w:val=""/>
      <w:lvlJc w:val="left"/>
      <w:pPr>
        <w:ind w:left="6830" w:hanging="360"/>
      </w:pPr>
      <w:rPr>
        <w:rFonts w:ascii="Wingdings" w:hAnsi="Wingdings" w:hint="default"/>
      </w:rPr>
    </w:lvl>
  </w:abstractNum>
  <w:abstractNum w:abstractNumId="11" w15:restartNumberingAfterBreak="0">
    <w:nsid w:val="3D4B340B"/>
    <w:multiLevelType w:val="multilevel"/>
    <w:tmpl w:val="4106EC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3E987C47"/>
    <w:multiLevelType w:val="hybridMultilevel"/>
    <w:tmpl w:val="ED52F65C"/>
    <w:lvl w:ilvl="0" w:tplc="9200A81A">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4A544BAE"/>
    <w:multiLevelType w:val="hybridMultilevel"/>
    <w:tmpl w:val="2E5E232A"/>
    <w:lvl w:ilvl="0" w:tplc="40090001">
      <w:start w:val="1"/>
      <w:numFmt w:val="bullet"/>
      <w:lvlText w:val=""/>
      <w:lvlJc w:val="left"/>
      <w:pPr>
        <w:ind w:left="1070" w:hanging="360"/>
      </w:pPr>
      <w:rPr>
        <w:rFonts w:ascii="Symbol" w:hAnsi="Symbol" w:hint="default"/>
      </w:rPr>
    </w:lvl>
    <w:lvl w:ilvl="1" w:tplc="40090003" w:tentative="1">
      <w:start w:val="1"/>
      <w:numFmt w:val="bullet"/>
      <w:lvlText w:val="o"/>
      <w:lvlJc w:val="left"/>
      <w:pPr>
        <w:ind w:left="1790" w:hanging="360"/>
      </w:pPr>
      <w:rPr>
        <w:rFonts w:ascii="Courier New" w:hAnsi="Courier New" w:cs="Courier New" w:hint="default"/>
      </w:rPr>
    </w:lvl>
    <w:lvl w:ilvl="2" w:tplc="40090005" w:tentative="1">
      <w:start w:val="1"/>
      <w:numFmt w:val="bullet"/>
      <w:lvlText w:val=""/>
      <w:lvlJc w:val="left"/>
      <w:pPr>
        <w:ind w:left="2510" w:hanging="360"/>
      </w:pPr>
      <w:rPr>
        <w:rFonts w:ascii="Wingdings" w:hAnsi="Wingdings" w:hint="default"/>
      </w:rPr>
    </w:lvl>
    <w:lvl w:ilvl="3" w:tplc="40090001" w:tentative="1">
      <w:start w:val="1"/>
      <w:numFmt w:val="bullet"/>
      <w:lvlText w:val=""/>
      <w:lvlJc w:val="left"/>
      <w:pPr>
        <w:ind w:left="3230" w:hanging="360"/>
      </w:pPr>
      <w:rPr>
        <w:rFonts w:ascii="Symbol" w:hAnsi="Symbol" w:hint="default"/>
      </w:rPr>
    </w:lvl>
    <w:lvl w:ilvl="4" w:tplc="40090003" w:tentative="1">
      <w:start w:val="1"/>
      <w:numFmt w:val="bullet"/>
      <w:lvlText w:val="o"/>
      <w:lvlJc w:val="left"/>
      <w:pPr>
        <w:ind w:left="3950" w:hanging="360"/>
      </w:pPr>
      <w:rPr>
        <w:rFonts w:ascii="Courier New" w:hAnsi="Courier New" w:cs="Courier New" w:hint="default"/>
      </w:rPr>
    </w:lvl>
    <w:lvl w:ilvl="5" w:tplc="40090005" w:tentative="1">
      <w:start w:val="1"/>
      <w:numFmt w:val="bullet"/>
      <w:lvlText w:val=""/>
      <w:lvlJc w:val="left"/>
      <w:pPr>
        <w:ind w:left="4670" w:hanging="360"/>
      </w:pPr>
      <w:rPr>
        <w:rFonts w:ascii="Wingdings" w:hAnsi="Wingdings" w:hint="default"/>
      </w:rPr>
    </w:lvl>
    <w:lvl w:ilvl="6" w:tplc="40090001" w:tentative="1">
      <w:start w:val="1"/>
      <w:numFmt w:val="bullet"/>
      <w:lvlText w:val=""/>
      <w:lvlJc w:val="left"/>
      <w:pPr>
        <w:ind w:left="5390" w:hanging="360"/>
      </w:pPr>
      <w:rPr>
        <w:rFonts w:ascii="Symbol" w:hAnsi="Symbol" w:hint="default"/>
      </w:rPr>
    </w:lvl>
    <w:lvl w:ilvl="7" w:tplc="40090003" w:tentative="1">
      <w:start w:val="1"/>
      <w:numFmt w:val="bullet"/>
      <w:lvlText w:val="o"/>
      <w:lvlJc w:val="left"/>
      <w:pPr>
        <w:ind w:left="6110" w:hanging="360"/>
      </w:pPr>
      <w:rPr>
        <w:rFonts w:ascii="Courier New" w:hAnsi="Courier New" w:cs="Courier New" w:hint="default"/>
      </w:rPr>
    </w:lvl>
    <w:lvl w:ilvl="8" w:tplc="40090005" w:tentative="1">
      <w:start w:val="1"/>
      <w:numFmt w:val="bullet"/>
      <w:lvlText w:val=""/>
      <w:lvlJc w:val="left"/>
      <w:pPr>
        <w:ind w:left="6830" w:hanging="360"/>
      </w:pPr>
      <w:rPr>
        <w:rFonts w:ascii="Wingdings" w:hAnsi="Wingdings" w:hint="default"/>
      </w:rPr>
    </w:lvl>
  </w:abstractNum>
  <w:abstractNum w:abstractNumId="14" w15:restartNumberingAfterBreak="0">
    <w:nsid w:val="4BDE37C8"/>
    <w:multiLevelType w:val="hybridMultilevel"/>
    <w:tmpl w:val="5DDA0DD2"/>
    <w:lvl w:ilvl="0" w:tplc="40090001">
      <w:start w:val="1"/>
      <w:numFmt w:val="bullet"/>
      <w:lvlText w:val=""/>
      <w:lvlJc w:val="left"/>
      <w:pPr>
        <w:ind w:left="1157" w:hanging="360"/>
      </w:pPr>
      <w:rPr>
        <w:rFonts w:ascii="Symbol" w:hAnsi="Symbol" w:hint="default"/>
      </w:rPr>
    </w:lvl>
    <w:lvl w:ilvl="1" w:tplc="40090003" w:tentative="1">
      <w:start w:val="1"/>
      <w:numFmt w:val="bullet"/>
      <w:lvlText w:val="o"/>
      <w:lvlJc w:val="left"/>
      <w:pPr>
        <w:ind w:left="1877" w:hanging="360"/>
      </w:pPr>
      <w:rPr>
        <w:rFonts w:ascii="Courier New" w:hAnsi="Courier New" w:cs="Courier New" w:hint="default"/>
      </w:rPr>
    </w:lvl>
    <w:lvl w:ilvl="2" w:tplc="40090005" w:tentative="1">
      <w:start w:val="1"/>
      <w:numFmt w:val="bullet"/>
      <w:lvlText w:val=""/>
      <w:lvlJc w:val="left"/>
      <w:pPr>
        <w:ind w:left="2597" w:hanging="360"/>
      </w:pPr>
      <w:rPr>
        <w:rFonts w:ascii="Wingdings" w:hAnsi="Wingdings" w:hint="default"/>
      </w:rPr>
    </w:lvl>
    <w:lvl w:ilvl="3" w:tplc="40090001" w:tentative="1">
      <w:start w:val="1"/>
      <w:numFmt w:val="bullet"/>
      <w:lvlText w:val=""/>
      <w:lvlJc w:val="left"/>
      <w:pPr>
        <w:ind w:left="3317" w:hanging="360"/>
      </w:pPr>
      <w:rPr>
        <w:rFonts w:ascii="Symbol" w:hAnsi="Symbol" w:hint="default"/>
      </w:rPr>
    </w:lvl>
    <w:lvl w:ilvl="4" w:tplc="40090003" w:tentative="1">
      <w:start w:val="1"/>
      <w:numFmt w:val="bullet"/>
      <w:lvlText w:val="o"/>
      <w:lvlJc w:val="left"/>
      <w:pPr>
        <w:ind w:left="4037" w:hanging="360"/>
      </w:pPr>
      <w:rPr>
        <w:rFonts w:ascii="Courier New" w:hAnsi="Courier New" w:cs="Courier New" w:hint="default"/>
      </w:rPr>
    </w:lvl>
    <w:lvl w:ilvl="5" w:tplc="40090005" w:tentative="1">
      <w:start w:val="1"/>
      <w:numFmt w:val="bullet"/>
      <w:lvlText w:val=""/>
      <w:lvlJc w:val="left"/>
      <w:pPr>
        <w:ind w:left="4757" w:hanging="360"/>
      </w:pPr>
      <w:rPr>
        <w:rFonts w:ascii="Wingdings" w:hAnsi="Wingdings" w:hint="default"/>
      </w:rPr>
    </w:lvl>
    <w:lvl w:ilvl="6" w:tplc="40090001" w:tentative="1">
      <w:start w:val="1"/>
      <w:numFmt w:val="bullet"/>
      <w:lvlText w:val=""/>
      <w:lvlJc w:val="left"/>
      <w:pPr>
        <w:ind w:left="5477" w:hanging="360"/>
      </w:pPr>
      <w:rPr>
        <w:rFonts w:ascii="Symbol" w:hAnsi="Symbol" w:hint="default"/>
      </w:rPr>
    </w:lvl>
    <w:lvl w:ilvl="7" w:tplc="40090003" w:tentative="1">
      <w:start w:val="1"/>
      <w:numFmt w:val="bullet"/>
      <w:lvlText w:val="o"/>
      <w:lvlJc w:val="left"/>
      <w:pPr>
        <w:ind w:left="6197" w:hanging="360"/>
      </w:pPr>
      <w:rPr>
        <w:rFonts w:ascii="Courier New" w:hAnsi="Courier New" w:cs="Courier New" w:hint="default"/>
      </w:rPr>
    </w:lvl>
    <w:lvl w:ilvl="8" w:tplc="40090005" w:tentative="1">
      <w:start w:val="1"/>
      <w:numFmt w:val="bullet"/>
      <w:lvlText w:val=""/>
      <w:lvlJc w:val="left"/>
      <w:pPr>
        <w:ind w:left="6917" w:hanging="360"/>
      </w:pPr>
      <w:rPr>
        <w:rFonts w:ascii="Wingdings" w:hAnsi="Wingdings" w:hint="default"/>
      </w:rPr>
    </w:lvl>
  </w:abstractNum>
  <w:abstractNum w:abstractNumId="15" w15:restartNumberingAfterBreak="0">
    <w:nsid w:val="52B06FDA"/>
    <w:multiLevelType w:val="hybridMultilevel"/>
    <w:tmpl w:val="C218BEA2"/>
    <w:lvl w:ilvl="0" w:tplc="40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87E1B45"/>
    <w:multiLevelType w:val="hybridMultilevel"/>
    <w:tmpl w:val="9716D1EA"/>
    <w:lvl w:ilvl="0" w:tplc="40090001">
      <w:start w:val="1"/>
      <w:numFmt w:val="bullet"/>
      <w:lvlText w:val=""/>
      <w:lvlJc w:val="left"/>
      <w:pPr>
        <w:ind w:left="1119" w:hanging="360"/>
      </w:pPr>
      <w:rPr>
        <w:rFonts w:ascii="Symbol" w:hAnsi="Symbol" w:hint="default"/>
      </w:rPr>
    </w:lvl>
    <w:lvl w:ilvl="1" w:tplc="40090003" w:tentative="1">
      <w:start w:val="1"/>
      <w:numFmt w:val="bullet"/>
      <w:lvlText w:val="o"/>
      <w:lvlJc w:val="left"/>
      <w:pPr>
        <w:ind w:left="1839" w:hanging="360"/>
      </w:pPr>
      <w:rPr>
        <w:rFonts w:ascii="Courier New" w:hAnsi="Courier New" w:cs="Courier New" w:hint="default"/>
      </w:rPr>
    </w:lvl>
    <w:lvl w:ilvl="2" w:tplc="40090005" w:tentative="1">
      <w:start w:val="1"/>
      <w:numFmt w:val="bullet"/>
      <w:lvlText w:val=""/>
      <w:lvlJc w:val="left"/>
      <w:pPr>
        <w:ind w:left="2559" w:hanging="360"/>
      </w:pPr>
      <w:rPr>
        <w:rFonts w:ascii="Wingdings" w:hAnsi="Wingdings" w:hint="default"/>
      </w:rPr>
    </w:lvl>
    <w:lvl w:ilvl="3" w:tplc="40090001" w:tentative="1">
      <w:start w:val="1"/>
      <w:numFmt w:val="bullet"/>
      <w:lvlText w:val=""/>
      <w:lvlJc w:val="left"/>
      <w:pPr>
        <w:ind w:left="3279" w:hanging="360"/>
      </w:pPr>
      <w:rPr>
        <w:rFonts w:ascii="Symbol" w:hAnsi="Symbol" w:hint="default"/>
      </w:rPr>
    </w:lvl>
    <w:lvl w:ilvl="4" w:tplc="40090003" w:tentative="1">
      <w:start w:val="1"/>
      <w:numFmt w:val="bullet"/>
      <w:lvlText w:val="o"/>
      <w:lvlJc w:val="left"/>
      <w:pPr>
        <w:ind w:left="3999" w:hanging="360"/>
      </w:pPr>
      <w:rPr>
        <w:rFonts w:ascii="Courier New" w:hAnsi="Courier New" w:cs="Courier New" w:hint="default"/>
      </w:rPr>
    </w:lvl>
    <w:lvl w:ilvl="5" w:tplc="40090005" w:tentative="1">
      <w:start w:val="1"/>
      <w:numFmt w:val="bullet"/>
      <w:lvlText w:val=""/>
      <w:lvlJc w:val="left"/>
      <w:pPr>
        <w:ind w:left="4719" w:hanging="360"/>
      </w:pPr>
      <w:rPr>
        <w:rFonts w:ascii="Wingdings" w:hAnsi="Wingdings" w:hint="default"/>
      </w:rPr>
    </w:lvl>
    <w:lvl w:ilvl="6" w:tplc="40090001" w:tentative="1">
      <w:start w:val="1"/>
      <w:numFmt w:val="bullet"/>
      <w:lvlText w:val=""/>
      <w:lvlJc w:val="left"/>
      <w:pPr>
        <w:ind w:left="5439" w:hanging="360"/>
      </w:pPr>
      <w:rPr>
        <w:rFonts w:ascii="Symbol" w:hAnsi="Symbol" w:hint="default"/>
      </w:rPr>
    </w:lvl>
    <w:lvl w:ilvl="7" w:tplc="40090003" w:tentative="1">
      <w:start w:val="1"/>
      <w:numFmt w:val="bullet"/>
      <w:lvlText w:val="o"/>
      <w:lvlJc w:val="left"/>
      <w:pPr>
        <w:ind w:left="6159" w:hanging="360"/>
      </w:pPr>
      <w:rPr>
        <w:rFonts w:ascii="Courier New" w:hAnsi="Courier New" w:cs="Courier New" w:hint="default"/>
      </w:rPr>
    </w:lvl>
    <w:lvl w:ilvl="8" w:tplc="40090005" w:tentative="1">
      <w:start w:val="1"/>
      <w:numFmt w:val="bullet"/>
      <w:lvlText w:val=""/>
      <w:lvlJc w:val="left"/>
      <w:pPr>
        <w:ind w:left="6879" w:hanging="360"/>
      </w:pPr>
      <w:rPr>
        <w:rFonts w:ascii="Wingdings" w:hAnsi="Wingdings" w:hint="default"/>
      </w:rPr>
    </w:lvl>
  </w:abstractNum>
  <w:abstractNum w:abstractNumId="17" w15:restartNumberingAfterBreak="0">
    <w:nsid w:val="5F367119"/>
    <w:multiLevelType w:val="hybridMultilevel"/>
    <w:tmpl w:val="3FAAEAA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62FE7A0B"/>
    <w:multiLevelType w:val="hybridMultilevel"/>
    <w:tmpl w:val="AD0AD54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6CF70C59"/>
    <w:multiLevelType w:val="hybridMultilevel"/>
    <w:tmpl w:val="A56CA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2F629C"/>
    <w:multiLevelType w:val="multilevel"/>
    <w:tmpl w:val="04090025"/>
    <w:lvl w:ilvl="0">
      <w:start w:val="1"/>
      <w:numFmt w:val="decimal"/>
      <w:pStyle w:val="Heading1"/>
      <w:lvlText w:val="%1"/>
      <w:lvlJc w:val="left"/>
      <w:pPr>
        <w:ind w:left="432" w:hanging="432"/>
      </w:pPr>
      <w:rPr>
        <w:rFonts w:hint="default"/>
        <w:sz w:val="28"/>
        <w:szCs w:val="28"/>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72FE3C73"/>
    <w:multiLevelType w:val="hybridMultilevel"/>
    <w:tmpl w:val="76E8468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15:restartNumberingAfterBreak="0">
    <w:nsid w:val="743A1535"/>
    <w:multiLevelType w:val="hybridMultilevel"/>
    <w:tmpl w:val="E4CC2440"/>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762F2D74"/>
    <w:multiLevelType w:val="hybridMultilevel"/>
    <w:tmpl w:val="E2683208"/>
    <w:lvl w:ilvl="0" w:tplc="4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8F175DB"/>
    <w:multiLevelType w:val="hybridMultilevel"/>
    <w:tmpl w:val="2F00A22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7BE55900"/>
    <w:multiLevelType w:val="hybridMultilevel"/>
    <w:tmpl w:val="2BA6CC9A"/>
    <w:lvl w:ilvl="0" w:tplc="40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 w15:restartNumberingAfterBreak="0">
    <w:nsid w:val="7F617230"/>
    <w:multiLevelType w:val="hybridMultilevel"/>
    <w:tmpl w:val="264200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9"/>
  </w:num>
  <w:num w:numId="2">
    <w:abstractNumId w:val="26"/>
  </w:num>
  <w:num w:numId="3">
    <w:abstractNumId w:val="19"/>
  </w:num>
  <w:num w:numId="4">
    <w:abstractNumId w:val="20"/>
  </w:num>
  <w:num w:numId="5">
    <w:abstractNumId w:val="14"/>
  </w:num>
  <w:num w:numId="6">
    <w:abstractNumId w:val="13"/>
  </w:num>
  <w:num w:numId="7">
    <w:abstractNumId w:val="0"/>
  </w:num>
  <w:num w:numId="8">
    <w:abstractNumId w:val="17"/>
  </w:num>
  <w:num w:numId="9">
    <w:abstractNumId w:val="21"/>
  </w:num>
  <w:num w:numId="10">
    <w:abstractNumId w:val="8"/>
  </w:num>
  <w:num w:numId="11">
    <w:abstractNumId w:val="10"/>
  </w:num>
  <w:num w:numId="12">
    <w:abstractNumId w:val="16"/>
  </w:num>
  <w:num w:numId="13">
    <w:abstractNumId w:val="18"/>
  </w:num>
  <w:num w:numId="14">
    <w:abstractNumId w:val="25"/>
  </w:num>
  <w:num w:numId="15">
    <w:abstractNumId w:val="5"/>
  </w:num>
  <w:num w:numId="16">
    <w:abstractNumId w:val="7"/>
  </w:num>
  <w:num w:numId="17">
    <w:abstractNumId w:val="1"/>
  </w:num>
  <w:num w:numId="18">
    <w:abstractNumId w:val="11"/>
  </w:num>
  <w:num w:numId="19">
    <w:abstractNumId w:val="4"/>
  </w:num>
  <w:num w:numId="20">
    <w:abstractNumId w:val="22"/>
  </w:num>
  <w:num w:numId="21">
    <w:abstractNumId w:val="12"/>
  </w:num>
  <w:num w:numId="22">
    <w:abstractNumId w:val="3"/>
  </w:num>
  <w:num w:numId="23">
    <w:abstractNumId w:val="6"/>
  </w:num>
  <w:num w:numId="24">
    <w:abstractNumId w:val="24"/>
  </w:num>
  <w:num w:numId="25">
    <w:abstractNumId w:val="6"/>
  </w:num>
  <w:num w:numId="26">
    <w:abstractNumId w:val="15"/>
  </w:num>
  <w:num w:numId="27">
    <w:abstractNumId w:val="2"/>
  </w:num>
  <w:num w:numId="28">
    <w:abstractNumId w:val="20"/>
  </w:num>
  <w:num w:numId="29">
    <w:abstractNumId w:val="20"/>
  </w:num>
  <w:num w:numId="30">
    <w:abstractNumId w:val="20"/>
  </w:num>
  <w:num w:numId="31">
    <w:abstractNumId w:val="20"/>
  </w:num>
  <w:num w:numId="32">
    <w:abstractNumId w:val="20"/>
  </w:num>
  <w:num w:numId="33">
    <w:abstractNumId w:val="20"/>
  </w:num>
  <w:num w:numId="34">
    <w:abstractNumId w:val="20"/>
  </w:num>
  <w:num w:numId="35">
    <w:abstractNumId w:val="23"/>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inoy Varghese(UST,IN)">
    <w15:presenceInfo w15:providerId="AD" w15:userId="S::141171@ust-global.com::b2d2ca3b-2587-46d2-8659-5ddddc8ba0f9"/>
  </w15:person>
  <w15:person w15:author="Prasanth Prasannan(UST,IN)">
    <w15:presenceInfo w15:providerId="AD" w15:userId="S::187436@ust-global.com::9c9f2670-d280-44bc-b069-3119bda8b326"/>
  </w15:person>
  <w15:person w15:author="Ramana Pinisetty(UST,IN)">
    <w15:presenceInfo w15:providerId="AD" w15:userId="S::229283@ust-global.com::fc696e02-4fdb-4073-b7e9-79be0d39e61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29C2"/>
    <w:rsid w:val="0000059B"/>
    <w:rsid w:val="00000AFC"/>
    <w:rsid w:val="00002F8D"/>
    <w:rsid w:val="000039F1"/>
    <w:rsid w:val="00003BD2"/>
    <w:rsid w:val="0000416D"/>
    <w:rsid w:val="0000561E"/>
    <w:rsid w:val="000056A0"/>
    <w:rsid w:val="000069BD"/>
    <w:rsid w:val="0001062E"/>
    <w:rsid w:val="00013E5F"/>
    <w:rsid w:val="00016F48"/>
    <w:rsid w:val="000175A0"/>
    <w:rsid w:val="000229C2"/>
    <w:rsid w:val="0002310C"/>
    <w:rsid w:val="00023BA3"/>
    <w:rsid w:val="00024A45"/>
    <w:rsid w:val="0003007E"/>
    <w:rsid w:val="00033453"/>
    <w:rsid w:val="0003389F"/>
    <w:rsid w:val="0003663D"/>
    <w:rsid w:val="000404F2"/>
    <w:rsid w:val="00041A9C"/>
    <w:rsid w:val="00045424"/>
    <w:rsid w:val="0005044B"/>
    <w:rsid w:val="00052B08"/>
    <w:rsid w:val="000530C6"/>
    <w:rsid w:val="00053F8B"/>
    <w:rsid w:val="00054222"/>
    <w:rsid w:val="00056590"/>
    <w:rsid w:val="0005746D"/>
    <w:rsid w:val="0006034C"/>
    <w:rsid w:val="00063929"/>
    <w:rsid w:val="000664E8"/>
    <w:rsid w:val="000664EC"/>
    <w:rsid w:val="0006730D"/>
    <w:rsid w:val="00067591"/>
    <w:rsid w:val="0007699D"/>
    <w:rsid w:val="0008188E"/>
    <w:rsid w:val="00081E04"/>
    <w:rsid w:val="000827AF"/>
    <w:rsid w:val="0008341A"/>
    <w:rsid w:val="00083904"/>
    <w:rsid w:val="00085000"/>
    <w:rsid w:val="00085B85"/>
    <w:rsid w:val="00086E25"/>
    <w:rsid w:val="00087370"/>
    <w:rsid w:val="00090BF8"/>
    <w:rsid w:val="00090BFD"/>
    <w:rsid w:val="00091A4C"/>
    <w:rsid w:val="00094907"/>
    <w:rsid w:val="00094FB9"/>
    <w:rsid w:val="0009735D"/>
    <w:rsid w:val="000A083E"/>
    <w:rsid w:val="000A08D5"/>
    <w:rsid w:val="000A1182"/>
    <w:rsid w:val="000A377F"/>
    <w:rsid w:val="000A6F0E"/>
    <w:rsid w:val="000B0943"/>
    <w:rsid w:val="000B09CE"/>
    <w:rsid w:val="000B0B5D"/>
    <w:rsid w:val="000B0DE1"/>
    <w:rsid w:val="000B640A"/>
    <w:rsid w:val="000D0AFC"/>
    <w:rsid w:val="000D5D91"/>
    <w:rsid w:val="000E0365"/>
    <w:rsid w:val="000F429F"/>
    <w:rsid w:val="000F549F"/>
    <w:rsid w:val="00106580"/>
    <w:rsid w:val="0011008E"/>
    <w:rsid w:val="0011051D"/>
    <w:rsid w:val="00110A20"/>
    <w:rsid w:val="00110C4C"/>
    <w:rsid w:val="00110E6A"/>
    <w:rsid w:val="00110F43"/>
    <w:rsid w:val="0011152A"/>
    <w:rsid w:val="00113A38"/>
    <w:rsid w:val="00115085"/>
    <w:rsid w:val="001159BE"/>
    <w:rsid w:val="00117255"/>
    <w:rsid w:val="00126864"/>
    <w:rsid w:val="00133266"/>
    <w:rsid w:val="00135472"/>
    <w:rsid w:val="001355E3"/>
    <w:rsid w:val="00137064"/>
    <w:rsid w:val="0013755D"/>
    <w:rsid w:val="00137EB6"/>
    <w:rsid w:val="00141B56"/>
    <w:rsid w:val="0015235D"/>
    <w:rsid w:val="001549A8"/>
    <w:rsid w:val="001566FF"/>
    <w:rsid w:val="00160584"/>
    <w:rsid w:val="00162346"/>
    <w:rsid w:val="00162BFB"/>
    <w:rsid w:val="00164A20"/>
    <w:rsid w:val="00166CB4"/>
    <w:rsid w:val="00174C77"/>
    <w:rsid w:val="00175D13"/>
    <w:rsid w:val="0018164A"/>
    <w:rsid w:val="00182354"/>
    <w:rsid w:val="00183017"/>
    <w:rsid w:val="0019326F"/>
    <w:rsid w:val="001945F1"/>
    <w:rsid w:val="001947CD"/>
    <w:rsid w:val="00197640"/>
    <w:rsid w:val="00197673"/>
    <w:rsid w:val="0019780C"/>
    <w:rsid w:val="00197ADA"/>
    <w:rsid w:val="001A25B5"/>
    <w:rsid w:val="001A33F7"/>
    <w:rsid w:val="001A359E"/>
    <w:rsid w:val="001A5055"/>
    <w:rsid w:val="001B0F6A"/>
    <w:rsid w:val="001B4E00"/>
    <w:rsid w:val="001C096B"/>
    <w:rsid w:val="001C1CAC"/>
    <w:rsid w:val="001C21D0"/>
    <w:rsid w:val="001C5570"/>
    <w:rsid w:val="001C6247"/>
    <w:rsid w:val="001D0265"/>
    <w:rsid w:val="001D42DC"/>
    <w:rsid w:val="001E3A89"/>
    <w:rsid w:val="001E3B83"/>
    <w:rsid w:val="001E5F0E"/>
    <w:rsid w:val="001F2D3B"/>
    <w:rsid w:val="001F34F9"/>
    <w:rsid w:val="001F3FEE"/>
    <w:rsid w:val="001F7889"/>
    <w:rsid w:val="00200658"/>
    <w:rsid w:val="00200D62"/>
    <w:rsid w:val="00202561"/>
    <w:rsid w:val="00204459"/>
    <w:rsid w:val="0020690D"/>
    <w:rsid w:val="00210782"/>
    <w:rsid w:val="00213234"/>
    <w:rsid w:val="0021344E"/>
    <w:rsid w:val="00215A3D"/>
    <w:rsid w:val="00224814"/>
    <w:rsid w:val="00225DFD"/>
    <w:rsid w:val="00227093"/>
    <w:rsid w:val="002311E8"/>
    <w:rsid w:val="00232815"/>
    <w:rsid w:val="002346EC"/>
    <w:rsid w:val="0024209A"/>
    <w:rsid w:val="00242371"/>
    <w:rsid w:val="00246099"/>
    <w:rsid w:val="002474D4"/>
    <w:rsid w:val="002536AF"/>
    <w:rsid w:val="00256346"/>
    <w:rsid w:val="002603D5"/>
    <w:rsid w:val="00261637"/>
    <w:rsid w:val="00262328"/>
    <w:rsid w:val="00263FEC"/>
    <w:rsid w:val="00264789"/>
    <w:rsid w:val="00264A4D"/>
    <w:rsid w:val="0026762D"/>
    <w:rsid w:val="002706E8"/>
    <w:rsid w:val="00271161"/>
    <w:rsid w:val="0027210E"/>
    <w:rsid w:val="00272616"/>
    <w:rsid w:val="00276080"/>
    <w:rsid w:val="00276E4E"/>
    <w:rsid w:val="00281036"/>
    <w:rsid w:val="002815A5"/>
    <w:rsid w:val="00283DDD"/>
    <w:rsid w:val="0029009D"/>
    <w:rsid w:val="002931C2"/>
    <w:rsid w:val="002940A8"/>
    <w:rsid w:val="00297031"/>
    <w:rsid w:val="002970AA"/>
    <w:rsid w:val="0029746A"/>
    <w:rsid w:val="00297F42"/>
    <w:rsid w:val="002A0B84"/>
    <w:rsid w:val="002A17EE"/>
    <w:rsid w:val="002A4590"/>
    <w:rsid w:val="002A4991"/>
    <w:rsid w:val="002A590C"/>
    <w:rsid w:val="002A7F8B"/>
    <w:rsid w:val="002B4B1D"/>
    <w:rsid w:val="002B5B8B"/>
    <w:rsid w:val="002B5C33"/>
    <w:rsid w:val="002C0C58"/>
    <w:rsid w:val="002C4B55"/>
    <w:rsid w:val="002C663A"/>
    <w:rsid w:val="002C7100"/>
    <w:rsid w:val="002C7972"/>
    <w:rsid w:val="002D1843"/>
    <w:rsid w:val="002D2C5C"/>
    <w:rsid w:val="002E3AE5"/>
    <w:rsid w:val="002F04AD"/>
    <w:rsid w:val="002F2D07"/>
    <w:rsid w:val="003006FD"/>
    <w:rsid w:val="0030177C"/>
    <w:rsid w:val="0030285C"/>
    <w:rsid w:val="00303B2F"/>
    <w:rsid w:val="00307F3E"/>
    <w:rsid w:val="00310003"/>
    <w:rsid w:val="00310775"/>
    <w:rsid w:val="00311D1D"/>
    <w:rsid w:val="00311FC8"/>
    <w:rsid w:val="00312837"/>
    <w:rsid w:val="00312DD6"/>
    <w:rsid w:val="00314825"/>
    <w:rsid w:val="00314E84"/>
    <w:rsid w:val="00315E0F"/>
    <w:rsid w:val="00321473"/>
    <w:rsid w:val="00322981"/>
    <w:rsid w:val="00323524"/>
    <w:rsid w:val="00323D0B"/>
    <w:rsid w:val="003265DD"/>
    <w:rsid w:val="003302FE"/>
    <w:rsid w:val="00330789"/>
    <w:rsid w:val="00330B49"/>
    <w:rsid w:val="003317CB"/>
    <w:rsid w:val="00331874"/>
    <w:rsid w:val="003319A6"/>
    <w:rsid w:val="00333D17"/>
    <w:rsid w:val="00336A11"/>
    <w:rsid w:val="00337103"/>
    <w:rsid w:val="00340EA5"/>
    <w:rsid w:val="00342FF2"/>
    <w:rsid w:val="003525BB"/>
    <w:rsid w:val="00352BC6"/>
    <w:rsid w:val="00353859"/>
    <w:rsid w:val="00354289"/>
    <w:rsid w:val="00354C60"/>
    <w:rsid w:val="00355938"/>
    <w:rsid w:val="00355BEC"/>
    <w:rsid w:val="003615DC"/>
    <w:rsid w:val="00363B3E"/>
    <w:rsid w:val="00364CAE"/>
    <w:rsid w:val="003650F3"/>
    <w:rsid w:val="00365F51"/>
    <w:rsid w:val="00366695"/>
    <w:rsid w:val="003700A8"/>
    <w:rsid w:val="00370C96"/>
    <w:rsid w:val="00374D58"/>
    <w:rsid w:val="00376471"/>
    <w:rsid w:val="00376858"/>
    <w:rsid w:val="00380704"/>
    <w:rsid w:val="00380A51"/>
    <w:rsid w:val="003827F0"/>
    <w:rsid w:val="00385321"/>
    <w:rsid w:val="00395F57"/>
    <w:rsid w:val="00396231"/>
    <w:rsid w:val="003A2B2C"/>
    <w:rsid w:val="003A2C81"/>
    <w:rsid w:val="003A3D1A"/>
    <w:rsid w:val="003A62A4"/>
    <w:rsid w:val="003B0A6D"/>
    <w:rsid w:val="003B38B8"/>
    <w:rsid w:val="003B40DB"/>
    <w:rsid w:val="003B4354"/>
    <w:rsid w:val="003B5262"/>
    <w:rsid w:val="003B77A8"/>
    <w:rsid w:val="003C0C42"/>
    <w:rsid w:val="003C120E"/>
    <w:rsid w:val="003C1915"/>
    <w:rsid w:val="003C54F9"/>
    <w:rsid w:val="003C6CD3"/>
    <w:rsid w:val="003D279C"/>
    <w:rsid w:val="003D3925"/>
    <w:rsid w:val="003D7317"/>
    <w:rsid w:val="003D7F48"/>
    <w:rsid w:val="003E4C88"/>
    <w:rsid w:val="003E75D7"/>
    <w:rsid w:val="003F1E05"/>
    <w:rsid w:val="003F2E3C"/>
    <w:rsid w:val="003F6979"/>
    <w:rsid w:val="003F7C3F"/>
    <w:rsid w:val="00402181"/>
    <w:rsid w:val="00405009"/>
    <w:rsid w:val="0040739F"/>
    <w:rsid w:val="0041063D"/>
    <w:rsid w:val="00413300"/>
    <w:rsid w:val="00416F4B"/>
    <w:rsid w:val="00420F25"/>
    <w:rsid w:val="00421D44"/>
    <w:rsid w:val="00422573"/>
    <w:rsid w:val="00425E6B"/>
    <w:rsid w:val="00427FDF"/>
    <w:rsid w:val="00430067"/>
    <w:rsid w:val="00440DDF"/>
    <w:rsid w:val="00444209"/>
    <w:rsid w:val="00451DBB"/>
    <w:rsid w:val="00452B6C"/>
    <w:rsid w:val="004531E1"/>
    <w:rsid w:val="00453C1C"/>
    <w:rsid w:val="004541C4"/>
    <w:rsid w:val="00460487"/>
    <w:rsid w:val="00462D76"/>
    <w:rsid w:val="00463FD8"/>
    <w:rsid w:val="0046534A"/>
    <w:rsid w:val="004710E6"/>
    <w:rsid w:val="00473495"/>
    <w:rsid w:val="004753D9"/>
    <w:rsid w:val="0047592D"/>
    <w:rsid w:val="00476ED7"/>
    <w:rsid w:val="0048000B"/>
    <w:rsid w:val="004837B4"/>
    <w:rsid w:val="00483CFD"/>
    <w:rsid w:val="004863F8"/>
    <w:rsid w:val="00494B46"/>
    <w:rsid w:val="004A22FD"/>
    <w:rsid w:val="004A2397"/>
    <w:rsid w:val="004A25EF"/>
    <w:rsid w:val="004A3D6C"/>
    <w:rsid w:val="004B00CA"/>
    <w:rsid w:val="004B0C0F"/>
    <w:rsid w:val="004B3F8B"/>
    <w:rsid w:val="004C3BB3"/>
    <w:rsid w:val="004C4B5E"/>
    <w:rsid w:val="004C6728"/>
    <w:rsid w:val="004C6FB5"/>
    <w:rsid w:val="004D07B2"/>
    <w:rsid w:val="004D0D83"/>
    <w:rsid w:val="004D2BA7"/>
    <w:rsid w:val="004D2BAD"/>
    <w:rsid w:val="004D55D0"/>
    <w:rsid w:val="004E071C"/>
    <w:rsid w:val="004E0EEF"/>
    <w:rsid w:val="004E1585"/>
    <w:rsid w:val="004E308D"/>
    <w:rsid w:val="004E4BD0"/>
    <w:rsid w:val="004F3B47"/>
    <w:rsid w:val="004F51EC"/>
    <w:rsid w:val="00506787"/>
    <w:rsid w:val="005103C0"/>
    <w:rsid w:val="00510E4A"/>
    <w:rsid w:val="005112B7"/>
    <w:rsid w:val="005137D2"/>
    <w:rsid w:val="005205D5"/>
    <w:rsid w:val="00521993"/>
    <w:rsid w:val="00523F97"/>
    <w:rsid w:val="00524BC1"/>
    <w:rsid w:val="0052602F"/>
    <w:rsid w:val="00530948"/>
    <w:rsid w:val="00532B5B"/>
    <w:rsid w:val="005340BB"/>
    <w:rsid w:val="005342D7"/>
    <w:rsid w:val="005376C5"/>
    <w:rsid w:val="005444F3"/>
    <w:rsid w:val="005456C4"/>
    <w:rsid w:val="00545A2F"/>
    <w:rsid w:val="005469D2"/>
    <w:rsid w:val="00547FF9"/>
    <w:rsid w:val="00553A86"/>
    <w:rsid w:val="00553EC4"/>
    <w:rsid w:val="00557447"/>
    <w:rsid w:val="00560859"/>
    <w:rsid w:val="00561F2D"/>
    <w:rsid w:val="00564370"/>
    <w:rsid w:val="00570B61"/>
    <w:rsid w:val="005727FB"/>
    <w:rsid w:val="00577494"/>
    <w:rsid w:val="0057767C"/>
    <w:rsid w:val="0057790A"/>
    <w:rsid w:val="00580330"/>
    <w:rsid w:val="0058164F"/>
    <w:rsid w:val="00583538"/>
    <w:rsid w:val="00585036"/>
    <w:rsid w:val="00585AB0"/>
    <w:rsid w:val="00585B1F"/>
    <w:rsid w:val="0059092D"/>
    <w:rsid w:val="005957FE"/>
    <w:rsid w:val="005A0C3E"/>
    <w:rsid w:val="005A0FC6"/>
    <w:rsid w:val="005A1000"/>
    <w:rsid w:val="005A1051"/>
    <w:rsid w:val="005A19F5"/>
    <w:rsid w:val="005A1C2D"/>
    <w:rsid w:val="005A49EB"/>
    <w:rsid w:val="005A7943"/>
    <w:rsid w:val="005A7B76"/>
    <w:rsid w:val="005B11C2"/>
    <w:rsid w:val="005B1FCF"/>
    <w:rsid w:val="005B5420"/>
    <w:rsid w:val="005B5F67"/>
    <w:rsid w:val="005B7DC4"/>
    <w:rsid w:val="005C153C"/>
    <w:rsid w:val="005C3143"/>
    <w:rsid w:val="005C37CF"/>
    <w:rsid w:val="005C6D29"/>
    <w:rsid w:val="005D070C"/>
    <w:rsid w:val="005D396A"/>
    <w:rsid w:val="005D3A3A"/>
    <w:rsid w:val="005D438E"/>
    <w:rsid w:val="005D5A63"/>
    <w:rsid w:val="005D5B56"/>
    <w:rsid w:val="005D795A"/>
    <w:rsid w:val="005E0F43"/>
    <w:rsid w:val="005E5984"/>
    <w:rsid w:val="005E7062"/>
    <w:rsid w:val="005E74EC"/>
    <w:rsid w:val="005F0079"/>
    <w:rsid w:val="005F0701"/>
    <w:rsid w:val="005F3CD6"/>
    <w:rsid w:val="005F4096"/>
    <w:rsid w:val="005F46AA"/>
    <w:rsid w:val="005F47A5"/>
    <w:rsid w:val="005F687F"/>
    <w:rsid w:val="005F7D5D"/>
    <w:rsid w:val="00600932"/>
    <w:rsid w:val="0060185D"/>
    <w:rsid w:val="00606317"/>
    <w:rsid w:val="00606670"/>
    <w:rsid w:val="0061089F"/>
    <w:rsid w:val="006124AA"/>
    <w:rsid w:val="00615BE1"/>
    <w:rsid w:val="006160EC"/>
    <w:rsid w:val="0062111A"/>
    <w:rsid w:val="00624B01"/>
    <w:rsid w:val="00624B46"/>
    <w:rsid w:val="0062589D"/>
    <w:rsid w:val="00633C10"/>
    <w:rsid w:val="00635293"/>
    <w:rsid w:val="006359BB"/>
    <w:rsid w:val="00640589"/>
    <w:rsid w:val="00647015"/>
    <w:rsid w:val="00653731"/>
    <w:rsid w:val="0065535F"/>
    <w:rsid w:val="00655759"/>
    <w:rsid w:val="00656FAF"/>
    <w:rsid w:val="00657CED"/>
    <w:rsid w:val="006633AB"/>
    <w:rsid w:val="00663ABB"/>
    <w:rsid w:val="00663C5F"/>
    <w:rsid w:val="00666B7D"/>
    <w:rsid w:val="00667CF8"/>
    <w:rsid w:val="006737F2"/>
    <w:rsid w:val="0067584B"/>
    <w:rsid w:val="00676FF5"/>
    <w:rsid w:val="00681E74"/>
    <w:rsid w:val="00681FA4"/>
    <w:rsid w:val="00682896"/>
    <w:rsid w:val="00682C89"/>
    <w:rsid w:val="00686D37"/>
    <w:rsid w:val="00691A1C"/>
    <w:rsid w:val="006923D8"/>
    <w:rsid w:val="00695164"/>
    <w:rsid w:val="00695AA5"/>
    <w:rsid w:val="00696B23"/>
    <w:rsid w:val="00696F55"/>
    <w:rsid w:val="006A1307"/>
    <w:rsid w:val="006A36A3"/>
    <w:rsid w:val="006A41BD"/>
    <w:rsid w:val="006A46FF"/>
    <w:rsid w:val="006A5799"/>
    <w:rsid w:val="006B01BA"/>
    <w:rsid w:val="006B3847"/>
    <w:rsid w:val="006B42A5"/>
    <w:rsid w:val="006B50CA"/>
    <w:rsid w:val="006B601E"/>
    <w:rsid w:val="006C053A"/>
    <w:rsid w:val="006C0BD6"/>
    <w:rsid w:val="006C10A6"/>
    <w:rsid w:val="006C3CAF"/>
    <w:rsid w:val="006C4FE0"/>
    <w:rsid w:val="006C5905"/>
    <w:rsid w:val="006D05B5"/>
    <w:rsid w:val="006D20DD"/>
    <w:rsid w:val="006D2E30"/>
    <w:rsid w:val="006D4500"/>
    <w:rsid w:val="006D4EEC"/>
    <w:rsid w:val="006E15E1"/>
    <w:rsid w:val="006E34E1"/>
    <w:rsid w:val="006E537A"/>
    <w:rsid w:val="006E537E"/>
    <w:rsid w:val="006E7CFC"/>
    <w:rsid w:val="006F2B39"/>
    <w:rsid w:val="006F44D5"/>
    <w:rsid w:val="00701948"/>
    <w:rsid w:val="0070422C"/>
    <w:rsid w:val="00704D56"/>
    <w:rsid w:val="00705959"/>
    <w:rsid w:val="007156C0"/>
    <w:rsid w:val="007231DC"/>
    <w:rsid w:val="007269B5"/>
    <w:rsid w:val="007342EC"/>
    <w:rsid w:val="007350A3"/>
    <w:rsid w:val="00736296"/>
    <w:rsid w:val="007379F5"/>
    <w:rsid w:val="007464EB"/>
    <w:rsid w:val="007471F6"/>
    <w:rsid w:val="007475F2"/>
    <w:rsid w:val="00747B12"/>
    <w:rsid w:val="00747DD4"/>
    <w:rsid w:val="00750272"/>
    <w:rsid w:val="007527B9"/>
    <w:rsid w:val="00754926"/>
    <w:rsid w:val="0075519D"/>
    <w:rsid w:val="00757FAF"/>
    <w:rsid w:val="00762CDE"/>
    <w:rsid w:val="00763D9D"/>
    <w:rsid w:val="0076430E"/>
    <w:rsid w:val="00765DC7"/>
    <w:rsid w:val="007812FF"/>
    <w:rsid w:val="00781F72"/>
    <w:rsid w:val="00782D1E"/>
    <w:rsid w:val="0078482D"/>
    <w:rsid w:val="00791A21"/>
    <w:rsid w:val="00791ECF"/>
    <w:rsid w:val="00792487"/>
    <w:rsid w:val="00795BAB"/>
    <w:rsid w:val="00797C7E"/>
    <w:rsid w:val="007A6E9E"/>
    <w:rsid w:val="007B2640"/>
    <w:rsid w:val="007B2A75"/>
    <w:rsid w:val="007B2F49"/>
    <w:rsid w:val="007B5FBA"/>
    <w:rsid w:val="007B6A5F"/>
    <w:rsid w:val="007C089C"/>
    <w:rsid w:val="007C099F"/>
    <w:rsid w:val="007C0CE2"/>
    <w:rsid w:val="007C52C5"/>
    <w:rsid w:val="007C5F99"/>
    <w:rsid w:val="007D14B5"/>
    <w:rsid w:val="007D1587"/>
    <w:rsid w:val="007D1FE6"/>
    <w:rsid w:val="007D2506"/>
    <w:rsid w:val="007D5155"/>
    <w:rsid w:val="007D5A3A"/>
    <w:rsid w:val="007D6D5D"/>
    <w:rsid w:val="007E031F"/>
    <w:rsid w:val="007E39CA"/>
    <w:rsid w:val="007E3F24"/>
    <w:rsid w:val="007E4179"/>
    <w:rsid w:val="007E4844"/>
    <w:rsid w:val="007E4F96"/>
    <w:rsid w:val="007E5EBE"/>
    <w:rsid w:val="007F1232"/>
    <w:rsid w:val="007F3568"/>
    <w:rsid w:val="007F597D"/>
    <w:rsid w:val="007F7B95"/>
    <w:rsid w:val="00800805"/>
    <w:rsid w:val="008038A8"/>
    <w:rsid w:val="00811ABB"/>
    <w:rsid w:val="00813C4C"/>
    <w:rsid w:val="008161BE"/>
    <w:rsid w:val="00823401"/>
    <w:rsid w:val="00823956"/>
    <w:rsid w:val="0082585E"/>
    <w:rsid w:val="0082591F"/>
    <w:rsid w:val="0082672D"/>
    <w:rsid w:val="00827A6A"/>
    <w:rsid w:val="008365B0"/>
    <w:rsid w:val="00837145"/>
    <w:rsid w:val="0083742A"/>
    <w:rsid w:val="0083772D"/>
    <w:rsid w:val="008405EB"/>
    <w:rsid w:val="0084417D"/>
    <w:rsid w:val="00845114"/>
    <w:rsid w:val="00845387"/>
    <w:rsid w:val="0084541A"/>
    <w:rsid w:val="00846143"/>
    <w:rsid w:val="00846D04"/>
    <w:rsid w:val="00852063"/>
    <w:rsid w:val="00855BB2"/>
    <w:rsid w:val="008573CC"/>
    <w:rsid w:val="00857C90"/>
    <w:rsid w:val="008612A8"/>
    <w:rsid w:val="00862BCC"/>
    <w:rsid w:val="00863B38"/>
    <w:rsid w:val="00864DF8"/>
    <w:rsid w:val="008677D3"/>
    <w:rsid w:val="00871BF2"/>
    <w:rsid w:val="0087578B"/>
    <w:rsid w:val="00876B3A"/>
    <w:rsid w:val="00881CC1"/>
    <w:rsid w:val="0088296D"/>
    <w:rsid w:val="00884D25"/>
    <w:rsid w:val="00886085"/>
    <w:rsid w:val="008909DF"/>
    <w:rsid w:val="00890AE2"/>
    <w:rsid w:val="00892442"/>
    <w:rsid w:val="00892562"/>
    <w:rsid w:val="00893555"/>
    <w:rsid w:val="00894612"/>
    <w:rsid w:val="0089738E"/>
    <w:rsid w:val="008A172E"/>
    <w:rsid w:val="008A1C76"/>
    <w:rsid w:val="008B2AC9"/>
    <w:rsid w:val="008B38BF"/>
    <w:rsid w:val="008B72A2"/>
    <w:rsid w:val="008B7918"/>
    <w:rsid w:val="008C28EA"/>
    <w:rsid w:val="008C2D97"/>
    <w:rsid w:val="008C5EB7"/>
    <w:rsid w:val="008C7E96"/>
    <w:rsid w:val="008D7956"/>
    <w:rsid w:val="008E0941"/>
    <w:rsid w:val="008E0B90"/>
    <w:rsid w:val="008E0F87"/>
    <w:rsid w:val="008E1434"/>
    <w:rsid w:val="008E14EC"/>
    <w:rsid w:val="008E2972"/>
    <w:rsid w:val="008E2D7E"/>
    <w:rsid w:val="008E392D"/>
    <w:rsid w:val="008E41CC"/>
    <w:rsid w:val="008E47E0"/>
    <w:rsid w:val="008F3E58"/>
    <w:rsid w:val="008F7885"/>
    <w:rsid w:val="00904157"/>
    <w:rsid w:val="00904722"/>
    <w:rsid w:val="00906585"/>
    <w:rsid w:val="009119F8"/>
    <w:rsid w:val="00912C9F"/>
    <w:rsid w:val="0091564E"/>
    <w:rsid w:val="009200C3"/>
    <w:rsid w:val="00920223"/>
    <w:rsid w:val="00920C8F"/>
    <w:rsid w:val="0092122A"/>
    <w:rsid w:val="009218D0"/>
    <w:rsid w:val="00922694"/>
    <w:rsid w:val="00923715"/>
    <w:rsid w:val="00924A61"/>
    <w:rsid w:val="00926B5D"/>
    <w:rsid w:val="009275A7"/>
    <w:rsid w:val="0093071D"/>
    <w:rsid w:val="00931180"/>
    <w:rsid w:val="00931BFA"/>
    <w:rsid w:val="00933F27"/>
    <w:rsid w:val="0093440E"/>
    <w:rsid w:val="00936D7B"/>
    <w:rsid w:val="00940AB1"/>
    <w:rsid w:val="009500ED"/>
    <w:rsid w:val="009507C2"/>
    <w:rsid w:val="0095193E"/>
    <w:rsid w:val="009526B9"/>
    <w:rsid w:val="009534EC"/>
    <w:rsid w:val="0095396A"/>
    <w:rsid w:val="009539F0"/>
    <w:rsid w:val="009554F4"/>
    <w:rsid w:val="009557A7"/>
    <w:rsid w:val="00960906"/>
    <w:rsid w:val="0096255B"/>
    <w:rsid w:val="00963FD2"/>
    <w:rsid w:val="009679C6"/>
    <w:rsid w:val="0097125D"/>
    <w:rsid w:val="00974B57"/>
    <w:rsid w:val="0097539A"/>
    <w:rsid w:val="00975CA6"/>
    <w:rsid w:val="00977BF7"/>
    <w:rsid w:val="00977C35"/>
    <w:rsid w:val="0098058D"/>
    <w:rsid w:val="00982C9C"/>
    <w:rsid w:val="009849CE"/>
    <w:rsid w:val="00987BB6"/>
    <w:rsid w:val="0099170D"/>
    <w:rsid w:val="00993969"/>
    <w:rsid w:val="00993E1B"/>
    <w:rsid w:val="0099534E"/>
    <w:rsid w:val="009A0988"/>
    <w:rsid w:val="009A354C"/>
    <w:rsid w:val="009A41B6"/>
    <w:rsid w:val="009A5709"/>
    <w:rsid w:val="009A6BC1"/>
    <w:rsid w:val="009A70EA"/>
    <w:rsid w:val="009A7E24"/>
    <w:rsid w:val="009A7E37"/>
    <w:rsid w:val="009B28A4"/>
    <w:rsid w:val="009C186B"/>
    <w:rsid w:val="009C2F5F"/>
    <w:rsid w:val="009C5BDA"/>
    <w:rsid w:val="009D3492"/>
    <w:rsid w:val="009D5450"/>
    <w:rsid w:val="009D6B63"/>
    <w:rsid w:val="009D7AB0"/>
    <w:rsid w:val="009E03CF"/>
    <w:rsid w:val="009E402C"/>
    <w:rsid w:val="009E4DFB"/>
    <w:rsid w:val="009E5BCB"/>
    <w:rsid w:val="009F6EA2"/>
    <w:rsid w:val="009F6F21"/>
    <w:rsid w:val="009F733E"/>
    <w:rsid w:val="00A01416"/>
    <w:rsid w:val="00A03625"/>
    <w:rsid w:val="00A03949"/>
    <w:rsid w:val="00A03B03"/>
    <w:rsid w:val="00A04975"/>
    <w:rsid w:val="00A051E7"/>
    <w:rsid w:val="00A06756"/>
    <w:rsid w:val="00A0795C"/>
    <w:rsid w:val="00A1104F"/>
    <w:rsid w:val="00A1123D"/>
    <w:rsid w:val="00A16C8A"/>
    <w:rsid w:val="00A17F2D"/>
    <w:rsid w:val="00A20131"/>
    <w:rsid w:val="00A206C6"/>
    <w:rsid w:val="00A2156E"/>
    <w:rsid w:val="00A22363"/>
    <w:rsid w:val="00A225DA"/>
    <w:rsid w:val="00A2262B"/>
    <w:rsid w:val="00A2463F"/>
    <w:rsid w:val="00A249B6"/>
    <w:rsid w:val="00A25F37"/>
    <w:rsid w:val="00A2717C"/>
    <w:rsid w:val="00A30C50"/>
    <w:rsid w:val="00A31D6B"/>
    <w:rsid w:val="00A3406D"/>
    <w:rsid w:val="00A42626"/>
    <w:rsid w:val="00A42A2C"/>
    <w:rsid w:val="00A45C93"/>
    <w:rsid w:val="00A46BCE"/>
    <w:rsid w:val="00A475BA"/>
    <w:rsid w:val="00A514A8"/>
    <w:rsid w:val="00A51816"/>
    <w:rsid w:val="00A544E7"/>
    <w:rsid w:val="00A5463B"/>
    <w:rsid w:val="00A54EA1"/>
    <w:rsid w:val="00A5565B"/>
    <w:rsid w:val="00A5630D"/>
    <w:rsid w:val="00A57B82"/>
    <w:rsid w:val="00A6059D"/>
    <w:rsid w:val="00A61BC4"/>
    <w:rsid w:val="00A63C8E"/>
    <w:rsid w:val="00A67419"/>
    <w:rsid w:val="00A70483"/>
    <w:rsid w:val="00A74AA8"/>
    <w:rsid w:val="00A751D0"/>
    <w:rsid w:val="00A75988"/>
    <w:rsid w:val="00A80F6B"/>
    <w:rsid w:val="00A85ED4"/>
    <w:rsid w:val="00A92FF5"/>
    <w:rsid w:val="00A93D9A"/>
    <w:rsid w:val="00A9433E"/>
    <w:rsid w:val="00A95282"/>
    <w:rsid w:val="00A957A6"/>
    <w:rsid w:val="00A958D6"/>
    <w:rsid w:val="00AA269E"/>
    <w:rsid w:val="00AA2C5D"/>
    <w:rsid w:val="00AA744B"/>
    <w:rsid w:val="00AA78F6"/>
    <w:rsid w:val="00AB0025"/>
    <w:rsid w:val="00AB0101"/>
    <w:rsid w:val="00AB07CC"/>
    <w:rsid w:val="00AB203B"/>
    <w:rsid w:val="00AB32C0"/>
    <w:rsid w:val="00AB5A1D"/>
    <w:rsid w:val="00AC0BF8"/>
    <w:rsid w:val="00AC1F33"/>
    <w:rsid w:val="00AC294E"/>
    <w:rsid w:val="00AD0B9F"/>
    <w:rsid w:val="00AD0DF7"/>
    <w:rsid w:val="00AD5056"/>
    <w:rsid w:val="00AD510B"/>
    <w:rsid w:val="00AD7428"/>
    <w:rsid w:val="00AE1B14"/>
    <w:rsid w:val="00AE3390"/>
    <w:rsid w:val="00AF2CA8"/>
    <w:rsid w:val="00AF40A5"/>
    <w:rsid w:val="00B02E39"/>
    <w:rsid w:val="00B04A8D"/>
    <w:rsid w:val="00B06D0F"/>
    <w:rsid w:val="00B10CE8"/>
    <w:rsid w:val="00B10D51"/>
    <w:rsid w:val="00B126C9"/>
    <w:rsid w:val="00B238ED"/>
    <w:rsid w:val="00B24190"/>
    <w:rsid w:val="00B308BB"/>
    <w:rsid w:val="00B35FA6"/>
    <w:rsid w:val="00B37CD1"/>
    <w:rsid w:val="00B4030B"/>
    <w:rsid w:val="00B4169E"/>
    <w:rsid w:val="00B42222"/>
    <w:rsid w:val="00B422E1"/>
    <w:rsid w:val="00B42B24"/>
    <w:rsid w:val="00B43E82"/>
    <w:rsid w:val="00B44645"/>
    <w:rsid w:val="00B4616A"/>
    <w:rsid w:val="00B46919"/>
    <w:rsid w:val="00B46D2A"/>
    <w:rsid w:val="00B50004"/>
    <w:rsid w:val="00B51343"/>
    <w:rsid w:val="00B522CE"/>
    <w:rsid w:val="00B524F1"/>
    <w:rsid w:val="00B532D9"/>
    <w:rsid w:val="00B57E73"/>
    <w:rsid w:val="00B60397"/>
    <w:rsid w:val="00B63608"/>
    <w:rsid w:val="00B63D6B"/>
    <w:rsid w:val="00B64854"/>
    <w:rsid w:val="00B64C19"/>
    <w:rsid w:val="00B652B2"/>
    <w:rsid w:val="00B66026"/>
    <w:rsid w:val="00B70A2B"/>
    <w:rsid w:val="00B71B86"/>
    <w:rsid w:val="00B74206"/>
    <w:rsid w:val="00B746F9"/>
    <w:rsid w:val="00B74AA6"/>
    <w:rsid w:val="00B80B32"/>
    <w:rsid w:val="00B82184"/>
    <w:rsid w:val="00B8258A"/>
    <w:rsid w:val="00B844EA"/>
    <w:rsid w:val="00B8582D"/>
    <w:rsid w:val="00B85AB1"/>
    <w:rsid w:val="00B91650"/>
    <w:rsid w:val="00B93BDC"/>
    <w:rsid w:val="00B97BA9"/>
    <w:rsid w:val="00BA26D5"/>
    <w:rsid w:val="00BA4955"/>
    <w:rsid w:val="00BA4C09"/>
    <w:rsid w:val="00BA780C"/>
    <w:rsid w:val="00BB17BD"/>
    <w:rsid w:val="00BB68ED"/>
    <w:rsid w:val="00BC3862"/>
    <w:rsid w:val="00BC50BD"/>
    <w:rsid w:val="00BC7B63"/>
    <w:rsid w:val="00BD0A2E"/>
    <w:rsid w:val="00BD1251"/>
    <w:rsid w:val="00BD4230"/>
    <w:rsid w:val="00BD57B7"/>
    <w:rsid w:val="00BE077B"/>
    <w:rsid w:val="00BE110B"/>
    <w:rsid w:val="00BE2CBB"/>
    <w:rsid w:val="00BE2F8E"/>
    <w:rsid w:val="00BE52D8"/>
    <w:rsid w:val="00BF5F22"/>
    <w:rsid w:val="00C0064A"/>
    <w:rsid w:val="00C0300F"/>
    <w:rsid w:val="00C0419B"/>
    <w:rsid w:val="00C10BA2"/>
    <w:rsid w:val="00C10CDD"/>
    <w:rsid w:val="00C11031"/>
    <w:rsid w:val="00C140A0"/>
    <w:rsid w:val="00C174F3"/>
    <w:rsid w:val="00C17D67"/>
    <w:rsid w:val="00C17F23"/>
    <w:rsid w:val="00C30B9D"/>
    <w:rsid w:val="00C32578"/>
    <w:rsid w:val="00C33118"/>
    <w:rsid w:val="00C37FC2"/>
    <w:rsid w:val="00C40657"/>
    <w:rsid w:val="00C43115"/>
    <w:rsid w:val="00C43B23"/>
    <w:rsid w:val="00C44262"/>
    <w:rsid w:val="00C55331"/>
    <w:rsid w:val="00C562C9"/>
    <w:rsid w:val="00C56382"/>
    <w:rsid w:val="00C5667D"/>
    <w:rsid w:val="00C60446"/>
    <w:rsid w:val="00C628CD"/>
    <w:rsid w:val="00C62C9A"/>
    <w:rsid w:val="00C62FBD"/>
    <w:rsid w:val="00C66C89"/>
    <w:rsid w:val="00C66E3A"/>
    <w:rsid w:val="00C67A1E"/>
    <w:rsid w:val="00C7027F"/>
    <w:rsid w:val="00C730CF"/>
    <w:rsid w:val="00C748B7"/>
    <w:rsid w:val="00C76663"/>
    <w:rsid w:val="00C8519E"/>
    <w:rsid w:val="00C87C5B"/>
    <w:rsid w:val="00C95F94"/>
    <w:rsid w:val="00CA0185"/>
    <w:rsid w:val="00CA39D4"/>
    <w:rsid w:val="00CA74E3"/>
    <w:rsid w:val="00CB1A70"/>
    <w:rsid w:val="00CB29F9"/>
    <w:rsid w:val="00CB2D75"/>
    <w:rsid w:val="00CB4767"/>
    <w:rsid w:val="00CB6065"/>
    <w:rsid w:val="00CB6CCC"/>
    <w:rsid w:val="00CB7C9B"/>
    <w:rsid w:val="00CC1E49"/>
    <w:rsid w:val="00CC5816"/>
    <w:rsid w:val="00CC611C"/>
    <w:rsid w:val="00CC6940"/>
    <w:rsid w:val="00CD1AD7"/>
    <w:rsid w:val="00CD2A93"/>
    <w:rsid w:val="00CE02B5"/>
    <w:rsid w:val="00CE1A74"/>
    <w:rsid w:val="00CE332E"/>
    <w:rsid w:val="00CE669C"/>
    <w:rsid w:val="00CF07EF"/>
    <w:rsid w:val="00CF0C89"/>
    <w:rsid w:val="00CF4472"/>
    <w:rsid w:val="00CF7EF1"/>
    <w:rsid w:val="00D02934"/>
    <w:rsid w:val="00D12B32"/>
    <w:rsid w:val="00D15F39"/>
    <w:rsid w:val="00D17323"/>
    <w:rsid w:val="00D21857"/>
    <w:rsid w:val="00D274B7"/>
    <w:rsid w:val="00D3048F"/>
    <w:rsid w:val="00D346C1"/>
    <w:rsid w:val="00D34DD9"/>
    <w:rsid w:val="00D40ECE"/>
    <w:rsid w:val="00D4348E"/>
    <w:rsid w:val="00D45921"/>
    <w:rsid w:val="00D5091A"/>
    <w:rsid w:val="00D50A89"/>
    <w:rsid w:val="00D50D12"/>
    <w:rsid w:val="00D53304"/>
    <w:rsid w:val="00D5770D"/>
    <w:rsid w:val="00D57A43"/>
    <w:rsid w:val="00D6147D"/>
    <w:rsid w:val="00D6363A"/>
    <w:rsid w:val="00D678FB"/>
    <w:rsid w:val="00D73395"/>
    <w:rsid w:val="00D748F5"/>
    <w:rsid w:val="00D76766"/>
    <w:rsid w:val="00D768FE"/>
    <w:rsid w:val="00D76F10"/>
    <w:rsid w:val="00D80D6F"/>
    <w:rsid w:val="00D81DBC"/>
    <w:rsid w:val="00D83457"/>
    <w:rsid w:val="00D86A50"/>
    <w:rsid w:val="00D87A83"/>
    <w:rsid w:val="00D912B5"/>
    <w:rsid w:val="00D93C6B"/>
    <w:rsid w:val="00D942A3"/>
    <w:rsid w:val="00D97EBC"/>
    <w:rsid w:val="00DA4BD0"/>
    <w:rsid w:val="00DA5BE3"/>
    <w:rsid w:val="00DA639D"/>
    <w:rsid w:val="00DA6670"/>
    <w:rsid w:val="00DA6DC3"/>
    <w:rsid w:val="00DA714A"/>
    <w:rsid w:val="00DB0C66"/>
    <w:rsid w:val="00DB7707"/>
    <w:rsid w:val="00DB7852"/>
    <w:rsid w:val="00DC0224"/>
    <w:rsid w:val="00DC1908"/>
    <w:rsid w:val="00DC1A76"/>
    <w:rsid w:val="00DC48B5"/>
    <w:rsid w:val="00DC58BC"/>
    <w:rsid w:val="00DD067E"/>
    <w:rsid w:val="00DD0B75"/>
    <w:rsid w:val="00DD347F"/>
    <w:rsid w:val="00DD7EA0"/>
    <w:rsid w:val="00DE0021"/>
    <w:rsid w:val="00DE0C59"/>
    <w:rsid w:val="00DE1390"/>
    <w:rsid w:val="00DE17C9"/>
    <w:rsid w:val="00DE307F"/>
    <w:rsid w:val="00DE3C61"/>
    <w:rsid w:val="00DE61EF"/>
    <w:rsid w:val="00DF29E1"/>
    <w:rsid w:val="00DF5973"/>
    <w:rsid w:val="00DF6360"/>
    <w:rsid w:val="00E02158"/>
    <w:rsid w:val="00E042EF"/>
    <w:rsid w:val="00E14A9C"/>
    <w:rsid w:val="00E16822"/>
    <w:rsid w:val="00E261A0"/>
    <w:rsid w:val="00E265CF"/>
    <w:rsid w:val="00E278DD"/>
    <w:rsid w:val="00E40DAD"/>
    <w:rsid w:val="00E411C3"/>
    <w:rsid w:val="00E4414D"/>
    <w:rsid w:val="00E4468C"/>
    <w:rsid w:val="00E45BD1"/>
    <w:rsid w:val="00E52A0B"/>
    <w:rsid w:val="00E531F2"/>
    <w:rsid w:val="00E543A9"/>
    <w:rsid w:val="00E571B3"/>
    <w:rsid w:val="00E63FD6"/>
    <w:rsid w:val="00E7277C"/>
    <w:rsid w:val="00E7450D"/>
    <w:rsid w:val="00E75357"/>
    <w:rsid w:val="00E7705D"/>
    <w:rsid w:val="00E778F6"/>
    <w:rsid w:val="00E812E5"/>
    <w:rsid w:val="00E838A3"/>
    <w:rsid w:val="00E8548E"/>
    <w:rsid w:val="00E85FE1"/>
    <w:rsid w:val="00E87C8E"/>
    <w:rsid w:val="00E92758"/>
    <w:rsid w:val="00E927FE"/>
    <w:rsid w:val="00E950CD"/>
    <w:rsid w:val="00E952B9"/>
    <w:rsid w:val="00E9548A"/>
    <w:rsid w:val="00EA12FB"/>
    <w:rsid w:val="00EA1379"/>
    <w:rsid w:val="00EA2AE9"/>
    <w:rsid w:val="00EA3829"/>
    <w:rsid w:val="00EA6375"/>
    <w:rsid w:val="00EB0F43"/>
    <w:rsid w:val="00EB38F1"/>
    <w:rsid w:val="00EB3F21"/>
    <w:rsid w:val="00EB5EB6"/>
    <w:rsid w:val="00EC3D91"/>
    <w:rsid w:val="00EC6DD0"/>
    <w:rsid w:val="00ED1586"/>
    <w:rsid w:val="00ED1D15"/>
    <w:rsid w:val="00ED45C7"/>
    <w:rsid w:val="00ED4F61"/>
    <w:rsid w:val="00ED5256"/>
    <w:rsid w:val="00ED5C80"/>
    <w:rsid w:val="00ED6486"/>
    <w:rsid w:val="00EE094D"/>
    <w:rsid w:val="00EE2801"/>
    <w:rsid w:val="00EF2910"/>
    <w:rsid w:val="00EF4E69"/>
    <w:rsid w:val="00EF7BA3"/>
    <w:rsid w:val="00F03A4A"/>
    <w:rsid w:val="00F06936"/>
    <w:rsid w:val="00F06C40"/>
    <w:rsid w:val="00F11E2B"/>
    <w:rsid w:val="00F12682"/>
    <w:rsid w:val="00F171ED"/>
    <w:rsid w:val="00F1756E"/>
    <w:rsid w:val="00F17570"/>
    <w:rsid w:val="00F20F31"/>
    <w:rsid w:val="00F249FE"/>
    <w:rsid w:val="00F256C9"/>
    <w:rsid w:val="00F26F15"/>
    <w:rsid w:val="00F27C68"/>
    <w:rsid w:val="00F34C42"/>
    <w:rsid w:val="00F412D1"/>
    <w:rsid w:val="00F434F2"/>
    <w:rsid w:val="00F43577"/>
    <w:rsid w:val="00F45331"/>
    <w:rsid w:val="00F479CC"/>
    <w:rsid w:val="00F47F6E"/>
    <w:rsid w:val="00F500F1"/>
    <w:rsid w:val="00F51948"/>
    <w:rsid w:val="00F52D8A"/>
    <w:rsid w:val="00F52E70"/>
    <w:rsid w:val="00F56EB3"/>
    <w:rsid w:val="00F573E3"/>
    <w:rsid w:val="00F57BC4"/>
    <w:rsid w:val="00F62825"/>
    <w:rsid w:val="00F638D6"/>
    <w:rsid w:val="00F64AF6"/>
    <w:rsid w:val="00F70A97"/>
    <w:rsid w:val="00F71CAD"/>
    <w:rsid w:val="00F71DAC"/>
    <w:rsid w:val="00F7285D"/>
    <w:rsid w:val="00F73659"/>
    <w:rsid w:val="00F7748B"/>
    <w:rsid w:val="00F807E5"/>
    <w:rsid w:val="00F80BCE"/>
    <w:rsid w:val="00F93F12"/>
    <w:rsid w:val="00F94275"/>
    <w:rsid w:val="00F96003"/>
    <w:rsid w:val="00FA34AF"/>
    <w:rsid w:val="00FA413A"/>
    <w:rsid w:val="00FA5DD9"/>
    <w:rsid w:val="00FA628E"/>
    <w:rsid w:val="00FA7D3D"/>
    <w:rsid w:val="00FB1427"/>
    <w:rsid w:val="00FB3D7C"/>
    <w:rsid w:val="00FB5D4A"/>
    <w:rsid w:val="00FC0429"/>
    <w:rsid w:val="00FC18E8"/>
    <w:rsid w:val="00FC597D"/>
    <w:rsid w:val="00FC5A5E"/>
    <w:rsid w:val="00FD12F8"/>
    <w:rsid w:val="00FD64CB"/>
    <w:rsid w:val="00FD66A4"/>
    <w:rsid w:val="00FD7A5F"/>
    <w:rsid w:val="00FE021C"/>
    <w:rsid w:val="00FE2572"/>
    <w:rsid w:val="00FE48D7"/>
    <w:rsid w:val="00FE4ACB"/>
    <w:rsid w:val="00FE5BC4"/>
    <w:rsid w:val="00FE78CA"/>
    <w:rsid w:val="00FF120C"/>
    <w:rsid w:val="00FF1964"/>
    <w:rsid w:val="00FF2E48"/>
    <w:rsid w:val="00FF7701"/>
    <w:rsid w:val="00FF7DAA"/>
    <w:rsid w:val="00FF7ED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06FB4E"/>
  <w15:docId w15:val="{EA20B785-7ACB-450A-8687-E815AEF0A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numPr>
        <w:numId w:val="4"/>
      </w:numPr>
      <w:spacing w:before="480" w:after="0"/>
      <w:outlineLvl w:val="0"/>
    </w:pPr>
    <w:rPr>
      <w:rFonts w:ascii="Cambria" w:eastAsia="Cambria" w:hAnsi="Cambria" w:cs="Cambria"/>
      <w:b/>
      <w:color w:val="366091"/>
      <w:sz w:val="28"/>
      <w:szCs w:val="28"/>
    </w:rPr>
  </w:style>
  <w:style w:type="paragraph" w:styleId="Heading2">
    <w:name w:val="heading 2"/>
    <w:basedOn w:val="Normal"/>
    <w:next w:val="Normal"/>
    <w:uiPriority w:val="9"/>
    <w:unhideWhenUsed/>
    <w:qFormat/>
    <w:pPr>
      <w:keepNext/>
      <w:keepLines/>
      <w:numPr>
        <w:ilvl w:val="1"/>
        <w:numId w:val="4"/>
      </w:numPr>
      <w:spacing w:before="200" w:after="0"/>
      <w:outlineLvl w:val="1"/>
    </w:pPr>
    <w:rPr>
      <w:rFonts w:ascii="Cambria" w:eastAsia="Cambria" w:hAnsi="Cambria" w:cs="Cambria"/>
      <w:b/>
      <w:color w:val="4F81BD"/>
      <w:sz w:val="26"/>
      <w:szCs w:val="26"/>
    </w:rPr>
  </w:style>
  <w:style w:type="paragraph" w:styleId="Heading3">
    <w:name w:val="heading 3"/>
    <w:basedOn w:val="Normal"/>
    <w:next w:val="Normal"/>
    <w:uiPriority w:val="9"/>
    <w:unhideWhenUsed/>
    <w:qFormat/>
    <w:pPr>
      <w:keepNext/>
      <w:keepLines/>
      <w:numPr>
        <w:ilvl w:val="2"/>
        <w:numId w:val="4"/>
      </w:numPr>
      <w:spacing w:before="200" w:after="0"/>
      <w:outlineLvl w:val="2"/>
    </w:pPr>
    <w:rPr>
      <w:rFonts w:ascii="Cambria" w:eastAsia="Cambria" w:hAnsi="Cambria" w:cs="Cambria"/>
      <w:b/>
      <w:color w:val="4F81BD"/>
    </w:rPr>
  </w:style>
  <w:style w:type="paragraph" w:styleId="Heading4">
    <w:name w:val="heading 4"/>
    <w:basedOn w:val="Normal"/>
    <w:next w:val="Normal"/>
    <w:uiPriority w:val="9"/>
    <w:unhideWhenUsed/>
    <w:qFormat/>
    <w:pPr>
      <w:keepNext/>
      <w:keepLines/>
      <w:numPr>
        <w:ilvl w:val="3"/>
        <w:numId w:val="4"/>
      </w:numPr>
      <w:spacing w:before="200" w:after="0"/>
      <w:outlineLvl w:val="3"/>
    </w:pPr>
    <w:rPr>
      <w:rFonts w:ascii="Cambria" w:eastAsia="Cambria" w:hAnsi="Cambria" w:cs="Cambria"/>
      <w:b/>
      <w:i/>
      <w:color w:val="4F81BD"/>
    </w:rPr>
  </w:style>
  <w:style w:type="paragraph" w:styleId="Heading5">
    <w:name w:val="heading 5"/>
    <w:basedOn w:val="Normal"/>
    <w:next w:val="Normal"/>
    <w:uiPriority w:val="9"/>
    <w:unhideWhenUsed/>
    <w:qFormat/>
    <w:pPr>
      <w:keepNext/>
      <w:keepLines/>
      <w:numPr>
        <w:ilvl w:val="4"/>
        <w:numId w:val="4"/>
      </w:numPr>
      <w:spacing w:before="200" w:after="0"/>
      <w:outlineLvl w:val="4"/>
    </w:pPr>
    <w:rPr>
      <w:rFonts w:ascii="Cambria" w:eastAsia="Cambria" w:hAnsi="Cambria" w:cs="Cambria"/>
      <w:color w:val="243F61"/>
    </w:rPr>
  </w:style>
  <w:style w:type="paragraph" w:styleId="Heading6">
    <w:name w:val="heading 6"/>
    <w:basedOn w:val="Normal"/>
    <w:next w:val="Normal"/>
    <w:uiPriority w:val="9"/>
    <w:unhideWhenUsed/>
    <w:qFormat/>
    <w:pPr>
      <w:keepNext/>
      <w:keepLines/>
      <w:numPr>
        <w:ilvl w:val="5"/>
        <w:numId w:val="4"/>
      </w:numPr>
      <w:spacing w:before="200" w:after="0"/>
      <w:outlineLvl w:val="5"/>
    </w:pPr>
    <w:rPr>
      <w:rFonts w:ascii="Cambria" w:eastAsia="Cambria" w:hAnsi="Cambria" w:cs="Cambria"/>
      <w:i/>
      <w:color w:val="243F61"/>
    </w:rPr>
  </w:style>
  <w:style w:type="paragraph" w:styleId="Heading7">
    <w:name w:val="heading 7"/>
    <w:basedOn w:val="Normal"/>
    <w:next w:val="Normal"/>
    <w:link w:val="Heading7Char"/>
    <w:uiPriority w:val="9"/>
    <w:unhideWhenUsed/>
    <w:qFormat/>
    <w:rsid w:val="0082672D"/>
    <w:pPr>
      <w:keepNext/>
      <w:keepLines/>
      <w:numPr>
        <w:ilvl w:val="6"/>
        <w:numId w:val="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82672D"/>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2672D"/>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pBdr>
        <w:bottom w:val="single" w:sz="8" w:space="4" w:color="4F81BD"/>
      </w:pBdr>
      <w:spacing w:after="300" w:line="240" w:lineRule="auto"/>
    </w:pPr>
    <w:rPr>
      <w:rFonts w:ascii="Cambria" w:eastAsia="Cambria" w:hAnsi="Cambria" w:cs="Cambria"/>
      <w:color w:val="17365D"/>
      <w:sz w:val="52"/>
      <w:szCs w:val="52"/>
    </w:rPr>
  </w:style>
  <w:style w:type="paragraph" w:styleId="Subtitle">
    <w:name w:val="Subtitle"/>
    <w:basedOn w:val="Normal"/>
    <w:next w:val="Normal"/>
    <w:uiPriority w:val="11"/>
    <w:qFormat/>
    <w:rPr>
      <w:rFonts w:ascii="Cambria" w:eastAsia="Cambria" w:hAnsi="Cambria" w:cs="Cambria"/>
      <w:i/>
      <w:color w:val="4F81BD"/>
      <w:sz w:val="24"/>
      <w:szCs w:val="24"/>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pPr>
      <w:widowControl w:val="0"/>
      <w:jc w:val="both"/>
    </w:pPr>
    <w:tblPr>
      <w:tblStyleRowBandSize w:val="1"/>
      <w:tblStyleColBandSize w:val="1"/>
      <w:tblCellMar>
        <w:left w:w="115" w:type="dxa"/>
        <w:right w:w="115" w:type="dxa"/>
      </w:tblCellMar>
    </w:tblPr>
    <w:tcPr>
      <w:shd w:val="clear" w:color="auto" w:fill="auto"/>
    </w:tc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pPr>
      <w:widowControl w:val="0"/>
      <w:jc w:val="both"/>
    </w:pPr>
    <w:tblPr>
      <w:tblStyleRowBandSize w:val="1"/>
      <w:tblStyleColBandSize w:val="1"/>
      <w:tblCellMar>
        <w:left w:w="115" w:type="dxa"/>
        <w:right w:w="115" w:type="dxa"/>
      </w:tblCellMar>
    </w:tblPr>
    <w:tcPr>
      <w:shd w:val="clear" w:color="auto" w:fill="auto"/>
    </w:tc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8008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00805"/>
  </w:style>
  <w:style w:type="paragraph" w:styleId="Footer">
    <w:name w:val="footer"/>
    <w:basedOn w:val="Normal"/>
    <w:link w:val="FooterChar"/>
    <w:uiPriority w:val="99"/>
    <w:unhideWhenUsed/>
    <w:rsid w:val="008008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00805"/>
  </w:style>
  <w:style w:type="character" w:styleId="Hyperlink">
    <w:name w:val="Hyperlink"/>
    <w:basedOn w:val="DefaultParagraphFont"/>
    <w:uiPriority w:val="99"/>
    <w:unhideWhenUsed/>
    <w:rsid w:val="00314825"/>
    <w:rPr>
      <w:color w:val="0000FF" w:themeColor="hyperlink"/>
      <w:u w:val="single"/>
    </w:rPr>
  </w:style>
  <w:style w:type="character" w:customStyle="1" w:styleId="UnresolvedMention1">
    <w:name w:val="Unresolved Mention1"/>
    <w:basedOn w:val="DefaultParagraphFont"/>
    <w:uiPriority w:val="99"/>
    <w:semiHidden/>
    <w:unhideWhenUsed/>
    <w:rsid w:val="00314825"/>
    <w:rPr>
      <w:color w:val="605E5C"/>
      <w:shd w:val="clear" w:color="auto" w:fill="E1DFDD"/>
    </w:rPr>
  </w:style>
  <w:style w:type="paragraph" w:styleId="ListParagraph">
    <w:name w:val="List Paragraph"/>
    <w:basedOn w:val="Normal"/>
    <w:uiPriority w:val="34"/>
    <w:qFormat/>
    <w:rsid w:val="00C628CD"/>
    <w:pPr>
      <w:ind w:left="720"/>
      <w:contextualSpacing/>
    </w:pPr>
  </w:style>
  <w:style w:type="paragraph" w:styleId="TOC1">
    <w:name w:val="toc 1"/>
    <w:basedOn w:val="Normal"/>
    <w:next w:val="Normal"/>
    <w:autoRedefine/>
    <w:uiPriority w:val="39"/>
    <w:unhideWhenUsed/>
    <w:rsid w:val="00422573"/>
    <w:pPr>
      <w:spacing w:after="100"/>
    </w:pPr>
  </w:style>
  <w:style w:type="paragraph" w:styleId="TOC2">
    <w:name w:val="toc 2"/>
    <w:basedOn w:val="Normal"/>
    <w:next w:val="Normal"/>
    <w:autoRedefine/>
    <w:uiPriority w:val="39"/>
    <w:unhideWhenUsed/>
    <w:rsid w:val="00430067"/>
    <w:pPr>
      <w:spacing w:after="100"/>
      <w:ind w:left="220"/>
    </w:pPr>
  </w:style>
  <w:style w:type="paragraph" w:styleId="TOC3">
    <w:name w:val="toc 3"/>
    <w:basedOn w:val="Normal"/>
    <w:next w:val="Normal"/>
    <w:autoRedefine/>
    <w:uiPriority w:val="39"/>
    <w:unhideWhenUsed/>
    <w:rsid w:val="00A51816"/>
    <w:pPr>
      <w:spacing w:after="100"/>
      <w:ind w:left="440"/>
    </w:pPr>
  </w:style>
  <w:style w:type="character" w:styleId="UnresolvedMention">
    <w:name w:val="Unresolved Mention"/>
    <w:basedOn w:val="DefaultParagraphFont"/>
    <w:uiPriority w:val="99"/>
    <w:semiHidden/>
    <w:unhideWhenUsed/>
    <w:rsid w:val="00D6147D"/>
    <w:rPr>
      <w:color w:val="605E5C"/>
      <w:shd w:val="clear" w:color="auto" w:fill="E1DFDD"/>
    </w:rPr>
  </w:style>
  <w:style w:type="character" w:styleId="Emphasis">
    <w:name w:val="Emphasis"/>
    <w:basedOn w:val="DefaultParagraphFont"/>
    <w:uiPriority w:val="20"/>
    <w:qFormat/>
    <w:rsid w:val="008E0F87"/>
    <w:rPr>
      <w:i/>
      <w:iCs/>
    </w:rPr>
  </w:style>
  <w:style w:type="character" w:styleId="FollowedHyperlink">
    <w:name w:val="FollowedHyperlink"/>
    <w:basedOn w:val="DefaultParagraphFont"/>
    <w:uiPriority w:val="99"/>
    <w:semiHidden/>
    <w:unhideWhenUsed/>
    <w:rsid w:val="00E952B9"/>
    <w:rPr>
      <w:color w:val="800080" w:themeColor="followedHyperlink"/>
      <w:u w:val="single"/>
    </w:rPr>
  </w:style>
  <w:style w:type="paragraph" w:styleId="NoSpacing">
    <w:name w:val="No Spacing"/>
    <w:link w:val="NoSpacingChar"/>
    <w:uiPriority w:val="1"/>
    <w:qFormat/>
    <w:rsid w:val="008C28EA"/>
    <w:pPr>
      <w:spacing w:after="0" w:line="240" w:lineRule="auto"/>
    </w:pPr>
  </w:style>
  <w:style w:type="table" w:styleId="TableGrid">
    <w:name w:val="Table Grid"/>
    <w:basedOn w:val="TableNormal"/>
    <w:uiPriority w:val="39"/>
    <w:rsid w:val="000454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57CED"/>
    <w:pPr>
      <w:spacing w:line="240" w:lineRule="auto"/>
    </w:pPr>
    <w:rPr>
      <w:i/>
      <w:iCs/>
      <w:color w:val="1F497D" w:themeColor="text2"/>
      <w:sz w:val="18"/>
      <w:szCs w:val="18"/>
    </w:rPr>
  </w:style>
  <w:style w:type="paragraph" w:styleId="NormalWeb">
    <w:name w:val="Normal (Web)"/>
    <w:basedOn w:val="Normal"/>
    <w:uiPriority w:val="99"/>
    <w:semiHidden/>
    <w:unhideWhenUsed/>
    <w:rsid w:val="006B601E"/>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hgkelc">
    <w:name w:val="hgkelc"/>
    <w:basedOn w:val="DefaultParagraphFont"/>
    <w:rsid w:val="00936D7B"/>
  </w:style>
  <w:style w:type="character" w:customStyle="1" w:styleId="NoSpacingChar">
    <w:name w:val="No Spacing Char"/>
    <w:basedOn w:val="DefaultParagraphFont"/>
    <w:link w:val="NoSpacing"/>
    <w:uiPriority w:val="1"/>
    <w:rsid w:val="00E8548E"/>
  </w:style>
  <w:style w:type="character" w:styleId="CommentReference">
    <w:name w:val="annotation reference"/>
    <w:basedOn w:val="DefaultParagraphFont"/>
    <w:uiPriority w:val="99"/>
    <w:semiHidden/>
    <w:unhideWhenUsed/>
    <w:rsid w:val="00C30B9D"/>
    <w:rPr>
      <w:sz w:val="16"/>
      <w:szCs w:val="16"/>
    </w:rPr>
  </w:style>
  <w:style w:type="paragraph" w:styleId="CommentText">
    <w:name w:val="annotation text"/>
    <w:basedOn w:val="Normal"/>
    <w:link w:val="CommentTextChar"/>
    <w:uiPriority w:val="99"/>
    <w:semiHidden/>
    <w:unhideWhenUsed/>
    <w:rsid w:val="00C30B9D"/>
    <w:pPr>
      <w:spacing w:line="240" w:lineRule="auto"/>
    </w:pPr>
    <w:rPr>
      <w:sz w:val="20"/>
      <w:szCs w:val="20"/>
    </w:rPr>
  </w:style>
  <w:style w:type="character" w:customStyle="1" w:styleId="CommentTextChar">
    <w:name w:val="Comment Text Char"/>
    <w:basedOn w:val="DefaultParagraphFont"/>
    <w:link w:val="CommentText"/>
    <w:uiPriority w:val="99"/>
    <w:semiHidden/>
    <w:rsid w:val="00C30B9D"/>
    <w:rPr>
      <w:sz w:val="20"/>
      <w:szCs w:val="20"/>
    </w:rPr>
  </w:style>
  <w:style w:type="paragraph" w:styleId="CommentSubject">
    <w:name w:val="annotation subject"/>
    <w:basedOn w:val="CommentText"/>
    <w:next w:val="CommentText"/>
    <w:link w:val="CommentSubjectChar"/>
    <w:uiPriority w:val="99"/>
    <w:semiHidden/>
    <w:unhideWhenUsed/>
    <w:rsid w:val="00C30B9D"/>
    <w:rPr>
      <w:b/>
      <w:bCs/>
    </w:rPr>
  </w:style>
  <w:style w:type="character" w:customStyle="1" w:styleId="CommentSubjectChar">
    <w:name w:val="Comment Subject Char"/>
    <w:basedOn w:val="CommentTextChar"/>
    <w:link w:val="CommentSubject"/>
    <w:uiPriority w:val="99"/>
    <w:semiHidden/>
    <w:rsid w:val="00C30B9D"/>
    <w:rPr>
      <w:b/>
      <w:bCs/>
      <w:sz w:val="20"/>
      <w:szCs w:val="20"/>
    </w:rPr>
  </w:style>
  <w:style w:type="paragraph" w:styleId="PlainText">
    <w:name w:val="Plain Text"/>
    <w:basedOn w:val="Normal"/>
    <w:link w:val="PlainTextChar"/>
    <w:uiPriority w:val="99"/>
    <w:unhideWhenUsed/>
    <w:rsid w:val="00331874"/>
    <w:pPr>
      <w:spacing w:after="0" w:line="240" w:lineRule="auto"/>
    </w:pPr>
    <w:rPr>
      <w:rFonts w:ascii="Consolas" w:eastAsiaTheme="minorHAnsi" w:hAnsi="Consolas" w:cstheme="minorBidi"/>
      <w:sz w:val="21"/>
      <w:szCs w:val="21"/>
      <w:lang w:eastAsia="en-US"/>
    </w:rPr>
  </w:style>
  <w:style w:type="character" w:customStyle="1" w:styleId="PlainTextChar">
    <w:name w:val="Plain Text Char"/>
    <w:basedOn w:val="DefaultParagraphFont"/>
    <w:link w:val="PlainText"/>
    <w:uiPriority w:val="99"/>
    <w:rsid w:val="00331874"/>
    <w:rPr>
      <w:rFonts w:ascii="Consolas" w:eastAsiaTheme="minorHAnsi" w:hAnsi="Consolas" w:cstheme="minorBidi"/>
      <w:sz w:val="21"/>
      <w:szCs w:val="21"/>
      <w:lang w:eastAsia="en-US"/>
    </w:rPr>
  </w:style>
  <w:style w:type="character" w:customStyle="1" w:styleId="Heading7Char">
    <w:name w:val="Heading 7 Char"/>
    <w:basedOn w:val="DefaultParagraphFont"/>
    <w:link w:val="Heading7"/>
    <w:uiPriority w:val="9"/>
    <w:rsid w:val="0082672D"/>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82672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2672D"/>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697851">
      <w:bodyDiv w:val="1"/>
      <w:marLeft w:val="0"/>
      <w:marRight w:val="0"/>
      <w:marTop w:val="0"/>
      <w:marBottom w:val="0"/>
      <w:divBdr>
        <w:top w:val="none" w:sz="0" w:space="0" w:color="auto"/>
        <w:left w:val="none" w:sz="0" w:space="0" w:color="auto"/>
        <w:bottom w:val="none" w:sz="0" w:space="0" w:color="auto"/>
        <w:right w:val="none" w:sz="0" w:space="0" w:color="auto"/>
      </w:divBdr>
    </w:div>
    <w:div w:id="74790885">
      <w:bodyDiv w:val="1"/>
      <w:marLeft w:val="0"/>
      <w:marRight w:val="0"/>
      <w:marTop w:val="0"/>
      <w:marBottom w:val="0"/>
      <w:divBdr>
        <w:top w:val="none" w:sz="0" w:space="0" w:color="auto"/>
        <w:left w:val="none" w:sz="0" w:space="0" w:color="auto"/>
        <w:bottom w:val="none" w:sz="0" w:space="0" w:color="auto"/>
        <w:right w:val="none" w:sz="0" w:space="0" w:color="auto"/>
      </w:divBdr>
    </w:div>
    <w:div w:id="120418431">
      <w:bodyDiv w:val="1"/>
      <w:marLeft w:val="0"/>
      <w:marRight w:val="0"/>
      <w:marTop w:val="0"/>
      <w:marBottom w:val="0"/>
      <w:divBdr>
        <w:top w:val="none" w:sz="0" w:space="0" w:color="auto"/>
        <w:left w:val="none" w:sz="0" w:space="0" w:color="auto"/>
        <w:bottom w:val="none" w:sz="0" w:space="0" w:color="auto"/>
        <w:right w:val="none" w:sz="0" w:space="0" w:color="auto"/>
      </w:divBdr>
    </w:div>
    <w:div w:id="168371994">
      <w:bodyDiv w:val="1"/>
      <w:marLeft w:val="0"/>
      <w:marRight w:val="0"/>
      <w:marTop w:val="0"/>
      <w:marBottom w:val="0"/>
      <w:divBdr>
        <w:top w:val="none" w:sz="0" w:space="0" w:color="auto"/>
        <w:left w:val="none" w:sz="0" w:space="0" w:color="auto"/>
        <w:bottom w:val="none" w:sz="0" w:space="0" w:color="auto"/>
        <w:right w:val="none" w:sz="0" w:space="0" w:color="auto"/>
      </w:divBdr>
      <w:divsChild>
        <w:div w:id="517933120">
          <w:marLeft w:val="0"/>
          <w:marRight w:val="0"/>
          <w:marTop w:val="0"/>
          <w:marBottom w:val="0"/>
          <w:divBdr>
            <w:top w:val="none" w:sz="0" w:space="0" w:color="auto"/>
            <w:left w:val="none" w:sz="0" w:space="0" w:color="auto"/>
            <w:bottom w:val="none" w:sz="0" w:space="0" w:color="auto"/>
            <w:right w:val="none" w:sz="0" w:space="0" w:color="auto"/>
          </w:divBdr>
          <w:divsChild>
            <w:div w:id="1804545269">
              <w:marLeft w:val="0"/>
              <w:marRight w:val="0"/>
              <w:marTop w:val="0"/>
              <w:marBottom w:val="0"/>
              <w:divBdr>
                <w:top w:val="none" w:sz="0" w:space="0" w:color="auto"/>
                <w:left w:val="none" w:sz="0" w:space="0" w:color="auto"/>
                <w:bottom w:val="none" w:sz="0" w:space="0" w:color="auto"/>
                <w:right w:val="none" w:sz="0" w:space="0" w:color="auto"/>
              </w:divBdr>
            </w:div>
            <w:div w:id="1092431935">
              <w:marLeft w:val="0"/>
              <w:marRight w:val="0"/>
              <w:marTop w:val="0"/>
              <w:marBottom w:val="0"/>
              <w:divBdr>
                <w:top w:val="none" w:sz="0" w:space="0" w:color="auto"/>
                <w:left w:val="none" w:sz="0" w:space="0" w:color="auto"/>
                <w:bottom w:val="none" w:sz="0" w:space="0" w:color="auto"/>
                <w:right w:val="none" w:sz="0" w:space="0" w:color="auto"/>
              </w:divBdr>
            </w:div>
            <w:div w:id="2021932084">
              <w:marLeft w:val="0"/>
              <w:marRight w:val="0"/>
              <w:marTop w:val="0"/>
              <w:marBottom w:val="0"/>
              <w:divBdr>
                <w:top w:val="none" w:sz="0" w:space="0" w:color="auto"/>
                <w:left w:val="none" w:sz="0" w:space="0" w:color="auto"/>
                <w:bottom w:val="none" w:sz="0" w:space="0" w:color="auto"/>
                <w:right w:val="none" w:sz="0" w:space="0" w:color="auto"/>
              </w:divBdr>
            </w:div>
            <w:div w:id="774404259">
              <w:marLeft w:val="0"/>
              <w:marRight w:val="0"/>
              <w:marTop w:val="0"/>
              <w:marBottom w:val="0"/>
              <w:divBdr>
                <w:top w:val="none" w:sz="0" w:space="0" w:color="auto"/>
                <w:left w:val="none" w:sz="0" w:space="0" w:color="auto"/>
                <w:bottom w:val="none" w:sz="0" w:space="0" w:color="auto"/>
                <w:right w:val="none" w:sz="0" w:space="0" w:color="auto"/>
              </w:divBdr>
            </w:div>
            <w:div w:id="705563812">
              <w:marLeft w:val="0"/>
              <w:marRight w:val="0"/>
              <w:marTop w:val="0"/>
              <w:marBottom w:val="0"/>
              <w:divBdr>
                <w:top w:val="none" w:sz="0" w:space="0" w:color="auto"/>
                <w:left w:val="none" w:sz="0" w:space="0" w:color="auto"/>
                <w:bottom w:val="none" w:sz="0" w:space="0" w:color="auto"/>
                <w:right w:val="none" w:sz="0" w:space="0" w:color="auto"/>
              </w:divBdr>
            </w:div>
            <w:div w:id="182476158">
              <w:marLeft w:val="0"/>
              <w:marRight w:val="0"/>
              <w:marTop w:val="0"/>
              <w:marBottom w:val="0"/>
              <w:divBdr>
                <w:top w:val="none" w:sz="0" w:space="0" w:color="auto"/>
                <w:left w:val="none" w:sz="0" w:space="0" w:color="auto"/>
                <w:bottom w:val="none" w:sz="0" w:space="0" w:color="auto"/>
                <w:right w:val="none" w:sz="0" w:space="0" w:color="auto"/>
              </w:divBdr>
            </w:div>
            <w:div w:id="1217936657">
              <w:marLeft w:val="0"/>
              <w:marRight w:val="0"/>
              <w:marTop w:val="0"/>
              <w:marBottom w:val="0"/>
              <w:divBdr>
                <w:top w:val="none" w:sz="0" w:space="0" w:color="auto"/>
                <w:left w:val="none" w:sz="0" w:space="0" w:color="auto"/>
                <w:bottom w:val="none" w:sz="0" w:space="0" w:color="auto"/>
                <w:right w:val="none" w:sz="0" w:space="0" w:color="auto"/>
              </w:divBdr>
            </w:div>
            <w:div w:id="1488667802">
              <w:marLeft w:val="0"/>
              <w:marRight w:val="0"/>
              <w:marTop w:val="0"/>
              <w:marBottom w:val="0"/>
              <w:divBdr>
                <w:top w:val="none" w:sz="0" w:space="0" w:color="auto"/>
                <w:left w:val="none" w:sz="0" w:space="0" w:color="auto"/>
                <w:bottom w:val="none" w:sz="0" w:space="0" w:color="auto"/>
                <w:right w:val="none" w:sz="0" w:space="0" w:color="auto"/>
              </w:divBdr>
            </w:div>
            <w:div w:id="2004240183">
              <w:marLeft w:val="0"/>
              <w:marRight w:val="0"/>
              <w:marTop w:val="0"/>
              <w:marBottom w:val="0"/>
              <w:divBdr>
                <w:top w:val="none" w:sz="0" w:space="0" w:color="auto"/>
                <w:left w:val="none" w:sz="0" w:space="0" w:color="auto"/>
                <w:bottom w:val="none" w:sz="0" w:space="0" w:color="auto"/>
                <w:right w:val="none" w:sz="0" w:space="0" w:color="auto"/>
              </w:divBdr>
            </w:div>
            <w:div w:id="775443597">
              <w:marLeft w:val="0"/>
              <w:marRight w:val="0"/>
              <w:marTop w:val="0"/>
              <w:marBottom w:val="0"/>
              <w:divBdr>
                <w:top w:val="none" w:sz="0" w:space="0" w:color="auto"/>
                <w:left w:val="none" w:sz="0" w:space="0" w:color="auto"/>
                <w:bottom w:val="none" w:sz="0" w:space="0" w:color="auto"/>
                <w:right w:val="none" w:sz="0" w:space="0" w:color="auto"/>
              </w:divBdr>
            </w:div>
            <w:div w:id="1442071865">
              <w:marLeft w:val="0"/>
              <w:marRight w:val="0"/>
              <w:marTop w:val="0"/>
              <w:marBottom w:val="0"/>
              <w:divBdr>
                <w:top w:val="none" w:sz="0" w:space="0" w:color="auto"/>
                <w:left w:val="none" w:sz="0" w:space="0" w:color="auto"/>
                <w:bottom w:val="none" w:sz="0" w:space="0" w:color="auto"/>
                <w:right w:val="none" w:sz="0" w:space="0" w:color="auto"/>
              </w:divBdr>
            </w:div>
            <w:div w:id="1108811606">
              <w:marLeft w:val="0"/>
              <w:marRight w:val="0"/>
              <w:marTop w:val="0"/>
              <w:marBottom w:val="0"/>
              <w:divBdr>
                <w:top w:val="none" w:sz="0" w:space="0" w:color="auto"/>
                <w:left w:val="none" w:sz="0" w:space="0" w:color="auto"/>
                <w:bottom w:val="none" w:sz="0" w:space="0" w:color="auto"/>
                <w:right w:val="none" w:sz="0" w:space="0" w:color="auto"/>
              </w:divBdr>
            </w:div>
            <w:div w:id="885526235">
              <w:marLeft w:val="0"/>
              <w:marRight w:val="0"/>
              <w:marTop w:val="0"/>
              <w:marBottom w:val="0"/>
              <w:divBdr>
                <w:top w:val="none" w:sz="0" w:space="0" w:color="auto"/>
                <w:left w:val="none" w:sz="0" w:space="0" w:color="auto"/>
                <w:bottom w:val="none" w:sz="0" w:space="0" w:color="auto"/>
                <w:right w:val="none" w:sz="0" w:space="0" w:color="auto"/>
              </w:divBdr>
            </w:div>
            <w:div w:id="1587127">
              <w:marLeft w:val="0"/>
              <w:marRight w:val="0"/>
              <w:marTop w:val="0"/>
              <w:marBottom w:val="0"/>
              <w:divBdr>
                <w:top w:val="none" w:sz="0" w:space="0" w:color="auto"/>
                <w:left w:val="none" w:sz="0" w:space="0" w:color="auto"/>
                <w:bottom w:val="none" w:sz="0" w:space="0" w:color="auto"/>
                <w:right w:val="none" w:sz="0" w:space="0" w:color="auto"/>
              </w:divBdr>
            </w:div>
            <w:div w:id="2013795374">
              <w:marLeft w:val="0"/>
              <w:marRight w:val="0"/>
              <w:marTop w:val="0"/>
              <w:marBottom w:val="0"/>
              <w:divBdr>
                <w:top w:val="none" w:sz="0" w:space="0" w:color="auto"/>
                <w:left w:val="none" w:sz="0" w:space="0" w:color="auto"/>
                <w:bottom w:val="none" w:sz="0" w:space="0" w:color="auto"/>
                <w:right w:val="none" w:sz="0" w:space="0" w:color="auto"/>
              </w:divBdr>
            </w:div>
            <w:div w:id="854926336">
              <w:marLeft w:val="0"/>
              <w:marRight w:val="0"/>
              <w:marTop w:val="0"/>
              <w:marBottom w:val="0"/>
              <w:divBdr>
                <w:top w:val="none" w:sz="0" w:space="0" w:color="auto"/>
                <w:left w:val="none" w:sz="0" w:space="0" w:color="auto"/>
                <w:bottom w:val="none" w:sz="0" w:space="0" w:color="auto"/>
                <w:right w:val="none" w:sz="0" w:space="0" w:color="auto"/>
              </w:divBdr>
            </w:div>
            <w:div w:id="498230152">
              <w:marLeft w:val="0"/>
              <w:marRight w:val="0"/>
              <w:marTop w:val="0"/>
              <w:marBottom w:val="0"/>
              <w:divBdr>
                <w:top w:val="none" w:sz="0" w:space="0" w:color="auto"/>
                <w:left w:val="none" w:sz="0" w:space="0" w:color="auto"/>
                <w:bottom w:val="none" w:sz="0" w:space="0" w:color="auto"/>
                <w:right w:val="none" w:sz="0" w:space="0" w:color="auto"/>
              </w:divBdr>
            </w:div>
            <w:div w:id="184365784">
              <w:marLeft w:val="0"/>
              <w:marRight w:val="0"/>
              <w:marTop w:val="0"/>
              <w:marBottom w:val="0"/>
              <w:divBdr>
                <w:top w:val="none" w:sz="0" w:space="0" w:color="auto"/>
                <w:left w:val="none" w:sz="0" w:space="0" w:color="auto"/>
                <w:bottom w:val="none" w:sz="0" w:space="0" w:color="auto"/>
                <w:right w:val="none" w:sz="0" w:space="0" w:color="auto"/>
              </w:divBdr>
            </w:div>
            <w:div w:id="391580538">
              <w:marLeft w:val="0"/>
              <w:marRight w:val="0"/>
              <w:marTop w:val="0"/>
              <w:marBottom w:val="0"/>
              <w:divBdr>
                <w:top w:val="none" w:sz="0" w:space="0" w:color="auto"/>
                <w:left w:val="none" w:sz="0" w:space="0" w:color="auto"/>
                <w:bottom w:val="none" w:sz="0" w:space="0" w:color="auto"/>
                <w:right w:val="none" w:sz="0" w:space="0" w:color="auto"/>
              </w:divBdr>
            </w:div>
            <w:div w:id="1318608700">
              <w:marLeft w:val="0"/>
              <w:marRight w:val="0"/>
              <w:marTop w:val="0"/>
              <w:marBottom w:val="0"/>
              <w:divBdr>
                <w:top w:val="none" w:sz="0" w:space="0" w:color="auto"/>
                <w:left w:val="none" w:sz="0" w:space="0" w:color="auto"/>
                <w:bottom w:val="none" w:sz="0" w:space="0" w:color="auto"/>
                <w:right w:val="none" w:sz="0" w:space="0" w:color="auto"/>
              </w:divBdr>
            </w:div>
            <w:div w:id="514883567">
              <w:marLeft w:val="0"/>
              <w:marRight w:val="0"/>
              <w:marTop w:val="0"/>
              <w:marBottom w:val="0"/>
              <w:divBdr>
                <w:top w:val="none" w:sz="0" w:space="0" w:color="auto"/>
                <w:left w:val="none" w:sz="0" w:space="0" w:color="auto"/>
                <w:bottom w:val="none" w:sz="0" w:space="0" w:color="auto"/>
                <w:right w:val="none" w:sz="0" w:space="0" w:color="auto"/>
              </w:divBdr>
            </w:div>
            <w:div w:id="681978230">
              <w:marLeft w:val="0"/>
              <w:marRight w:val="0"/>
              <w:marTop w:val="0"/>
              <w:marBottom w:val="0"/>
              <w:divBdr>
                <w:top w:val="none" w:sz="0" w:space="0" w:color="auto"/>
                <w:left w:val="none" w:sz="0" w:space="0" w:color="auto"/>
                <w:bottom w:val="none" w:sz="0" w:space="0" w:color="auto"/>
                <w:right w:val="none" w:sz="0" w:space="0" w:color="auto"/>
              </w:divBdr>
            </w:div>
            <w:div w:id="646663448">
              <w:marLeft w:val="0"/>
              <w:marRight w:val="0"/>
              <w:marTop w:val="0"/>
              <w:marBottom w:val="0"/>
              <w:divBdr>
                <w:top w:val="none" w:sz="0" w:space="0" w:color="auto"/>
                <w:left w:val="none" w:sz="0" w:space="0" w:color="auto"/>
                <w:bottom w:val="none" w:sz="0" w:space="0" w:color="auto"/>
                <w:right w:val="none" w:sz="0" w:space="0" w:color="auto"/>
              </w:divBdr>
            </w:div>
            <w:div w:id="1119378977">
              <w:marLeft w:val="0"/>
              <w:marRight w:val="0"/>
              <w:marTop w:val="0"/>
              <w:marBottom w:val="0"/>
              <w:divBdr>
                <w:top w:val="none" w:sz="0" w:space="0" w:color="auto"/>
                <w:left w:val="none" w:sz="0" w:space="0" w:color="auto"/>
                <w:bottom w:val="none" w:sz="0" w:space="0" w:color="auto"/>
                <w:right w:val="none" w:sz="0" w:space="0" w:color="auto"/>
              </w:divBdr>
            </w:div>
            <w:div w:id="1293974349">
              <w:marLeft w:val="0"/>
              <w:marRight w:val="0"/>
              <w:marTop w:val="0"/>
              <w:marBottom w:val="0"/>
              <w:divBdr>
                <w:top w:val="none" w:sz="0" w:space="0" w:color="auto"/>
                <w:left w:val="none" w:sz="0" w:space="0" w:color="auto"/>
                <w:bottom w:val="none" w:sz="0" w:space="0" w:color="auto"/>
                <w:right w:val="none" w:sz="0" w:space="0" w:color="auto"/>
              </w:divBdr>
            </w:div>
            <w:div w:id="1923298627">
              <w:marLeft w:val="0"/>
              <w:marRight w:val="0"/>
              <w:marTop w:val="0"/>
              <w:marBottom w:val="0"/>
              <w:divBdr>
                <w:top w:val="none" w:sz="0" w:space="0" w:color="auto"/>
                <w:left w:val="none" w:sz="0" w:space="0" w:color="auto"/>
                <w:bottom w:val="none" w:sz="0" w:space="0" w:color="auto"/>
                <w:right w:val="none" w:sz="0" w:space="0" w:color="auto"/>
              </w:divBdr>
            </w:div>
            <w:div w:id="1941982431">
              <w:marLeft w:val="0"/>
              <w:marRight w:val="0"/>
              <w:marTop w:val="0"/>
              <w:marBottom w:val="0"/>
              <w:divBdr>
                <w:top w:val="none" w:sz="0" w:space="0" w:color="auto"/>
                <w:left w:val="none" w:sz="0" w:space="0" w:color="auto"/>
                <w:bottom w:val="none" w:sz="0" w:space="0" w:color="auto"/>
                <w:right w:val="none" w:sz="0" w:space="0" w:color="auto"/>
              </w:divBdr>
            </w:div>
            <w:div w:id="597905760">
              <w:marLeft w:val="0"/>
              <w:marRight w:val="0"/>
              <w:marTop w:val="0"/>
              <w:marBottom w:val="0"/>
              <w:divBdr>
                <w:top w:val="none" w:sz="0" w:space="0" w:color="auto"/>
                <w:left w:val="none" w:sz="0" w:space="0" w:color="auto"/>
                <w:bottom w:val="none" w:sz="0" w:space="0" w:color="auto"/>
                <w:right w:val="none" w:sz="0" w:space="0" w:color="auto"/>
              </w:divBdr>
            </w:div>
            <w:div w:id="1614944435">
              <w:marLeft w:val="0"/>
              <w:marRight w:val="0"/>
              <w:marTop w:val="0"/>
              <w:marBottom w:val="0"/>
              <w:divBdr>
                <w:top w:val="none" w:sz="0" w:space="0" w:color="auto"/>
                <w:left w:val="none" w:sz="0" w:space="0" w:color="auto"/>
                <w:bottom w:val="none" w:sz="0" w:space="0" w:color="auto"/>
                <w:right w:val="none" w:sz="0" w:space="0" w:color="auto"/>
              </w:divBdr>
            </w:div>
            <w:div w:id="613948182">
              <w:marLeft w:val="0"/>
              <w:marRight w:val="0"/>
              <w:marTop w:val="0"/>
              <w:marBottom w:val="0"/>
              <w:divBdr>
                <w:top w:val="none" w:sz="0" w:space="0" w:color="auto"/>
                <w:left w:val="none" w:sz="0" w:space="0" w:color="auto"/>
                <w:bottom w:val="none" w:sz="0" w:space="0" w:color="auto"/>
                <w:right w:val="none" w:sz="0" w:space="0" w:color="auto"/>
              </w:divBdr>
            </w:div>
            <w:div w:id="800270363">
              <w:marLeft w:val="0"/>
              <w:marRight w:val="0"/>
              <w:marTop w:val="0"/>
              <w:marBottom w:val="0"/>
              <w:divBdr>
                <w:top w:val="none" w:sz="0" w:space="0" w:color="auto"/>
                <w:left w:val="none" w:sz="0" w:space="0" w:color="auto"/>
                <w:bottom w:val="none" w:sz="0" w:space="0" w:color="auto"/>
                <w:right w:val="none" w:sz="0" w:space="0" w:color="auto"/>
              </w:divBdr>
            </w:div>
            <w:div w:id="543761906">
              <w:marLeft w:val="0"/>
              <w:marRight w:val="0"/>
              <w:marTop w:val="0"/>
              <w:marBottom w:val="0"/>
              <w:divBdr>
                <w:top w:val="none" w:sz="0" w:space="0" w:color="auto"/>
                <w:left w:val="none" w:sz="0" w:space="0" w:color="auto"/>
                <w:bottom w:val="none" w:sz="0" w:space="0" w:color="auto"/>
                <w:right w:val="none" w:sz="0" w:space="0" w:color="auto"/>
              </w:divBdr>
            </w:div>
            <w:div w:id="998074827">
              <w:marLeft w:val="0"/>
              <w:marRight w:val="0"/>
              <w:marTop w:val="0"/>
              <w:marBottom w:val="0"/>
              <w:divBdr>
                <w:top w:val="none" w:sz="0" w:space="0" w:color="auto"/>
                <w:left w:val="none" w:sz="0" w:space="0" w:color="auto"/>
                <w:bottom w:val="none" w:sz="0" w:space="0" w:color="auto"/>
                <w:right w:val="none" w:sz="0" w:space="0" w:color="auto"/>
              </w:divBdr>
            </w:div>
            <w:div w:id="667639621">
              <w:marLeft w:val="0"/>
              <w:marRight w:val="0"/>
              <w:marTop w:val="0"/>
              <w:marBottom w:val="0"/>
              <w:divBdr>
                <w:top w:val="none" w:sz="0" w:space="0" w:color="auto"/>
                <w:left w:val="none" w:sz="0" w:space="0" w:color="auto"/>
                <w:bottom w:val="none" w:sz="0" w:space="0" w:color="auto"/>
                <w:right w:val="none" w:sz="0" w:space="0" w:color="auto"/>
              </w:divBdr>
            </w:div>
            <w:div w:id="275720224">
              <w:marLeft w:val="0"/>
              <w:marRight w:val="0"/>
              <w:marTop w:val="0"/>
              <w:marBottom w:val="0"/>
              <w:divBdr>
                <w:top w:val="none" w:sz="0" w:space="0" w:color="auto"/>
                <w:left w:val="none" w:sz="0" w:space="0" w:color="auto"/>
                <w:bottom w:val="none" w:sz="0" w:space="0" w:color="auto"/>
                <w:right w:val="none" w:sz="0" w:space="0" w:color="auto"/>
              </w:divBdr>
            </w:div>
            <w:div w:id="2033148921">
              <w:marLeft w:val="0"/>
              <w:marRight w:val="0"/>
              <w:marTop w:val="0"/>
              <w:marBottom w:val="0"/>
              <w:divBdr>
                <w:top w:val="none" w:sz="0" w:space="0" w:color="auto"/>
                <w:left w:val="none" w:sz="0" w:space="0" w:color="auto"/>
                <w:bottom w:val="none" w:sz="0" w:space="0" w:color="auto"/>
                <w:right w:val="none" w:sz="0" w:space="0" w:color="auto"/>
              </w:divBdr>
            </w:div>
            <w:div w:id="1593464567">
              <w:marLeft w:val="0"/>
              <w:marRight w:val="0"/>
              <w:marTop w:val="0"/>
              <w:marBottom w:val="0"/>
              <w:divBdr>
                <w:top w:val="none" w:sz="0" w:space="0" w:color="auto"/>
                <w:left w:val="none" w:sz="0" w:space="0" w:color="auto"/>
                <w:bottom w:val="none" w:sz="0" w:space="0" w:color="auto"/>
                <w:right w:val="none" w:sz="0" w:space="0" w:color="auto"/>
              </w:divBdr>
            </w:div>
            <w:div w:id="1887137930">
              <w:marLeft w:val="0"/>
              <w:marRight w:val="0"/>
              <w:marTop w:val="0"/>
              <w:marBottom w:val="0"/>
              <w:divBdr>
                <w:top w:val="none" w:sz="0" w:space="0" w:color="auto"/>
                <w:left w:val="none" w:sz="0" w:space="0" w:color="auto"/>
                <w:bottom w:val="none" w:sz="0" w:space="0" w:color="auto"/>
                <w:right w:val="none" w:sz="0" w:space="0" w:color="auto"/>
              </w:divBdr>
            </w:div>
            <w:div w:id="337856118">
              <w:marLeft w:val="0"/>
              <w:marRight w:val="0"/>
              <w:marTop w:val="0"/>
              <w:marBottom w:val="0"/>
              <w:divBdr>
                <w:top w:val="none" w:sz="0" w:space="0" w:color="auto"/>
                <w:left w:val="none" w:sz="0" w:space="0" w:color="auto"/>
                <w:bottom w:val="none" w:sz="0" w:space="0" w:color="auto"/>
                <w:right w:val="none" w:sz="0" w:space="0" w:color="auto"/>
              </w:divBdr>
            </w:div>
            <w:div w:id="883105719">
              <w:marLeft w:val="0"/>
              <w:marRight w:val="0"/>
              <w:marTop w:val="0"/>
              <w:marBottom w:val="0"/>
              <w:divBdr>
                <w:top w:val="none" w:sz="0" w:space="0" w:color="auto"/>
                <w:left w:val="none" w:sz="0" w:space="0" w:color="auto"/>
                <w:bottom w:val="none" w:sz="0" w:space="0" w:color="auto"/>
                <w:right w:val="none" w:sz="0" w:space="0" w:color="auto"/>
              </w:divBdr>
            </w:div>
            <w:div w:id="1095438317">
              <w:marLeft w:val="0"/>
              <w:marRight w:val="0"/>
              <w:marTop w:val="0"/>
              <w:marBottom w:val="0"/>
              <w:divBdr>
                <w:top w:val="none" w:sz="0" w:space="0" w:color="auto"/>
                <w:left w:val="none" w:sz="0" w:space="0" w:color="auto"/>
                <w:bottom w:val="none" w:sz="0" w:space="0" w:color="auto"/>
                <w:right w:val="none" w:sz="0" w:space="0" w:color="auto"/>
              </w:divBdr>
            </w:div>
            <w:div w:id="155652931">
              <w:marLeft w:val="0"/>
              <w:marRight w:val="0"/>
              <w:marTop w:val="0"/>
              <w:marBottom w:val="0"/>
              <w:divBdr>
                <w:top w:val="none" w:sz="0" w:space="0" w:color="auto"/>
                <w:left w:val="none" w:sz="0" w:space="0" w:color="auto"/>
                <w:bottom w:val="none" w:sz="0" w:space="0" w:color="auto"/>
                <w:right w:val="none" w:sz="0" w:space="0" w:color="auto"/>
              </w:divBdr>
            </w:div>
            <w:div w:id="66002753">
              <w:marLeft w:val="0"/>
              <w:marRight w:val="0"/>
              <w:marTop w:val="0"/>
              <w:marBottom w:val="0"/>
              <w:divBdr>
                <w:top w:val="none" w:sz="0" w:space="0" w:color="auto"/>
                <w:left w:val="none" w:sz="0" w:space="0" w:color="auto"/>
                <w:bottom w:val="none" w:sz="0" w:space="0" w:color="auto"/>
                <w:right w:val="none" w:sz="0" w:space="0" w:color="auto"/>
              </w:divBdr>
            </w:div>
            <w:div w:id="458299375">
              <w:marLeft w:val="0"/>
              <w:marRight w:val="0"/>
              <w:marTop w:val="0"/>
              <w:marBottom w:val="0"/>
              <w:divBdr>
                <w:top w:val="none" w:sz="0" w:space="0" w:color="auto"/>
                <w:left w:val="none" w:sz="0" w:space="0" w:color="auto"/>
                <w:bottom w:val="none" w:sz="0" w:space="0" w:color="auto"/>
                <w:right w:val="none" w:sz="0" w:space="0" w:color="auto"/>
              </w:divBdr>
            </w:div>
            <w:div w:id="790709290">
              <w:marLeft w:val="0"/>
              <w:marRight w:val="0"/>
              <w:marTop w:val="0"/>
              <w:marBottom w:val="0"/>
              <w:divBdr>
                <w:top w:val="none" w:sz="0" w:space="0" w:color="auto"/>
                <w:left w:val="none" w:sz="0" w:space="0" w:color="auto"/>
                <w:bottom w:val="none" w:sz="0" w:space="0" w:color="auto"/>
                <w:right w:val="none" w:sz="0" w:space="0" w:color="auto"/>
              </w:divBdr>
            </w:div>
            <w:div w:id="240679377">
              <w:marLeft w:val="0"/>
              <w:marRight w:val="0"/>
              <w:marTop w:val="0"/>
              <w:marBottom w:val="0"/>
              <w:divBdr>
                <w:top w:val="none" w:sz="0" w:space="0" w:color="auto"/>
                <w:left w:val="none" w:sz="0" w:space="0" w:color="auto"/>
                <w:bottom w:val="none" w:sz="0" w:space="0" w:color="auto"/>
                <w:right w:val="none" w:sz="0" w:space="0" w:color="auto"/>
              </w:divBdr>
            </w:div>
            <w:div w:id="1866289516">
              <w:marLeft w:val="0"/>
              <w:marRight w:val="0"/>
              <w:marTop w:val="0"/>
              <w:marBottom w:val="0"/>
              <w:divBdr>
                <w:top w:val="none" w:sz="0" w:space="0" w:color="auto"/>
                <w:left w:val="none" w:sz="0" w:space="0" w:color="auto"/>
                <w:bottom w:val="none" w:sz="0" w:space="0" w:color="auto"/>
                <w:right w:val="none" w:sz="0" w:space="0" w:color="auto"/>
              </w:divBdr>
            </w:div>
            <w:div w:id="856653352">
              <w:marLeft w:val="0"/>
              <w:marRight w:val="0"/>
              <w:marTop w:val="0"/>
              <w:marBottom w:val="0"/>
              <w:divBdr>
                <w:top w:val="none" w:sz="0" w:space="0" w:color="auto"/>
                <w:left w:val="none" w:sz="0" w:space="0" w:color="auto"/>
                <w:bottom w:val="none" w:sz="0" w:space="0" w:color="auto"/>
                <w:right w:val="none" w:sz="0" w:space="0" w:color="auto"/>
              </w:divBdr>
            </w:div>
            <w:div w:id="1829128568">
              <w:marLeft w:val="0"/>
              <w:marRight w:val="0"/>
              <w:marTop w:val="0"/>
              <w:marBottom w:val="0"/>
              <w:divBdr>
                <w:top w:val="none" w:sz="0" w:space="0" w:color="auto"/>
                <w:left w:val="none" w:sz="0" w:space="0" w:color="auto"/>
                <w:bottom w:val="none" w:sz="0" w:space="0" w:color="auto"/>
                <w:right w:val="none" w:sz="0" w:space="0" w:color="auto"/>
              </w:divBdr>
            </w:div>
            <w:div w:id="198666666">
              <w:marLeft w:val="0"/>
              <w:marRight w:val="0"/>
              <w:marTop w:val="0"/>
              <w:marBottom w:val="0"/>
              <w:divBdr>
                <w:top w:val="none" w:sz="0" w:space="0" w:color="auto"/>
                <w:left w:val="none" w:sz="0" w:space="0" w:color="auto"/>
                <w:bottom w:val="none" w:sz="0" w:space="0" w:color="auto"/>
                <w:right w:val="none" w:sz="0" w:space="0" w:color="auto"/>
              </w:divBdr>
            </w:div>
            <w:div w:id="1087117477">
              <w:marLeft w:val="0"/>
              <w:marRight w:val="0"/>
              <w:marTop w:val="0"/>
              <w:marBottom w:val="0"/>
              <w:divBdr>
                <w:top w:val="none" w:sz="0" w:space="0" w:color="auto"/>
                <w:left w:val="none" w:sz="0" w:space="0" w:color="auto"/>
                <w:bottom w:val="none" w:sz="0" w:space="0" w:color="auto"/>
                <w:right w:val="none" w:sz="0" w:space="0" w:color="auto"/>
              </w:divBdr>
            </w:div>
            <w:div w:id="121968784">
              <w:marLeft w:val="0"/>
              <w:marRight w:val="0"/>
              <w:marTop w:val="0"/>
              <w:marBottom w:val="0"/>
              <w:divBdr>
                <w:top w:val="none" w:sz="0" w:space="0" w:color="auto"/>
                <w:left w:val="none" w:sz="0" w:space="0" w:color="auto"/>
                <w:bottom w:val="none" w:sz="0" w:space="0" w:color="auto"/>
                <w:right w:val="none" w:sz="0" w:space="0" w:color="auto"/>
              </w:divBdr>
            </w:div>
            <w:div w:id="1548226622">
              <w:marLeft w:val="0"/>
              <w:marRight w:val="0"/>
              <w:marTop w:val="0"/>
              <w:marBottom w:val="0"/>
              <w:divBdr>
                <w:top w:val="none" w:sz="0" w:space="0" w:color="auto"/>
                <w:left w:val="none" w:sz="0" w:space="0" w:color="auto"/>
                <w:bottom w:val="none" w:sz="0" w:space="0" w:color="auto"/>
                <w:right w:val="none" w:sz="0" w:space="0" w:color="auto"/>
              </w:divBdr>
            </w:div>
            <w:div w:id="850946637">
              <w:marLeft w:val="0"/>
              <w:marRight w:val="0"/>
              <w:marTop w:val="0"/>
              <w:marBottom w:val="0"/>
              <w:divBdr>
                <w:top w:val="none" w:sz="0" w:space="0" w:color="auto"/>
                <w:left w:val="none" w:sz="0" w:space="0" w:color="auto"/>
                <w:bottom w:val="none" w:sz="0" w:space="0" w:color="auto"/>
                <w:right w:val="none" w:sz="0" w:space="0" w:color="auto"/>
              </w:divBdr>
            </w:div>
            <w:div w:id="1129131744">
              <w:marLeft w:val="0"/>
              <w:marRight w:val="0"/>
              <w:marTop w:val="0"/>
              <w:marBottom w:val="0"/>
              <w:divBdr>
                <w:top w:val="none" w:sz="0" w:space="0" w:color="auto"/>
                <w:left w:val="none" w:sz="0" w:space="0" w:color="auto"/>
                <w:bottom w:val="none" w:sz="0" w:space="0" w:color="auto"/>
                <w:right w:val="none" w:sz="0" w:space="0" w:color="auto"/>
              </w:divBdr>
            </w:div>
            <w:div w:id="1551458942">
              <w:marLeft w:val="0"/>
              <w:marRight w:val="0"/>
              <w:marTop w:val="0"/>
              <w:marBottom w:val="0"/>
              <w:divBdr>
                <w:top w:val="none" w:sz="0" w:space="0" w:color="auto"/>
                <w:left w:val="none" w:sz="0" w:space="0" w:color="auto"/>
                <w:bottom w:val="none" w:sz="0" w:space="0" w:color="auto"/>
                <w:right w:val="none" w:sz="0" w:space="0" w:color="auto"/>
              </w:divBdr>
            </w:div>
            <w:div w:id="507407966">
              <w:marLeft w:val="0"/>
              <w:marRight w:val="0"/>
              <w:marTop w:val="0"/>
              <w:marBottom w:val="0"/>
              <w:divBdr>
                <w:top w:val="none" w:sz="0" w:space="0" w:color="auto"/>
                <w:left w:val="none" w:sz="0" w:space="0" w:color="auto"/>
                <w:bottom w:val="none" w:sz="0" w:space="0" w:color="auto"/>
                <w:right w:val="none" w:sz="0" w:space="0" w:color="auto"/>
              </w:divBdr>
            </w:div>
            <w:div w:id="581986352">
              <w:marLeft w:val="0"/>
              <w:marRight w:val="0"/>
              <w:marTop w:val="0"/>
              <w:marBottom w:val="0"/>
              <w:divBdr>
                <w:top w:val="none" w:sz="0" w:space="0" w:color="auto"/>
                <w:left w:val="none" w:sz="0" w:space="0" w:color="auto"/>
                <w:bottom w:val="none" w:sz="0" w:space="0" w:color="auto"/>
                <w:right w:val="none" w:sz="0" w:space="0" w:color="auto"/>
              </w:divBdr>
            </w:div>
            <w:div w:id="680862950">
              <w:marLeft w:val="0"/>
              <w:marRight w:val="0"/>
              <w:marTop w:val="0"/>
              <w:marBottom w:val="0"/>
              <w:divBdr>
                <w:top w:val="none" w:sz="0" w:space="0" w:color="auto"/>
                <w:left w:val="none" w:sz="0" w:space="0" w:color="auto"/>
                <w:bottom w:val="none" w:sz="0" w:space="0" w:color="auto"/>
                <w:right w:val="none" w:sz="0" w:space="0" w:color="auto"/>
              </w:divBdr>
            </w:div>
            <w:div w:id="268634003">
              <w:marLeft w:val="0"/>
              <w:marRight w:val="0"/>
              <w:marTop w:val="0"/>
              <w:marBottom w:val="0"/>
              <w:divBdr>
                <w:top w:val="none" w:sz="0" w:space="0" w:color="auto"/>
                <w:left w:val="none" w:sz="0" w:space="0" w:color="auto"/>
                <w:bottom w:val="none" w:sz="0" w:space="0" w:color="auto"/>
                <w:right w:val="none" w:sz="0" w:space="0" w:color="auto"/>
              </w:divBdr>
            </w:div>
            <w:div w:id="782268506">
              <w:marLeft w:val="0"/>
              <w:marRight w:val="0"/>
              <w:marTop w:val="0"/>
              <w:marBottom w:val="0"/>
              <w:divBdr>
                <w:top w:val="none" w:sz="0" w:space="0" w:color="auto"/>
                <w:left w:val="none" w:sz="0" w:space="0" w:color="auto"/>
                <w:bottom w:val="none" w:sz="0" w:space="0" w:color="auto"/>
                <w:right w:val="none" w:sz="0" w:space="0" w:color="auto"/>
              </w:divBdr>
            </w:div>
            <w:div w:id="1223640940">
              <w:marLeft w:val="0"/>
              <w:marRight w:val="0"/>
              <w:marTop w:val="0"/>
              <w:marBottom w:val="0"/>
              <w:divBdr>
                <w:top w:val="none" w:sz="0" w:space="0" w:color="auto"/>
                <w:left w:val="none" w:sz="0" w:space="0" w:color="auto"/>
                <w:bottom w:val="none" w:sz="0" w:space="0" w:color="auto"/>
                <w:right w:val="none" w:sz="0" w:space="0" w:color="auto"/>
              </w:divBdr>
            </w:div>
            <w:div w:id="165019878">
              <w:marLeft w:val="0"/>
              <w:marRight w:val="0"/>
              <w:marTop w:val="0"/>
              <w:marBottom w:val="0"/>
              <w:divBdr>
                <w:top w:val="none" w:sz="0" w:space="0" w:color="auto"/>
                <w:left w:val="none" w:sz="0" w:space="0" w:color="auto"/>
                <w:bottom w:val="none" w:sz="0" w:space="0" w:color="auto"/>
                <w:right w:val="none" w:sz="0" w:space="0" w:color="auto"/>
              </w:divBdr>
            </w:div>
            <w:div w:id="280305388">
              <w:marLeft w:val="0"/>
              <w:marRight w:val="0"/>
              <w:marTop w:val="0"/>
              <w:marBottom w:val="0"/>
              <w:divBdr>
                <w:top w:val="none" w:sz="0" w:space="0" w:color="auto"/>
                <w:left w:val="none" w:sz="0" w:space="0" w:color="auto"/>
                <w:bottom w:val="none" w:sz="0" w:space="0" w:color="auto"/>
                <w:right w:val="none" w:sz="0" w:space="0" w:color="auto"/>
              </w:divBdr>
            </w:div>
            <w:div w:id="1214730427">
              <w:marLeft w:val="0"/>
              <w:marRight w:val="0"/>
              <w:marTop w:val="0"/>
              <w:marBottom w:val="0"/>
              <w:divBdr>
                <w:top w:val="none" w:sz="0" w:space="0" w:color="auto"/>
                <w:left w:val="none" w:sz="0" w:space="0" w:color="auto"/>
                <w:bottom w:val="none" w:sz="0" w:space="0" w:color="auto"/>
                <w:right w:val="none" w:sz="0" w:space="0" w:color="auto"/>
              </w:divBdr>
            </w:div>
            <w:div w:id="913200981">
              <w:marLeft w:val="0"/>
              <w:marRight w:val="0"/>
              <w:marTop w:val="0"/>
              <w:marBottom w:val="0"/>
              <w:divBdr>
                <w:top w:val="none" w:sz="0" w:space="0" w:color="auto"/>
                <w:left w:val="none" w:sz="0" w:space="0" w:color="auto"/>
                <w:bottom w:val="none" w:sz="0" w:space="0" w:color="auto"/>
                <w:right w:val="none" w:sz="0" w:space="0" w:color="auto"/>
              </w:divBdr>
            </w:div>
            <w:div w:id="203060447">
              <w:marLeft w:val="0"/>
              <w:marRight w:val="0"/>
              <w:marTop w:val="0"/>
              <w:marBottom w:val="0"/>
              <w:divBdr>
                <w:top w:val="none" w:sz="0" w:space="0" w:color="auto"/>
                <w:left w:val="none" w:sz="0" w:space="0" w:color="auto"/>
                <w:bottom w:val="none" w:sz="0" w:space="0" w:color="auto"/>
                <w:right w:val="none" w:sz="0" w:space="0" w:color="auto"/>
              </w:divBdr>
            </w:div>
            <w:div w:id="1077243660">
              <w:marLeft w:val="0"/>
              <w:marRight w:val="0"/>
              <w:marTop w:val="0"/>
              <w:marBottom w:val="0"/>
              <w:divBdr>
                <w:top w:val="none" w:sz="0" w:space="0" w:color="auto"/>
                <w:left w:val="none" w:sz="0" w:space="0" w:color="auto"/>
                <w:bottom w:val="none" w:sz="0" w:space="0" w:color="auto"/>
                <w:right w:val="none" w:sz="0" w:space="0" w:color="auto"/>
              </w:divBdr>
            </w:div>
            <w:div w:id="1306811145">
              <w:marLeft w:val="0"/>
              <w:marRight w:val="0"/>
              <w:marTop w:val="0"/>
              <w:marBottom w:val="0"/>
              <w:divBdr>
                <w:top w:val="none" w:sz="0" w:space="0" w:color="auto"/>
                <w:left w:val="none" w:sz="0" w:space="0" w:color="auto"/>
                <w:bottom w:val="none" w:sz="0" w:space="0" w:color="auto"/>
                <w:right w:val="none" w:sz="0" w:space="0" w:color="auto"/>
              </w:divBdr>
            </w:div>
            <w:div w:id="334379910">
              <w:marLeft w:val="0"/>
              <w:marRight w:val="0"/>
              <w:marTop w:val="0"/>
              <w:marBottom w:val="0"/>
              <w:divBdr>
                <w:top w:val="none" w:sz="0" w:space="0" w:color="auto"/>
                <w:left w:val="none" w:sz="0" w:space="0" w:color="auto"/>
                <w:bottom w:val="none" w:sz="0" w:space="0" w:color="auto"/>
                <w:right w:val="none" w:sz="0" w:space="0" w:color="auto"/>
              </w:divBdr>
            </w:div>
            <w:div w:id="599486580">
              <w:marLeft w:val="0"/>
              <w:marRight w:val="0"/>
              <w:marTop w:val="0"/>
              <w:marBottom w:val="0"/>
              <w:divBdr>
                <w:top w:val="none" w:sz="0" w:space="0" w:color="auto"/>
                <w:left w:val="none" w:sz="0" w:space="0" w:color="auto"/>
                <w:bottom w:val="none" w:sz="0" w:space="0" w:color="auto"/>
                <w:right w:val="none" w:sz="0" w:space="0" w:color="auto"/>
              </w:divBdr>
            </w:div>
            <w:div w:id="830872263">
              <w:marLeft w:val="0"/>
              <w:marRight w:val="0"/>
              <w:marTop w:val="0"/>
              <w:marBottom w:val="0"/>
              <w:divBdr>
                <w:top w:val="none" w:sz="0" w:space="0" w:color="auto"/>
                <w:left w:val="none" w:sz="0" w:space="0" w:color="auto"/>
                <w:bottom w:val="none" w:sz="0" w:space="0" w:color="auto"/>
                <w:right w:val="none" w:sz="0" w:space="0" w:color="auto"/>
              </w:divBdr>
            </w:div>
            <w:div w:id="1443723479">
              <w:marLeft w:val="0"/>
              <w:marRight w:val="0"/>
              <w:marTop w:val="0"/>
              <w:marBottom w:val="0"/>
              <w:divBdr>
                <w:top w:val="none" w:sz="0" w:space="0" w:color="auto"/>
                <w:left w:val="none" w:sz="0" w:space="0" w:color="auto"/>
                <w:bottom w:val="none" w:sz="0" w:space="0" w:color="auto"/>
                <w:right w:val="none" w:sz="0" w:space="0" w:color="auto"/>
              </w:divBdr>
            </w:div>
            <w:div w:id="199321636">
              <w:marLeft w:val="0"/>
              <w:marRight w:val="0"/>
              <w:marTop w:val="0"/>
              <w:marBottom w:val="0"/>
              <w:divBdr>
                <w:top w:val="none" w:sz="0" w:space="0" w:color="auto"/>
                <w:left w:val="none" w:sz="0" w:space="0" w:color="auto"/>
                <w:bottom w:val="none" w:sz="0" w:space="0" w:color="auto"/>
                <w:right w:val="none" w:sz="0" w:space="0" w:color="auto"/>
              </w:divBdr>
            </w:div>
            <w:div w:id="1093935317">
              <w:marLeft w:val="0"/>
              <w:marRight w:val="0"/>
              <w:marTop w:val="0"/>
              <w:marBottom w:val="0"/>
              <w:divBdr>
                <w:top w:val="none" w:sz="0" w:space="0" w:color="auto"/>
                <w:left w:val="none" w:sz="0" w:space="0" w:color="auto"/>
                <w:bottom w:val="none" w:sz="0" w:space="0" w:color="auto"/>
                <w:right w:val="none" w:sz="0" w:space="0" w:color="auto"/>
              </w:divBdr>
            </w:div>
            <w:div w:id="697972396">
              <w:marLeft w:val="0"/>
              <w:marRight w:val="0"/>
              <w:marTop w:val="0"/>
              <w:marBottom w:val="0"/>
              <w:divBdr>
                <w:top w:val="none" w:sz="0" w:space="0" w:color="auto"/>
                <w:left w:val="none" w:sz="0" w:space="0" w:color="auto"/>
                <w:bottom w:val="none" w:sz="0" w:space="0" w:color="auto"/>
                <w:right w:val="none" w:sz="0" w:space="0" w:color="auto"/>
              </w:divBdr>
            </w:div>
            <w:div w:id="2087876994">
              <w:marLeft w:val="0"/>
              <w:marRight w:val="0"/>
              <w:marTop w:val="0"/>
              <w:marBottom w:val="0"/>
              <w:divBdr>
                <w:top w:val="none" w:sz="0" w:space="0" w:color="auto"/>
                <w:left w:val="none" w:sz="0" w:space="0" w:color="auto"/>
                <w:bottom w:val="none" w:sz="0" w:space="0" w:color="auto"/>
                <w:right w:val="none" w:sz="0" w:space="0" w:color="auto"/>
              </w:divBdr>
            </w:div>
            <w:div w:id="352533123">
              <w:marLeft w:val="0"/>
              <w:marRight w:val="0"/>
              <w:marTop w:val="0"/>
              <w:marBottom w:val="0"/>
              <w:divBdr>
                <w:top w:val="none" w:sz="0" w:space="0" w:color="auto"/>
                <w:left w:val="none" w:sz="0" w:space="0" w:color="auto"/>
                <w:bottom w:val="none" w:sz="0" w:space="0" w:color="auto"/>
                <w:right w:val="none" w:sz="0" w:space="0" w:color="auto"/>
              </w:divBdr>
            </w:div>
            <w:div w:id="1107773997">
              <w:marLeft w:val="0"/>
              <w:marRight w:val="0"/>
              <w:marTop w:val="0"/>
              <w:marBottom w:val="0"/>
              <w:divBdr>
                <w:top w:val="none" w:sz="0" w:space="0" w:color="auto"/>
                <w:left w:val="none" w:sz="0" w:space="0" w:color="auto"/>
                <w:bottom w:val="none" w:sz="0" w:space="0" w:color="auto"/>
                <w:right w:val="none" w:sz="0" w:space="0" w:color="auto"/>
              </w:divBdr>
            </w:div>
            <w:div w:id="932713392">
              <w:marLeft w:val="0"/>
              <w:marRight w:val="0"/>
              <w:marTop w:val="0"/>
              <w:marBottom w:val="0"/>
              <w:divBdr>
                <w:top w:val="none" w:sz="0" w:space="0" w:color="auto"/>
                <w:left w:val="none" w:sz="0" w:space="0" w:color="auto"/>
                <w:bottom w:val="none" w:sz="0" w:space="0" w:color="auto"/>
                <w:right w:val="none" w:sz="0" w:space="0" w:color="auto"/>
              </w:divBdr>
            </w:div>
            <w:div w:id="1585341246">
              <w:marLeft w:val="0"/>
              <w:marRight w:val="0"/>
              <w:marTop w:val="0"/>
              <w:marBottom w:val="0"/>
              <w:divBdr>
                <w:top w:val="none" w:sz="0" w:space="0" w:color="auto"/>
                <w:left w:val="none" w:sz="0" w:space="0" w:color="auto"/>
                <w:bottom w:val="none" w:sz="0" w:space="0" w:color="auto"/>
                <w:right w:val="none" w:sz="0" w:space="0" w:color="auto"/>
              </w:divBdr>
            </w:div>
            <w:div w:id="1460103153">
              <w:marLeft w:val="0"/>
              <w:marRight w:val="0"/>
              <w:marTop w:val="0"/>
              <w:marBottom w:val="0"/>
              <w:divBdr>
                <w:top w:val="none" w:sz="0" w:space="0" w:color="auto"/>
                <w:left w:val="none" w:sz="0" w:space="0" w:color="auto"/>
                <w:bottom w:val="none" w:sz="0" w:space="0" w:color="auto"/>
                <w:right w:val="none" w:sz="0" w:space="0" w:color="auto"/>
              </w:divBdr>
            </w:div>
            <w:div w:id="578560991">
              <w:marLeft w:val="0"/>
              <w:marRight w:val="0"/>
              <w:marTop w:val="0"/>
              <w:marBottom w:val="0"/>
              <w:divBdr>
                <w:top w:val="none" w:sz="0" w:space="0" w:color="auto"/>
                <w:left w:val="none" w:sz="0" w:space="0" w:color="auto"/>
                <w:bottom w:val="none" w:sz="0" w:space="0" w:color="auto"/>
                <w:right w:val="none" w:sz="0" w:space="0" w:color="auto"/>
              </w:divBdr>
            </w:div>
            <w:div w:id="1000616730">
              <w:marLeft w:val="0"/>
              <w:marRight w:val="0"/>
              <w:marTop w:val="0"/>
              <w:marBottom w:val="0"/>
              <w:divBdr>
                <w:top w:val="none" w:sz="0" w:space="0" w:color="auto"/>
                <w:left w:val="none" w:sz="0" w:space="0" w:color="auto"/>
                <w:bottom w:val="none" w:sz="0" w:space="0" w:color="auto"/>
                <w:right w:val="none" w:sz="0" w:space="0" w:color="auto"/>
              </w:divBdr>
            </w:div>
            <w:div w:id="1973363813">
              <w:marLeft w:val="0"/>
              <w:marRight w:val="0"/>
              <w:marTop w:val="0"/>
              <w:marBottom w:val="0"/>
              <w:divBdr>
                <w:top w:val="none" w:sz="0" w:space="0" w:color="auto"/>
                <w:left w:val="none" w:sz="0" w:space="0" w:color="auto"/>
                <w:bottom w:val="none" w:sz="0" w:space="0" w:color="auto"/>
                <w:right w:val="none" w:sz="0" w:space="0" w:color="auto"/>
              </w:divBdr>
            </w:div>
            <w:div w:id="1227718652">
              <w:marLeft w:val="0"/>
              <w:marRight w:val="0"/>
              <w:marTop w:val="0"/>
              <w:marBottom w:val="0"/>
              <w:divBdr>
                <w:top w:val="none" w:sz="0" w:space="0" w:color="auto"/>
                <w:left w:val="none" w:sz="0" w:space="0" w:color="auto"/>
                <w:bottom w:val="none" w:sz="0" w:space="0" w:color="auto"/>
                <w:right w:val="none" w:sz="0" w:space="0" w:color="auto"/>
              </w:divBdr>
            </w:div>
            <w:div w:id="161629283">
              <w:marLeft w:val="0"/>
              <w:marRight w:val="0"/>
              <w:marTop w:val="0"/>
              <w:marBottom w:val="0"/>
              <w:divBdr>
                <w:top w:val="none" w:sz="0" w:space="0" w:color="auto"/>
                <w:left w:val="none" w:sz="0" w:space="0" w:color="auto"/>
                <w:bottom w:val="none" w:sz="0" w:space="0" w:color="auto"/>
                <w:right w:val="none" w:sz="0" w:space="0" w:color="auto"/>
              </w:divBdr>
            </w:div>
            <w:div w:id="404957675">
              <w:marLeft w:val="0"/>
              <w:marRight w:val="0"/>
              <w:marTop w:val="0"/>
              <w:marBottom w:val="0"/>
              <w:divBdr>
                <w:top w:val="none" w:sz="0" w:space="0" w:color="auto"/>
                <w:left w:val="none" w:sz="0" w:space="0" w:color="auto"/>
                <w:bottom w:val="none" w:sz="0" w:space="0" w:color="auto"/>
                <w:right w:val="none" w:sz="0" w:space="0" w:color="auto"/>
              </w:divBdr>
            </w:div>
            <w:div w:id="934823539">
              <w:marLeft w:val="0"/>
              <w:marRight w:val="0"/>
              <w:marTop w:val="0"/>
              <w:marBottom w:val="0"/>
              <w:divBdr>
                <w:top w:val="none" w:sz="0" w:space="0" w:color="auto"/>
                <w:left w:val="none" w:sz="0" w:space="0" w:color="auto"/>
                <w:bottom w:val="none" w:sz="0" w:space="0" w:color="auto"/>
                <w:right w:val="none" w:sz="0" w:space="0" w:color="auto"/>
              </w:divBdr>
            </w:div>
            <w:div w:id="982584304">
              <w:marLeft w:val="0"/>
              <w:marRight w:val="0"/>
              <w:marTop w:val="0"/>
              <w:marBottom w:val="0"/>
              <w:divBdr>
                <w:top w:val="none" w:sz="0" w:space="0" w:color="auto"/>
                <w:left w:val="none" w:sz="0" w:space="0" w:color="auto"/>
                <w:bottom w:val="none" w:sz="0" w:space="0" w:color="auto"/>
                <w:right w:val="none" w:sz="0" w:space="0" w:color="auto"/>
              </w:divBdr>
            </w:div>
            <w:div w:id="2146005551">
              <w:marLeft w:val="0"/>
              <w:marRight w:val="0"/>
              <w:marTop w:val="0"/>
              <w:marBottom w:val="0"/>
              <w:divBdr>
                <w:top w:val="none" w:sz="0" w:space="0" w:color="auto"/>
                <w:left w:val="none" w:sz="0" w:space="0" w:color="auto"/>
                <w:bottom w:val="none" w:sz="0" w:space="0" w:color="auto"/>
                <w:right w:val="none" w:sz="0" w:space="0" w:color="auto"/>
              </w:divBdr>
            </w:div>
            <w:div w:id="236287376">
              <w:marLeft w:val="0"/>
              <w:marRight w:val="0"/>
              <w:marTop w:val="0"/>
              <w:marBottom w:val="0"/>
              <w:divBdr>
                <w:top w:val="none" w:sz="0" w:space="0" w:color="auto"/>
                <w:left w:val="none" w:sz="0" w:space="0" w:color="auto"/>
                <w:bottom w:val="none" w:sz="0" w:space="0" w:color="auto"/>
                <w:right w:val="none" w:sz="0" w:space="0" w:color="auto"/>
              </w:divBdr>
            </w:div>
            <w:div w:id="1242060261">
              <w:marLeft w:val="0"/>
              <w:marRight w:val="0"/>
              <w:marTop w:val="0"/>
              <w:marBottom w:val="0"/>
              <w:divBdr>
                <w:top w:val="none" w:sz="0" w:space="0" w:color="auto"/>
                <w:left w:val="none" w:sz="0" w:space="0" w:color="auto"/>
                <w:bottom w:val="none" w:sz="0" w:space="0" w:color="auto"/>
                <w:right w:val="none" w:sz="0" w:space="0" w:color="auto"/>
              </w:divBdr>
            </w:div>
            <w:div w:id="1466894790">
              <w:marLeft w:val="0"/>
              <w:marRight w:val="0"/>
              <w:marTop w:val="0"/>
              <w:marBottom w:val="0"/>
              <w:divBdr>
                <w:top w:val="none" w:sz="0" w:space="0" w:color="auto"/>
                <w:left w:val="none" w:sz="0" w:space="0" w:color="auto"/>
                <w:bottom w:val="none" w:sz="0" w:space="0" w:color="auto"/>
                <w:right w:val="none" w:sz="0" w:space="0" w:color="auto"/>
              </w:divBdr>
            </w:div>
            <w:div w:id="132527359">
              <w:marLeft w:val="0"/>
              <w:marRight w:val="0"/>
              <w:marTop w:val="0"/>
              <w:marBottom w:val="0"/>
              <w:divBdr>
                <w:top w:val="none" w:sz="0" w:space="0" w:color="auto"/>
                <w:left w:val="none" w:sz="0" w:space="0" w:color="auto"/>
                <w:bottom w:val="none" w:sz="0" w:space="0" w:color="auto"/>
                <w:right w:val="none" w:sz="0" w:space="0" w:color="auto"/>
              </w:divBdr>
            </w:div>
            <w:div w:id="643699711">
              <w:marLeft w:val="0"/>
              <w:marRight w:val="0"/>
              <w:marTop w:val="0"/>
              <w:marBottom w:val="0"/>
              <w:divBdr>
                <w:top w:val="none" w:sz="0" w:space="0" w:color="auto"/>
                <w:left w:val="none" w:sz="0" w:space="0" w:color="auto"/>
                <w:bottom w:val="none" w:sz="0" w:space="0" w:color="auto"/>
                <w:right w:val="none" w:sz="0" w:space="0" w:color="auto"/>
              </w:divBdr>
            </w:div>
            <w:div w:id="1051273717">
              <w:marLeft w:val="0"/>
              <w:marRight w:val="0"/>
              <w:marTop w:val="0"/>
              <w:marBottom w:val="0"/>
              <w:divBdr>
                <w:top w:val="none" w:sz="0" w:space="0" w:color="auto"/>
                <w:left w:val="none" w:sz="0" w:space="0" w:color="auto"/>
                <w:bottom w:val="none" w:sz="0" w:space="0" w:color="auto"/>
                <w:right w:val="none" w:sz="0" w:space="0" w:color="auto"/>
              </w:divBdr>
            </w:div>
            <w:div w:id="945160763">
              <w:marLeft w:val="0"/>
              <w:marRight w:val="0"/>
              <w:marTop w:val="0"/>
              <w:marBottom w:val="0"/>
              <w:divBdr>
                <w:top w:val="none" w:sz="0" w:space="0" w:color="auto"/>
                <w:left w:val="none" w:sz="0" w:space="0" w:color="auto"/>
                <w:bottom w:val="none" w:sz="0" w:space="0" w:color="auto"/>
                <w:right w:val="none" w:sz="0" w:space="0" w:color="auto"/>
              </w:divBdr>
            </w:div>
            <w:div w:id="189420022">
              <w:marLeft w:val="0"/>
              <w:marRight w:val="0"/>
              <w:marTop w:val="0"/>
              <w:marBottom w:val="0"/>
              <w:divBdr>
                <w:top w:val="none" w:sz="0" w:space="0" w:color="auto"/>
                <w:left w:val="none" w:sz="0" w:space="0" w:color="auto"/>
                <w:bottom w:val="none" w:sz="0" w:space="0" w:color="auto"/>
                <w:right w:val="none" w:sz="0" w:space="0" w:color="auto"/>
              </w:divBdr>
            </w:div>
            <w:div w:id="1708018998">
              <w:marLeft w:val="0"/>
              <w:marRight w:val="0"/>
              <w:marTop w:val="0"/>
              <w:marBottom w:val="0"/>
              <w:divBdr>
                <w:top w:val="none" w:sz="0" w:space="0" w:color="auto"/>
                <w:left w:val="none" w:sz="0" w:space="0" w:color="auto"/>
                <w:bottom w:val="none" w:sz="0" w:space="0" w:color="auto"/>
                <w:right w:val="none" w:sz="0" w:space="0" w:color="auto"/>
              </w:divBdr>
            </w:div>
            <w:div w:id="1109396747">
              <w:marLeft w:val="0"/>
              <w:marRight w:val="0"/>
              <w:marTop w:val="0"/>
              <w:marBottom w:val="0"/>
              <w:divBdr>
                <w:top w:val="none" w:sz="0" w:space="0" w:color="auto"/>
                <w:left w:val="none" w:sz="0" w:space="0" w:color="auto"/>
                <w:bottom w:val="none" w:sz="0" w:space="0" w:color="auto"/>
                <w:right w:val="none" w:sz="0" w:space="0" w:color="auto"/>
              </w:divBdr>
            </w:div>
            <w:div w:id="1963687867">
              <w:marLeft w:val="0"/>
              <w:marRight w:val="0"/>
              <w:marTop w:val="0"/>
              <w:marBottom w:val="0"/>
              <w:divBdr>
                <w:top w:val="none" w:sz="0" w:space="0" w:color="auto"/>
                <w:left w:val="none" w:sz="0" w:space="0" w:color="auto"/>
                <w:bottom w:val="none" w:sz="0" w:space="0" w:color="auto"/>
                <w:right w:val="none" w:sz="0" w:space="0" w:color="auto"/>
              </w:divBdr>
            </w:div>
            <w:div w:id="1518763959">
              <w:marLeft w:val="0"/>
              <w:marRight w:val="0"/>
              <w:marTop w:val="0"/>
              <w:marBottom w:val="0"/>
              <w:divBdr>
                <w:top w:val="none" w:sz="0" w:space="0" w:color="auto"/>
                <w:left w:val="none" w:sz="0" w:space="0" w:color="auto"/>
                <w:bottom w:val="none" w:sz="0" w:space="0" w:color="auto"/>
                <w:right w:val="none" w:sz="0" w:space="0" w:color="auto"/>
              </w:divBdr>
            </w:div>
            <w:div w:id="1209731588">
              <w:marLeft w:val="0"/>
              <w:marRight w:val="0"/>
              <w:marTop w:val="0"/>
              <w:marBottom w:val="0"/>
              <w:divBdr>
                <w:top w:val="none" w:sz="0" w:space="0" w:color="auto"/>
                <w:left w:val="none" w:sz="0" w:space="0" w:color="auto"/>
                <w:bottom w:val="none" w:sz="0" w:space="0" w:color="auto"/>
                <w:right w:val="none" w:sz="0" w:space="0" w:color="auto"/>
              </w:divBdr>
            </w:div>
            <w:div w:id="1493989099">
              <w:marLeft w:val="0"/>
              <w:marRight w:val="0"/>
              <w:marTop w:val="0"/>
              <w:marBottom w:val="0"/>
              <w:divBdr>
                <w:top w:val="none" w:sz="0" w:space="0" w:color="auto"/>
                <w:left w:val="none" w:sz="0" w:space="0" w:color="auto"/>
                <w:bottom w:val="none" w:sz="0" w:space="0" w:color="auto"/>
                <w:right w:val="none" w:sz="0" w:space="0" w:color="auto"/>
              </w:divBdr>
            </w:div>
            <w:div w:id="1122920613">
              <w:marLeft w:val="0"/>
              <w:marRight w:val="0"/>
              <w:marTop w:val="0"/>
              <w:marBottom w:val="0"/>
              <w:divBdr>
                <w:top w:val="none" w:sz="0" w:space="0" w:color="auto"/>
                <w:left w:val="none" w:sz="0" w:space="0" w:color="auto"/>
                <w:bottom w:val="none" w:sz="0" w:space="0" w:color="auto"/>
                <w:right w:val="none" w:sz="0" w:space="0" w:color="auto"/>
              </w:divBdr>
            </w:div>
            <w:div w:id="403651802">
              <w:marLeft w:val="0"/>
              <w:marRight w:val="0"/>
              <w:marTop w:val="0"/>
              <w:marBottom w:val="0"/>
              <w:divBdr>
                <w:top w:val="none" w:sz="0" w:space="0" w:color="auto"/>
                <w:left w:val="none" w:sz="0" w:space="0" w:color="auto"/>
                <w:bottom w:val="none" w:sz="0" w:space="0" w:color="auto"/>
                <w:right w:val="none" w:sz="0" w:space="0" w:color="auto"/>
              </w:divBdr>
            </w:div>
            <w:div w:id="476339429">
              <w:marLeft w:val="0"/>
              <w:marRight w:val="0"/>
              <w:marTop w:val="0"/>
              <w:marBottom w:val="0"/>
              <w:divBdr>
                <w:top w:val="none" w:sz="0" w:space="0" w:color="auto"/>
                <w:left w:val="none" w:sz="0" w:space="0" w:color="auto"/>
                <w:bottom w:val="none" w:sz="0" w:space="0" w:color="auto"/>
                <w:right w:val="none" w:sz="0" w:space="0" w:color="auto"/>
              </w:divBdr>
            </w:div>
            <w:div w:id="1757166645">
              <w:marLeft w:val="0"/>
              <w:marRight w:val="0"/>
              <w:marTop w:val="0"/>
              <w:marBottom w:val="0"/>
              <w:divBdr>
                <w:top w:val="none" w:sz="0" w:space="0" w:color="auto"/>
                <w:left w:val="none" w:sz="0" w:space="0" w:color="auto"/>
                <w:bottom w:val="none" w:sz="0" w:space="0" w:color="auto"/>
                <w:right w:val="none" w:sz="0" w:space="0" w:color="auto"/>
              </w:divBdr>
            </w:div>
            <w:div w:id="1203058401">
              <w:marLeft w:val="0"/>
              <w:marRight w:val="0"/>
              <w:marTop w:val="0"/>
              <w:marBottom w:val="0"/>
              <w:divBdr>
                <w:top w:val="none" w:sz="0" w:space="0" w:color="auto"/>
                <w:left w:val="none" w:sz="0" w:space="0" w:color="auto"/>
                <w:bottom w:val="none" w:sz="0" w:space="0" w:color="auto"/>
                <w:right w:val="none" w:sz="0" w:space="0" w:color="auto"/>
              </w:divBdr>
            </w:div>
            <w:div w:id="1914126165">
              <w:marLeft w:val="0"/>
              <w:marRight w:val="0"/>
              <w:marTop w:val="0"/>
              <w:marBottom w:val="0"/>
              <w:divBdr>
                <w:top w:val="none" w:sz="0" w:space="0" w:color="auto"/>
                <w:left w:val="none" w:sz="0" w:space="0" w:color="auto"/>
                <w:bottom w:val="none" w:sz="0" w:space="0" w:color="auto"/>
                <w:right w:val="none" w:sz="0" w:space="0" w:color="auto"/>
              </w:divBdr>
            </w:div>
            <w:div w:id="1146553914">
              <w:marLeft w:val="0"/>
              <w:marRight w:val="0"/>
              <w:marTop w:val="0"/>
              <w:marBottom w:val="0"/>
              <w:divBdr>
                <w:top w:val="none" w:sz="0" w:space="0" w:color="auto"/>
                <w:left w:val="none" w:sz="0" w:space="0" w:color="auto"/>
                <w:bottom w:val="none" w:sz="0" w:space="0" w:color="auto"/>
                <w:right w:val="none" w:sz="0" w:space="0" w:color="auto"/>
              </w:divBdr>
            </w:div>
            <w:div w:id="1977949161">
              <w:marLeft w:val="0"/>
              <w:marRight w:val="0"/>
              <w:marTop w:val="0"/>
              <w:marBottom w:val="0"/>
              <w:divBdr>
                <w:top w:val="none" w:sz="0" w:space="0" w:color="auto"/>
                <w:left w:val="none" w:sz="0" w:space="0" w:color="auto"/>
                <w:bottom w:val="none" w:sz="0" w:space="0" w:color="auto"/>
                <w:right w:val="none" w:sz="0" w:space="0" w:color="auto"/>
              </w:divBdr>
            </w:div>
            <w:div w:id="1446801873">
              <w:marLeft w:val="0"/>
              <w:marRight w:val="0"/>
              <w:marTop w:val="0"/>
              <w:marBottom w:val="0"/>
              <w:divBdr>
                <w:top w:val="none" w:sz="0" w:space="0" w:color="auto"/>
                <w:left w:val="none" w:sz="0" w:space="0" w:color="auto"/>
                <w:bottom w:val="none" w:sz="0" w:space="0" w:color="auto"/>
                <w:right w:val="none" w:sz="0" w:space="0" w:color="auto"/>
              </w:divBdr>
            </w:div>
            <w:div w:id="450636499">
              <w:marLeft w:val="0"/>
              <w:marRight w:val="0"/>
              <w:marTop w:val="0"/>
              <w:marBottom w:val="0"/>
              <w:divBdr>
                <w:top w:val="none" w:sz="0" w:space="0" w:color="auto"/>
                <w:left w:val="none" w:sz="0" w:space="0" w:color="auto"/>
                <w:bottom w:val="none" w:sz="0" w:space="0" w:color="auto"/>
                <w:right w:val="none" w:sz="0" w:space="0" w:color="auto"/>
              </w:divBdr>
            </w:div>
            <w:div w:id="1902666128">
              <w:marLeft w:val="0"/>
              <w:marRight w:val="0"/>
              <w:marTop w:val="0"/>
              <w:marBottom w:val="0"/>
              <w:divBdr>
                <w:top w:val="none" w:sz="0" w:space="0" w:color="auto"/>
                <w:left w:val="none" w:sz="0" w:space="0" w:color="auto"/>
                <w:bottom w:val="none" w:sz="0" w:space="0" w:color="auto"/>
                <w:right w:val="none" w:sz="0" w:space="0" w:color="auto"/>
              </w:divBdr>
            </w:div>
            <w:div w:id="1884901763">
              <w:marLeft w:val="0"/>
              <w:marRight w:val="0"/>
              <w:marTop w:val="0"/>
              <w:marBottom w:val="0"/>
              <w:divBdr>
                <w:top w:val="none" w:sz="0" w:space="0" w:color="auto"/>
                <w:left w:val="none" w:sz="0" w:space="0" w:color="auto"/>
                <w:bottom w:val="none" w:sz="0" w:space="0" w:color="auto"/>
                <w:right w:val="none" w:sz="0" w:space="0" w:color="auto"/>
              </w:divBdr>
            </w:div>
            <w:div w:id="655063584">
              <w:marLeft w:val="0"/>
              <w:marRight w:val="0"/>
              <w:marTop w:val="0"/>
              <w:marBottom w:val="0"/>
              <w:divBdr>
                <w:top w:val="none" w:sz="0" w:space="0" w:color="auto"/>
                <w:left w:val="none" w:sz="0" w:space="0" w:color="auto"/>
                <w:bottom w:val="none" w:sz="0" w:space="0" w:color="auto"/>
                <w:right w:val="none" w:sz="0" w:space="0" w:color="auto"/>
              </w:divBdr>
            </w:div>
            <w:div w:id="1122262586">
              <w:marLeft w:val="0"/>
              <w:marRight w:val="0"/>
              <w:marTop w:val="0"/>
              <w:marBottom w:val="0"/>
              <w:divBdr>
                <w:top w:val="none" w:sz="0" w:space="0" w:color="auto"/>
                <w:left w:val="none" w:sz="0" w:space="0" w:color="auto"/>
                <w:bottom w:val="none" w:sz="0" w:space="0" w:color="auto"/>
                <w:right w:val="none" w:sz="0" w:space="0" w:color="auto"/>
              </w:divBdr>
            </w:div>
            <w:div w:id="1927492247">
              <w:marLeft w:val="0"/>
              <w:marRight w:val="0"/>
              <w:marTop w:val="0"/>
              <w:marBottom w:val="0"/>
              <w:divBdr>
                <w:top w:val="none" w:sz="0" w:space="0" w:color="auto"/>
                <w:left w:val="none" w:sz="0" w:space="0" w:color="auto"/>
                <w:bottom w:val="none" w:sz="0" w:space="0" w:color="auto"/>
                <w:right w:val="none" w:sz="0" w:space="0" w:color="auto"/>
              </w:divBdr>
            </w:div>
            <w:div w:id="1609778026">
              <w:marLeft w:val="0"/>
              <w:marRight w:val="0"/>
              <w:marTop w:val="0"/>
              <w:marBottom w:val="0"/>
              <w:divBdr>
                <w:top w:val="none" w:sz="0" w:space="0" w:color="auto"/>
                <w:left w:val="none" w:sz="0" w:space="0" w:color="auto"/>
                <w:bottom w:val="none" w:sz="0" w:space="0" w:color="auto"/>
                <w:right w:val="none" w:sz="0" w:space="0" w:color="auto"/>
              </w:divBdr>
            </w:div>
            <w:div w:id="1481271755">
              <w:marLeft w:val="0"/>
              <w:marRight w:val="0"/>
              <w:marTop w:val="0"/>
              <w:marBottom w:val="0"/>
              <w:divBdr>
                <w:top w:val="none" w:sz="0" w:space="0" w:color="auto"/>
                <w:left w:val="none" w:sz="0" w:space="0" w:color="auto"/>
                <w:bottom w:val="none" w:sz="0" w:space="0" w:color="auto"/>
                <w:right w:val="none" w:sz="0" w:space="0" w:color="auto"/>
              </w:divBdr>
            </w:div>
            <w:div w:id="840436028">
              <w:marLeft w:val="0"/>
              <w:marRight w:val="0"/>
              <w:marTop w:val="0"/>
              <w:marBottom w:val="0"/>
              <w:divBdr>
                <w:top w:val="none" w:sz="0" w:space="0" w:color="auto"/>
                <w:left w:val="none" w:sz="0" w:space="0" w:color="auto"/>
                <w:bottom w:val="none" w:sz="0" w:space="0" w:color="auto"/>
                <w:right w:val="none" w:sz="0" w:space="0" w:color="auto"/>
              </w:divBdr>
            </w:div>
            <w:div w:id="1479835196">
              <w:marLeft w:val="0"/>
              <w:marRight w:val="0"/>
              <w:marTop w:val="0"/>
              <w:marBottom w:val="0"/>
              <w:divBdr>
                <w:top w:val="none" w:sz="0" w:space="0" w:color="auto"/>
                <w:left w:val="none" w:sz="0" w:space="0" w:color="auto"/>
                <w:bottom w:val="none" w:sz="0" w:space="0" w:color="auto"/>
                <w:right w:val="none" w:sz="0" w:space="0" w:color="auto"/>
              </w:divBdr>
            </w:div>
            <w:div w:id="1895703292">
              <w:marLeft w:val="0"/>
              <w:marRight w:val="0"/>
              <w:marTop w:val="0"/>
              <w:marBottom w:val="0"/>
              <w:divBdr>
                <w:top w:val="none" w:sz="0" w:space="0" w:color="auto"/>
                <w:left w:val="none" w:sz="0" w:space="0" w:color="auto"/>
                <w:bottom w:val="none" w:sz="0" w:space="0" w:color="auto"/>
                <w:right w:val="none" w:sz="0" w:space="0" w:color="auto"/>
              </w:divBdr>
            </w:div>
            <w:div w:id="1040200626">
              <w:marLeft w:val="0"/>
              <w:marRight w:val="0"/>
              <w:marTop w:val="0"/>
              <w:marBottom w:val="0"/>
              <w:divBdr>
                <w:top w:val="none" w:sz="0" w:space="0" w:color="auto"/>
                <w:left w:val="none" w:sz="0" w:space="0" w:color="auto"/>
                <w:bottom w:val="none" w:sz="0" w:space="0" w:color="auto"/>
                <w:right w:val="none" w:sz="0" w:space="0" w:color="auto"/>
              </w:divBdr>
            </w:div>
            <w:div w:id="1142036057">
              <w:marLeft w:val="0"/>
              <w:marRight w:val="0"/>
              <w:marTop w:val="0"/>
              <w:marBottom w:val="0"/>
              <w:divBdr>
                <w:top w:val="none" w:sz="0" w:space="0" w:color="auto"/>
                <w:left w:val="none" w:sz="0" w:space="0" w:color="auto"/>
                <w:bottom w:val="none" w:sz="0" w:space="0" w:color="auto"/>
                <w:right w:val="none" w:sz="0" w:space="0" w:color="auto"/>
              </w:divBdr>
            </w:div>
            <w:div w:id="1718164712">
              <w:marLeft w:val="0"/>
              <w:marRight w:val="0"/>
              <w:marTop w:val="0"/>
              <w:marBottom w:val="0"/>
              <w:divBdr>
                <w:top w:val="none" w:sz="0" w:space="0" w:color="auto"/>
                <w:left w:val="none" w:sz="0" w:space="0" w:color="auto"/>
                <w:bottom w:val="none" w:sz="0" w:space="0" w:color="auto"/>
                <w:right w:val="none" w:sz="0" w:space="0" w:color="auto"/>
              </w:divBdr>
            </w:div>
            <w:div w:id="330177943">
              <w:marLeft w:val="0"/>
              <w:marRight w:val="0"/>
              <w:marTop w:val="0"/>
              <w:marBottom w:val="0"/>
              <w:divBdr>
                <w:top w:val="none" w:sz="0" w:space="0" w:color="auto"/>
                <w:left w:val="none" w:sz="0" w:space="0" w:color="auto"/>
                <w:bottom w:val="none" w:sz="0" w:space="0" w:color="auto"/>
                <w:right w:val="none" w:sz="0" w:space="0" w:color="auto"/>
              </w:divBdr>
            </w:div>
            <w:div w:id="1179344242">
              <w:marLeft w:val="0"/>
              <w:marRight w:val="0"/>
              <w:marTop w:val="0"/>
              <w:marBottom w:val="0"/>
              <w:divBdr>
                <w:top w:val="none" w:sz="0" w:space="0" w:color="auto"/>
                <w:left w:val="none" w:sz="0" w:space="0" w:color="auto"/>
                <w:bottom w:val="none" w:sz="0" w:space="0" w:color="auto"/>
                <w:right w:val="none" w:sz="0" w:space="0" w:color="auto"/>
              </w:divBdr>
            </w:div>
            <w:div w:id="1936785781">
              <w:marLeft w:val="0"/>
              <w:marRight w:val="0"/>
              <w:marTop w:val="0"/>
              <w:marBottom w:val="0"/>
              <w:divBdr>
                <w:top w:val="none" w:sz="0" w:space="0" w:color="auto"/>
                <w:left w:val="none" w:sz="0" w:space="0" w:color="auto"/>
                <w:bottom w:val="none" w:sz="0" w:space="0" w:color="auto"/>
                <w:right w:val="none" w:sz="0" w:space="0" w:color="auto"/>
              </w:divBdr>
            </w:div>
            <w:div w:id="1945725550">
              <w:marLeft w:val="0"/>
              <w:marRight w:val="0"/>
              <w:marTop w:val="0"/>
              <w:marBottom w:val="0"/>
              <w:divBdr>
                <w:top w:val="none" w:sz="0" w:space="0" w:color="auto"/>
                <w:left w:val="none" w:sz="0" w:space="0" w:color="auto"/>
                <w:bottom w:val="none" w:sz="0" w:space="0" w:color="auto"/>
                <w:right w:val="none" w:sz="0" w:space="0" w:color="auto"/>
              </w:divBdr>
            </w:div>
            <w:div w:id="437525280">
              <w:marLeft w:val="0"/>
              <w:marRight w:val="0"/>
              <w:marTop w:val="0"/>
              <w:marBottom w:val="0"/>
              <w:divBdr>
                <w:top w:val="none" w:sz="0" w:space="0" w:color="auto"/>
                <w:left w:val="none" w:sz="0" w:space="0" w:color="auto"/>
                <w:bottom w:val="none" w:sz="0" w:space="0" w:color="auto"/>
                <w:right w:val="none" w:sz="0" w:space="0" w:color="auto"/>
              </w:divBdr>
            </w:div>
            <w:div w:id="739593431">
              <w:marLeft w:val="0"/>
              <w:marRight w:val="0"/>
              <w:marTop w:val="0"/>
              <w:marBottom w:val="0"/>
              <w:divBdr>
                <w:top w:val="none" w:sz="0" w:space="0" w:color="auto"/>
                <w:left w:val="none" w:sz="0" w:space="0" w:color="auto"/>
                <w:bottom w:val="none" w:sz="0" w:space="0" w:color="auto"/>
                <w:right w:val="none" w:sz="0" w:space="0" w:color="auto"/>
              </w:divBdr>
            </w:div>
            <w:div w:id="1659111926">
              <w:marLeft w:val="0"/>
              <w:marRight w:val="0"/>
              <w:marTop w:val="0"/>
              <w:marBottom w:val="0"/>
              <w:divBdr>
                <w:top w:val="none" w:sz="0" w:space="0" w:color="auto"/>
                <w:left w:val="none" w:sz="0" w:space="0" w:color="auto"/>
                <w:bottom w:val="none" w:sz="0" w:space="0" w:color="auto"/>
                <w:right w:val="none" w:sz="0" w:space="0" w:color="auto"/>
              </w:divBdr>
            </w:div>
            <w:div w:id="930548787">
              <w:marLeft w:val="0"/>
              <w:marRight w:val="0"/>
              <w:marTop w:val="0"/>
              <w:marBottom w:val="0"/>
              <w:divBdr>
                <w:top w:val="none" w:sz="0" w:space="0" w:color="auto"/>
                <w:left w:val="none" w:sz="0" w:space="0" w:color="auto"/>
                <w:bottom w:val="none" w:sz="0" w:space="0" w:color="auto"/>
                <w:right w:val="none" w:sz="0" w:space="0" w:color="auto"/>
              </w:divBdr>
            </w:div>
            <w:div w:id="333149462">
              <w:marLeft w:val="0"/>
              <w:marRight w:val="0"/>
              <w:marTop w:val="0"/>
              <w:marBottom w:val="0"/>
              <w:divBdr>
                <w:top w:val="none" w:sz="0" w:space="0" w:color="auto"/>
                <w:left w:val="none" w:sz="0" w:space="0" w:color="auto"/>
                <w:bottom w:val="none" w:sz="0" w:space="0" w:color="auto"/>
                <w:right w:val="none" w:sz="0" w:space="0" w:color="auto"/>
              </w:divBdr>
            </w:div>
            <w:div w:id="2002543442">
              <w:marLeft w:val="0"/>
              <w:marRight w:val="0"/>
              <w:marTop w:val="0"/>
              <w:marBottom w:val="0"/>
              <w:divBdr>
                <w:top w:val="none" w:sz="0" w:space="0" w:color="auto"/>
                <w:left w:val="none" w:sz="0" w:space="0" w:color="auto"/>
                <w:bottom w:val="none" w:sz="0" w:space="0" w:color="auto"/>
                <w:right w:val="none" w:sz="0" w:space="0" w:color="auto"/>
              </w:divBdr>
            </w:div>
            <w:div w:id="1980265412">
              <w:marLeft w:val="0"/>
              <w:marRight w:val="0"/>
              <w:marTop w:val="0"/>
              <w:marBottom w:val="0"/>
              <w:divBdr>
                <w:top w:val="none" w:sz="0" w:space="0" w:color="auto"/>
                <w:left w:val="none" w:sz="0" w:space="0" w:color="auto"/>
                <w:bottom w:val="none" w:sz="0" w:space="0" w:color="auto"/>
                <w:right w:val="none" w:sz="0" w:space="0" w:color="auto"/>
              </w:divBdr>
            </w:div>
            <w:div w:id="1309363790">
              <w:marLeft w:val="0"/>
              <w:marRight w:val="0"/>
              <w:marTop w:val="0"/>
              <w:marBottom w:val="0"/>
              <w:divBdr>
                <w:top w:val="none" w:sz="0" w:space="0" w:color="auto"/>
                <w:left w:val="none" w:sz="0" w:space="0" w:color="auto"/>
                <w:bottom w:val="none" w:sz="0" w:space="0" w:color="auto"/>
                <w:right w:val="none" w:sz="0" w:space="0" w:color="auto"/>
              </w:divBdr>
            </w:div>
            <w:div w:id="378870280">
              <w:marLeft w:val="0"/>
              <w:marRight w:val="0"/>
              <w:marTop w:val="0"/>
              <w:marBottom w:val="0"/>
              <w:divBdr>
                <w:top w:val="none" w:sz="0" w:space="0" w:color="auto"/>
                <w:left w:val="none" w:sz="0" w:space="0" w:color="auto"/>
                <w:bottom w:val="none" w:sz="0" w:space="0" w:color="auto"/>
                <w:right w:val="none" w:sz="0" w:space="0" w:color="auto"/>
              </w:divBdr>
            </w:div>
            <w:div w:id="637341443">
              <w:marLeft w:val="0"/>
              <w:marRight w:val="0"/>
              <w:marTop w:val="0"/>
              <w:marBottom w:val="0"/>
              <w:divBdr>
                <w:top w:val="none" w:sz="0" w:space="0" w:color="auto"/>
                <w:left w:val="none" w:sz="0" w:space="0" w:color="auto"/>
                <w:bottom w:val="none" w:sz="0" w:space="0" w:color="auto"/>
                <w:right w:val="none" w:sz="0" w:space="0" w:color="auto"/>
              </w:divBdr>
            </w:div>
            <w:div w:id="1701708680">
              <w:marLeft w:val="0"/>
              <w:marRight w:val="0"/>
              <w:marTop w:val="0"/>
              <w:marBottom w:val="0"/>
              <w:divBdr>
                <w:top w:val="none" w:sz="0" w:space="0" w:color="auto"/>
                <w:left w:val="none" w:sz="0" w:space="0" w:color="auto"/>
                <w:bottom w:val="none" w:sz="0" w:space="0" w:color="auto"/>
                <w:right w:val="none" w:sz="0" w:space="0" w:color="auto"/>
              </w:divBdr>
            </w:div>
            <w:div w:id="2004620921">
              <w:marLeft w:val="0"/>
              <w:marRight w:val="0"/>
              <w:marTop w:val="0"/>
              <w:marBottom w:val="0"/>
              <w:divBdr>
                <w:top w:val="none" w:sz="0" w:space="0" w:color="auto"/>
                <w:left w:val="none" w:sz="0" w:space="0" w:color="auto"/>
                <w:bottom w:val="none" w:sz="0" w:space="0" w:color="auto"/>
                <w:right w:val="none" w:sz="0" w:space="0" w:color="auto"/>
              </w:divBdr>
            </w:div>
            <w:div w:id="596645122">
              <w:marLeft w:val="0"/>
              <w:marRight w:val="0"/>
              <w:marTop w:val="0"/>
              <w:marBottom w:val="0"/>
              <w:divBdr>
                <w:top w:val="none" w:sz="0" w:space="0" w:color="auto"/>
                <w:left w:val="none" w:sz="0" w:space="0" w:color="auto"/>
                <w:bottom w:val="none" w:sz="0" w:space="0" w:color="auto"/>
                <w:right w:val="none" w:sz="0" w:space="0" w:color="auto"/>
              </w:divBdr>
            </w:div>
            <w:div w:id="1933126153">
              <w:marLeft w:val="0"/>
              <w:marRight w:val="0"/>
              <w:marTop w:val="0"/>
              <w:marBottom w:val="0"/>
              <w:divBdr>
                <w:top w:val="none" w:sz="0" w:space="0" w:color="auto"/>
                <w:left w:val="none" w:sz="0" w:space="0" w:color="auto"/>
                <w:bottom w:val="none" w:sz="0" w:space="0" w:color="auto"/>
                <w:right w:val="none" w:sz="0" w:space="0" w:color="auto"/>
              </w:divBdr>
            </w:div>
            <w:div w:id="1006664681">
              <w:marLeft w:val="0"/>
              <w:marRight w:val="0"/>
              <w:marTop w:val="0"/>
              <w:marBottom w:val="0"/>
              <w:divBdr>
                <w:top w:val="none" w:sz="0" w:space="0" w:color="auto"/>
                <w:left w:val="none" w:sz="0" w:space="0" w:color="auto"/>
                <w:bottom w:val="none" w:sz="0" w:space="0" w:color="auto"/>
                <w:right w:val="none" w:sz="0" w:space="0" w:color="auto"/>
              </w:divBdr>
            </w:div>
            <w:div w:id="933711409">
              <w:marLeft w:val="0"/>
              <w:marRight w:val="0"/>
              <w:marTop w:val="0"/>
              <w:marBottom w:val="0"/>
              <w:divBdr>
                <w:top w:val="none" w:sz="0" w:space="0" w:color="auto"/>
                <w:left w:val="none" w:sz="0" w:space="0" w:color="auto"/>
                <w:bottom w:val="none" w:sz="0" w:space="0" w:color="auto"/>
                <w:right w:val="none" w:sz="0" w:space="0" w:color="auto"/>
              </w:divBdr>
            </w:div>
            <w:div w:id="1581866590">
              <w:marLeft w:val="0"/>
              <w:marRight w:val="0"/>
              <w:marTop w:val="0"/>
              <w:marBottom w:val="0"/>
              <w:divBdr>
                <w:top w:val="none" w:sz="0" w:space="0" w:color="auto"/>
                <w:left w:val="none" w:sz="0" w:space="0" w:color="auto"/>
                <w:bottom w:val="none" w:sz="0" w:space="0" w:color="auto"/>
                <w:right w:val="none" w:sz="0" w:space="0" w:color="auto"/>
              </w:divBdr>
            </w:div>
            <w:div w:id="1421829411">
              <w:marLeft w:val="0"/>
              <w:marRight w:val="0"/>
              <w:marTop w:val="0"/>
              <w:marBottom w:val="0"/>
              <w:divBdr>
                <w:top w:val="none" w:sz="0" w:space="0" w:color="auto"/>
                <w:left w:val="none" w:sz="0" w:space="0" w:color="auto"/>
                <w:bottom w:val="none" w:sz="0" w:space="0" w:color="auto"/>
                <w:right w:val="none" w:sz="0" w:space="0" w:color="auto"/>
              </w:divBdr>
            </w:div>
            <w:div w:id="452024476">
              <w:marLeft w:val="0"/>
              <w:marRight w:val="0"/>
              <w:marTop w:val="0"/>
              <w:marBottom w:val="0"/>
              <w:divBdr>
                <w:top w:val="none" w:sz="0" w:space="0" w:color="auto"/>
                <w:left w:val="none" w:sz="0" w:space="0" w:color="auto"/>
                <w:bottom w:val="none" w:sz="0" w:space="0" w:color="auto"/>
                <w:right w:val="none" w:sz="0" w:space="0" w:color="auto"/>
              </w:divBdr>
            </w:div>
            <w:div w:id="161700569">
              <w:marLeft w:val="0"/>
              <w:marRight w:val="0"/>
              <w:marTop w:val="0"/>
              <w:marBottom w:val="0"/>
              <w:divBdr>
                <w:top w:val="none" w:sz="0" w:space="0" w:color="auto"/>
                <w:left w:val="none" w:sz="0" w:space="0" w:color="auto"/>
                <w:bottom w:val="none" w:sz="0" w:space="0" w:color="auto"/>
                <w:right w:val="none" w:sz="0" w:space="0" w:color="auto"/>
              </w:divBdr>
            </w:div>
            <w:div w:id="1562325610">
              <w:marLeft w:val="0"/>
              <w:marRight w:val="0"/>
              <w:marTop w:val="0"/>
              <w:marBottom w:val="0"/>
              <w:divBdr>
                <w:top w:val="none" w:sz="0" w:space="0" w:color="auto"/>
                <w:left w:val="none" w:sz="0" w:space="0" w:color="auto"/>
                <w:bottom w:val="none" w:sz="0" w:space="0" w:color="auto"/>
                <w:right w:val="none" w:sz="0" w:space="0" w:color="auto"/>
              </w:divBdr>
            </w:div>
            <w:div w:id="631595972">
              <w:marLeft w:val="0"/>
              <w:marRight w:val="0"/>
              <w:marTop w:val="0"/>
              <w:marBottom w:val="0"/>
              <w:divBdr>
                <w:top w:val="none" w:sz="0" w:space="0" w:color="auto"/>
                <w:left w:val="none" w:sz="0" w:space="0" w:color="auto"/>
                <w:bottom w:val="none" w:sz="0" w:space="0" w:color="auto"/>
                <w:right w:val="none" w:sz="0" w:space="0" w:color="auto"/>
              </w:divBdr>
            </w:div>
            <w:div w:id="161897554">
              <w:marLeft w:val="0"/>
              <w:marRight w:val="0"/>
              <w:marTop w:val="0"/>
              <w:marBottom w:val="0"/>
              <w:divBdr>
                <w:top w:val="none" w:sz="0" w:space="0" w:color="auto"/>
                <w:left w:val="none" w:sz="0" w:space="0" w:color="auto"/>
                <w:bottom w:val="none" w:sz="0" w:space="0" w:color="auto"/>
                <w:right w:val="none" w:sz="0" w:space="0" w:color="auto"/>
              </w:divBdr>
            </w:div>
            <w:div w:id="1284769664">
              <w:marLeft w:val="0"/>
              <w:marRight w:val="0"/>
              <w:marTop w:val="0"/>
              <w:marBottom w:val="0"/>
              <w:divBdr>
                <w:top w:val="none" w:sz="0" w:space="0" w:color="auto"/>
                <w:left w:val="none" w:sz="0" w:space="0" w:color="auto"/>
                <w:bottom w:val="none" w:sz="0" w:space="0" w:color="auto"/>
                <w:right w:val="none" w:sz="0" w:space="0" w:color="auto"/>
              </w:divBdr>
            </w:div>
            <w:div w:id="928349128">
              <w:marLeft w:val="0"/>
              <w:marRight w:val="0"/>
              <w:marTop w:val="0"/>
              <w:marBottom w:val="0"/>
              <w:divBdr>
                <w:top w:val="none" w:sz="0" w:space="0" w:color="auto"/>
                <w:left w:val="none" w:sz="0" w:space="0" w:color="auto"/>
                <w:bottom w:val="none" w:sz="0" w:space="0" w:color="auto"/>
                <w:right w:val="none" w:sz="0" w:space="0" w:color="auto"/>
              </w:divBdr>
            </w:div>
            <w:div w:id="1180196608">
              <w:marLeft w:val="0"/>
              <w:marRight w:val="0"/>
              <w:marTop w:val="0"/>
              <w:marBottom w:val="0"/>
              <w:divBdr>
                <w:top w:val="none" w:sz="0" w:space="0" w:color="auto"/>
                <w:left w:val="none" w:sz="0" w:space="0" w:color="auto"/>
                <w:bottom w:val="none" w:sz="0" w:space="0" w:color="auto"/>
                <w:right w:val="none" w:sz="0" w:space="0" w:color="auto"/>
              </w:divBdr>
            </w:div>
            <w:div w:id="908272871">
              <w:marLeft w:val="0"/>
              <w:marRight w:val="0"/>
              <w:marTop w:val="0"/>
              <w:marBottom w:val="0"/>
              <w:divBdr>
                <w:top w:val="none" w:sz="0" w:space="0" w:color="auto"/>
                <w:left w:val="none" w:sz="0" w:space="0" w:color="auto"/>
                <w:bottom w:val="none" w:sz="0" w:space="0" w:color="auto"/>
                <w:right w:val="none" w:sz="0" w:space="0" w:color="auto"/>
              </w:divBdr>
            </w:div>
            <w:div w:id="1432824097">
              <w:marLeft w:val="0"/>
              <w:marRight w:val="0"/>
              <w:marTop w:val="0"/>
              <w:marBottom w:val="0"/>
              <w:divBdr>
                <w:top w:val="none" w:sz="0" w:space="0" w:color="auto"/>
                <w:left w:val="none" w:sz="0" w:space="0" w:color="auto"/>
                <w:bottom w:val="none" w:sz="0" w:space="0" w:color="auto"/>
                <w:right w:val="none" w:sz="0" w:space="0" w:color="auto"/>
              </w:divBdr>
            </w:div>
            <w:div w:id="2099711282">
              <w:marLeft w:val="0"/>
              <w:marRight w:val="0"/>
              <w:marTop w:val="0"/>
              <w:marBottom w:val="0"/>
              <w:divBdr>
                <w:top w:val="none" w:sz="0" w:space="0" w:color="auto"/>
                <w:left w:val="none" w:sz="0" w:space="0" w:color="auto"/>
                <w:bottom w:val="none" w:sz="0" w:space="0" w:color="auto"/>
                <w:right w:val="none" w:sz="0" w:space="0" w:color="auto"/>
              </w:divBdr>
            </w:div>
            <w:div w:id="1107575831">
              <w:marLeft w:val="0"/>
              <w:marRight w:val="0"/>
              <w:marTop w:val="0"/>
              <w:marBottom w:val="0"/>
              <w:divBdr>
                <w:top w:val="none" w:sz="0" w:space="0" w:color="auto"/>
                <w:left w:val="none" w:sz="0" w:space="0" w:color="auto"/>
                <w:bottom w:val="none" w:sz="0" w:space="0" w:color="auto"/>
                <w:right w:val="none" w:sz="0" w:space="0" w:color="auto"/>
              </w:divBdr>
            </w:div>
            <w:div w:id="836195195">
              <w:marLeft w:val="0"/>
              <w:marRight w:val="0"/>
              <w:marTop w:val="0"/>
              <w:marBottom w:val="0"/>
              <w:divBdr>
                <w:top w:val="none" w:sz="0" w:space="0" w:color="auto"/>
                <w:left w:val="none" w:sz="0" w:space="0" w:color="auto"/>
                <w:bottom w:val="none" w:sz="0" w:space="0" w:color="auto"/>
                <w:right w:val="none" w:sz="0" w:space="0" w:color="auto"/>
              </w:divBdr>
            </w:div>
            <w:div w:id="1071848834">
              <w:marLeft w:val="0"/>
              <w:marRight w:val="0"/>
              <w:marTop w:val="0"/>
              <w:marBottom w:val="0"/>
              <w:divBdr>
                <w:top w:val="none" w:sz="0" w:space="0" w:color="auto"/>
                <w:left w:val="none" w:sz="0" w:space="0" w:color="auto"/>
                <w:bottom w:val="none" w:sz="0" w:space="0" w:color="auto"/>
                <w:right w:val="none" w:sz="0" w:space="0" w:color="auto"/>
              </w:divBdr>
            </w:div>
            <w:div w:id="532882400">
              <w:marLeft w:val="0"/>
              <w:marRight w:val="0"/>
              <w:marTop w:val="0"/>
              <w:marBottom w:val="0"/>
              <w:divBdr>
                <w:top w:val="none" w:sz="0" w:space="0" w:color="auto"/>
                <w:left w:val="none" w:sz="0" w:space="0" w:color="auto"/>
                <w:bottom w:val="none" w:sz="0" w:space="0" w:color="auto"/>
                <w:right w:val="none" w:sz="0" w:space="0" w:color="auto"/>
              </w:divBdr>
            </w:div>
            <w:div w:id="1349678471">
              <w:marLeft w:val="0"/>
              <w:marRight w:val="0"/>
              <w:marTop w:val="0"/>
              <w:marBottom w:val="0"/>
              <w:divBdr>
                <w:top w:val="none" w:sz="0" w:space="0" w:color="auto"/>
                <w:left w:val="none" w:sz="0" w:space="0" w:color="auto"/>
                <w:bottom w:val="none" w:sz="0" w:space="0" w:color="auto"/>
                <w:right w:val="none" w:sz="0" w:space="0" w:color="auto"/>
              </w:divBdr>
            </w:div>
            <w:div w:id="1516964944">
              <w:marLeft w:val="0"/>
              <w:marRight w:val="0"/>
              <w:marTop w:val="0"/>
              <w:marBottom w:val="0"/>
              <w:divBdr>
                <w:top w:val="none" w:sz="0" w:space="0" w:color="auto"/>
                <w:left w:val="none" w:sz="0" w:space="0" w:color="auto"/>
                <w:bottom w:val="none" w:sz="0" w:space="0" w:color="auto"/>
                <w:right w:val="none" w:sz="0" w:space="0" w:color="auto"/>
              </w:divBdr>
            </w:div>
            <w:div w:id="1525903446">
              <w:marLeft w:val="0"/>
              <w:marRight w:val="0"/>
              <w:marTop w:val="0"/>
              <w:marBottom w:val="0"/>
              <w:divBdr>
                <w:top w:val="none" w:sz="0" w:space="0" w:color="auto"/>
                <w:left w:val="none" w:sz="0" w:space="0" w:color="auto"/>
                <w:bottom w:val="none" w:sz="0" w:space="0" w:color="auto"/>
                <w:right w:val="none" w:sz="0" w:space="0" w:color="auto"/>
              </w:divBdr>
            </w:div>
            <w:div w:id="799106712">
              <w:marLeft w:val="0"/>
              <w:marRight w:val="0"/>
              <w:marTop w:val="0"/>
              <w:marBottom w:val="0"/>
              <w:divBdr>
                <w:top w:val="none" w:sz="0" w:space="0" w:color="auto"/>
                <w:left w:val="none" w:sz="0" w:space="0" w:color="auto"/>
                <w:bottom w:val="none" w:sz="0" w:space="0" w:color="auto"/>
                <w:right w:val="none" w:sz="0" w:space="0" w:color="auto"/>
              </w:divBdr>
            </w:div>
            <w:div w:id="1957641006">
              <w:marLeft w:val="0"/>
              <w:marRight w:val="0"/>
              <w:marTop w:val="0"/>
              <w:marBottom w:val="0"/>
              <w:divBdr>
                <w:top w:val="none" w:sz="0" w:space="0" w:color="auto"/>
                <w:left w:val="none" w:sz="0" w:space="0" w:color="auto"/>
                <w:bottom w:val="none" w:sz="0" w:space="0" w:color="auto"/>
                <w:right w:val="none" w:sz="0" w:space="0" w:color="auto"/>
              </w:divBdr>
            </w:div>
            <w:div w:id="1773816091">
              <w:marLeft w:val="0"/>
              <w:marRight w:val="0"/>
              <w:marTop w:val="0"/>
              <w:marBottom w:val="0"/>
              <w:divBdr>
                <w:top w:val="none" w:sz="0" w:space="0" w:color="auto"/>
                <w:left w:val="none" w:sz="0" w:space="0" w:color="auto"/>
                <w:bottom w:val="none" w:sz="0" w:space="0" w:color="auto"/>
                <w:right w:val="none" w:sz="0" w:space="0" w:color="auto"/>
              </w:divBdr>
            </w:div>
            <w:div w:id="609971988">
              <w:marLeft w:val="0"/>
              <w:marRight w:val="0"/>
              <w:marTop w:val="0"/>
              <w:marBottom w:val="0"/>
              <w:divBdr>
                <w:top w:val="none" w:sz="0" w:space="0" w:color="auto"/>
                <w:left w:val="none" w:sz="0" w:space="0" w:color="auto"/>
                <w:bottom w:val="none" w:sz="0" w:space="0" w:color="auto"/>
                <w:right w:val="none" w:sz="0" w:space="0" w:color="auto"/>
              </w:divBdr>
            </w:div>
            <w:div w:id="1799567395">
              <w:marLeft w:val="0"/>
              <w:marRight w:val="0"/>
              <w:marTop w:val="0"/>
              <w:marBottom w:val="0"/>
              <w:divBdr>
                <w:top w:val="none" w:sz="0" w:space="0" w:color="auto"/>
                <w:left w:val="none" w:sz="0" w:space="0" w:color="auto"/>
                <w:bottom w:val="none" w:sz="0" w:space="0" w:color="auto"/>
                <w:right w:val="none" w:sz="0" w:space="0" w:color="auto"/>
              </w:divBdr>
            </w:div>
            <w:div w:id="776098360">
              <w:marLeft w:val="0"/>
              <w:marRight w:val="0"/>
              <w:marTop w:val="0"/>
              <w:marBottom w:val="0"/>
              <w:divBdr>
                <w:top w:val="none" w:sz="0" w:space="0" w:color="auto"/>
                <w:left w:val="none" w:sz="0" w:space="0" w:color="auto"/>
                <w:bottom w:val="none" w:sz="0" w:space="0" w:color="auto"/>
                <w:right w:val="none" w:sz="0" w:space="0" w:color="auto"/>
              </w:divBdr>
            </w:div>
            <w:div w:id="1227061037">
              <w:marLeft w:val="0"/>
              <w:marRight w:val="0"/>
              <w:marTop w:val="0"/>
              <w:marBottom w:val="0"/>
              <w:divBdr>
                <w:top w:val="none" w:sz="0" w:space="0" w:color="auto"/>
                <w:left w:val="none" w:sz="0" w:space="0" w:color="auto"/>
                <w:bottom w:val="none" w:sz="0" w:space="0" w:color="auto"/>
                <w:right w:val="none" w:sz="0" w:space="0" w:color="auto"/>
              </w:divBdr>
            </w:div>
            <w:div w:id="940844941">
              <w:marLeft w:val="0"/>
              <w:marRight w:val="0"/>
              <w:marTop w:val="0"/>
              <w:marBottom w:val="0"/>
              <w:divBdr>
                <w:top w:val="none" w:sz="0" w:space="0" w:color="auto"/>
                <w:left w:val="none" w:sz="0" w:space="0" w:color="auto"/>
                <w:bottom w:val="none" w:sz="0" w:space="0" w:color="auto"/>
                <w:right w:val="none" w:sz="0" w:space="0" w:color="auto"/>
              </w:divBdr>
            </w:div>
            <w:div w:id="1878616315">
              <w:marLeft w:val="0"/>
              <w:marRight w:val="0"/>
              <w:marTop w:val="0"/>
              <w:marBottom w:val="0"/>
              <w:divBdr>
                <w:top w:val="none" w:sz="0" w:space="0" w:color="auto"/>
                <w:left w:val="none" w:sz="0" w:space="0" w:color="auto"/>
                <w:bottom w:val="none" w:sz="0" w:space="0" w:color="auto"/>
                <w:right w:val="none" w:sz="0" w:space="0" w:color="auto"/>
              </w:divBdr>
            </w:div>
            <w:div w:id="187572294">
              <w:marLeft w:val="0"/>
              <w:marRight w:val="0"/>
              <w:marTop w:val="0"/>
              <w:marBottom w:val="0"/>
              <w:divBdr>
                <w:top w:val="none" w:sz="0" w:space="0" w:color="auto"/>
                <w:left w:val="none" w:sz="0" w:space="0" w:color="auto"/>
                <w:bottom w:val="none" w:sz="0" w:space="0" w:color="auto"/>
                <w:right w:val="none" w:sz="0" w:space="0" w:color="auto"/>
              </w:divBdr>
            </w:div>
            <w:div w:id="861480112">
              <w:marLeft w:val="0"/>
              <w:marRight w:val="0"/>
              <w:marTop w:val="0"/>
              <w:marBottom w:val="0"/>
              <w:divBdr>
                <w:top w:val="none" w:sz="0" w:space="0" w:color="auto"/>
                <w:left w:val="none" w:sz="0" w:space="0" w:color="auto"/>
                <w:bottom w:val="none" w:sz="0" w:space="0" w:color="auto"/>
                <w:right w:val="none" w:sz="0" w:space="0" w:color="auto"/>
              </w:divBdr>
            </w:div>
            <w:div w:id="1966043234">
              <w:marLeft w:val="0"/>
              <w:marRight w:val="0"/>
              <w:marTop w:val="0"/>
              <w:marBottom w:val="0"/>
              <w:divBdr>
                <w:top w:val="none" w:sz="0" w:space="0" w:color="auto"/>
                <w:left w:val="none" w:sz="0" w:space="0" w:color="auto"/>
                <w:bottom w:val="none" w:sz="0" w:space="0" w:color="auto"/>
                <w:right w:val="none" w:sz="0" w:space="0" w:color="auto"/>
              </w:divBdr>
            </w:div>
            <w:div w:id="387732487">
              <w:marLeft w:val="0"/>
              <w:marRight w:val="0"/>
              <w:marTop w:val="0"/>
              <w:marBottom w:val="0"/>
              <w:divBdr>
                <w:top w:val="none" w:sz="0" w:space="0" w:color="auto"/>
                <w:left w:val="none" w:sz="0" w:space="0" w:color="auto"/>
                <w:bottom w:val="none" w:sz="0" w:space="0" w:color="auto"/>
                <w:right w:val="none" w:sz="0" w:space="0" w:color="auto"/>
              </w:divBdr>
            </w:div>
            <w:div w:id="581069339">
              <w:marLeft w:val="0"/>
              <w:marRight w:val="0"/>
              <w:marTop w:val="0"/>
              <w:marBottom w:val="0"/>
              <w:divBdr>
                <w:top w:val="none" w:sz="0" w:space="0" w:color="auto"/>
                <w:left w:val="none" w:sz="0" w:space="0" w:color="auto"/>
                <w:bottom w:val="none" w:sz="0" w:space="0" w:color="auto"/>
                <w:right w:val="none" w:sz="0" w:space="0" w:color="auto"/>
              </w:divBdr>
            </w:div>
            <w:div w:id="744955563">
              <w:marLeft w:val="0"/>
              <w:marRight w:val="0"/>
              <w:marTop w:val="0"/>
              <w:marBottom w:val="0"/>
              <w:divBdr>
                <w:top w:val="none" w:sz="0" w:space="0" w:color="auto"/>
                <w:left w:val="none" w:sz="0" w:space="0" w:color="auto"/>
                <w:bottom w:val="none" w:sz="0" w:space="0" w:color="auto"/>
                <w:right w:val="none" w:sz="0" w:space="0" w:color="auto"/>
              </w:divBdr>
            </w:div>
            <w:div w:id="505874316">
              <w:marLeft w:val="0"/>
              <w:marRight w:val="0"/>
              <w:marTop w:val="0"/>
              <w:marBottom w:val="0"/>
              <w:divBdr>
                <w:top w:val="none" w:sz="0" w:space="0" w:color="auto"/>
                <w:left w:val="none" w:sz="0" w:space="0" w:color="auto"/>
                <w:bottom w:val="none" w:sz="0" w:space="0" w:color="auto"/>
                <w:right w:val="none" w:sz="0" w:space="0" w:color="auto"/>
              </w:divBdr>
            </w:div>
            <w:div w:id="132523175">
              <w:marLeft w:val="0"/>
              <w:marRight w:val="0"/>
              <w:marTop w:val="0"/>
              <w:marBottom w:val="0"/>
              <w:divBdr>
                <w:top w:val="none" w:sz="0" w:space="0" w:color="auto"/>
                <w:left w:val="none" w:sz="0" w:space="0" w:color="auto"/>
                <w:bottom w:val="none" w:sz="0" w:space="0" w:color="auto"/>
                <w:right w:val="none" w:sz="0" w:space="0" w:color="auto"/>
              </w:divBdr>
            </w:div>
            <w:div w:id="1042053915">
              <w:marLeft w:val="0"/>
              <w:marRight w:val="0"/>
              <w:marTop w:val="0"/>
              <w:marBottom w:val="0"/>
              <w:divBdr>
                <w:top w:val="none" w:sz="0" w:space="0" w:color="auto"/>
                <w:left w:val="none" w:sz="0" w:space="0" w:color="auto"/>
                <w:bottom w:val="none" w:sz="0" w:space="0" w:color="auto"/>
                <w:right w:val="none" w:sz="0" w:space="0" w:color="auto"/>
              </w:divBdr>
            </w:div>
            <w:div w:id="1765764475">
              <w:marLeft w:val="0"/>
              <w:marRight w:val="0"/>
              <w:marTop w:val="0"/>
              <w:marBottom w:val="0"/>
              <w:divBdr>
                <w:top w:val="none" w:sz="0" w:space="0" w:color="auto"/>
                <w:left w:val="none" w:sz="0" w:space="0" w:color="auto"/>
                <w:bottom w:val="none" w:sz="0" w:space="0" w:color="auto"/>
                <w:right w:val="none" w:sz="0" w:space="0" w:color="auto"/>
              </w:divBdr>
            </w:div>
            <w:div w:id="1000473199">
              <w:marLeft w:val="0"/>
              <w:marRight w:val="0"/>
              <w:marTop w:val="0"/>
              <w:marBottom w:val="0"/>
              <w:divBdr>
                <w:top w:val="none" w:sz="0" w:space="0" w:color="auto"/>
                <w:left w:val="none" w:sz="0" w:space="0" w:color="auto"/>
                <w:bottom w:val="none" w:sz="0" w:space="0" w:color="auto"/>
                <w:right w:val="none" w:sz="0" w:space="0" w:color="auto"/>
              </w:divBdr>
            </w:div>
            <w:div w:id="1691179637">
              <w:marLeft w:val="0"/>
              <w:marRight w:val="0"/>
              <w:marTop w:val="0"/>
              <w:marBottom w:val="0"/>
              <w:divBdr>
                <w:top w:val="none" w:sz="0" w:space="0" w:color="auto"/>
                <w:left w:val="none" w:sz="0" w:space="0" w:color="auto"/>
                <w:bottom w:val="none" w:sz="0" w:space="0" w:color="auto"/>
                <w:right w:val="none" w:sz="0" w:space="0" w:color="auto"/>
              </w:divBdr>
            </w:div>
            <w:div w:id="1791826027">
              <w:marLeft w:val="0"/>
              <w:marRight w:val="0"/>
              <w:marTop w:val="0"/>
              <w:marBottom w:val="0"/>
              <w:divBdr>
                <w:top w:val="none" w:sz="0" w:space="0" w:color="auto"/>
                <w:left w:val="none" w:sz="0" w:space="0" w:color="auto"/>
                <w:bottom w:val="none" w:sz="0" w:space="0" w:color="auto"/>
                <w:right w:val="none" w:sz="0" w:space="0" w:color="auto"/>
              </w:divBdr>
            </w:div>
            <w:div w:id="1165512967">
              <w:marLeft w:val="0"/>
              <w:marRight w:val="0"/>
              <w:marTop w:val="0"/>
              <w:marBottom w:val="0"/>
              <w:divBdr>
                <w:top w:val="none" w:sz="0" w:space="0" w:color="auto"/>
                <w:left w:val="none" w:sz="0" w:space="0" w:color="auto"/>
                <w:bottom w:val="none" w:sz="0" w:space="0" w:color="auto"/>
                <w:right w:val="none" w:sz="0" w:space="0" w:color="auto"/>
              </w:divBdr>
            </w:div>
            <w:div w:id="198858240">
              <w:marLeft w:val="0"/>
              <w:marRight w:val="0"/>
              <w:marTop w:val="0"/>
              <w:marBottom w:val="0"/>
              <w:divBdr>
                <w:top w:val="none" w:sz="0" w:space="0" w:color="auto"/>
                <w:left w:val="none" w:sz="0" w:space="0" w:color="auto"/>
                <w:bottom w:val="none" w:sz="0" w:space="0" w:color="auto"/>
                <w:right w:val="none" w:sz="0" w:space="0" w:color="auto"/>
              </w:divBdr>
            </w:div>
            <w:div w:id="1742754303">
              <w:marLeft w:val="0"/>
              <w:marRight w:val="0"/>
              <w:marTop w:val="0"/>
              <w:marBottom w:val="0"/>
              <w:divBdr>
                <w:top w:val="none" w:sz="0" w:space="0" w:color="auto"/>
                <w:left w:val="none" w:sz="0" w:space="0" w:color="auto"/>
                <w:bottom w:val="none" w:sz="0" w:space="0" w:color="auto"/>
                <w:right w:val="none" w:sz="0" w:space="0" w:color="auto"/>
              </w:divBdr>
            </w:div>
            <w:div w:id="1261177125">
              <w:marLeft w:val="0"/>
              <w:marRight w:val="0"/>
              <w:marTop w:val="0"/>
              <w:marBottom w:val="0"/>
              <w:divBdr>
                <w:top w:val="none" w:sz="0" w:space="0" w:color="auto"/>
                <w:left w:val="none" w:sz="0" w:space="0" w:color="auto"/>
                <w:bottom w:val="none" w:sz="0" w:space="0" w:color="auto"/>
                <w:right w:val="none" w:sz="0" w:space="0" w:color="auto"/>
              </w:divBdr>
            </w:div>
            <w:div w:id="1508713888">
              <w:marLeft w:val="0"/>
              <w:marRight w:val="0"/>
              <w:marTop w:val="0"/>
              <w:marBottom w:val="0"/>
              <w:divBdr>
                <w:top w:val="none" w:sz="0" w:space="0" w:color="auto"/>
                <w:left w:val="none" w:sz="0" w:space="0" w:color="auto"/>
                <w:bottom w:val="none" w:sz="0" w:space="0" w:color="auto"/>
                <w:right w:val="none" w:sz="0" w:space="0" w:color="auto"/>
              </w:divBdr>
            </w:div>
            <w:div w:id="224489170">
              <w:marLeft w:val="0"/>
              <w:marRight w:val="0"/>
              <w:marTop w:val="0"/>
              <w:marBottom w:val="0"/>
              <w:divBdr>
                <w:top w:val="none" w:sz="0" w:space="0" w:color="auto"/>
                <w:left w:val="none" w:sz="0" w:space="0" w:color="auto"/>
                <w:bottom w:val="none" w:sz="0" w:space="0" w:color="auto"/>
                <w:right w:val="none" w:sz="0" w:space="0" w:color="auto"/>
              </w:divBdr>
            </w:div>
            <w:div w:id="696396833">
              <w:marLeft w:val="0"/>
              <w:marRight w:val="0"/>
              <w:marTop w:val="0"/>
              <w:marBottom w:val="0"/>
              <w:divBdr>
                <w:top w:val="none" w:sz="0" w:space="0" w:color="auto"/>
                <w:left w:val="none" w:sz="0" w:space="0" w:color="auto"/>
                <w:bottom w:val="none" w:sz="0" w:space="0" w:color="auto"/>
                <w:right w:val="none" w:sz="0" w:space="0" w:color="auto"/>
              </w:divBdr>
            </w:div>
            <w:div w:id="372925906">
              <w:marLeft w:val="0"/>
              <w:marRight w:val="0"/>
              <w:marTop w:val="0"/>
              <w:marBottom w:val="0"/>
              <w:divBdr>
                <w:top w:val="none" w:sz="0" w:space="0" w:color="auto"/>
                <w:left w:val="none" w:sz="0" w:space="0" w:color="auto"/>
                <w:bottom w:val="none" w:sz="0" w:space="0" w:color="auto"/>
                <w:right w:val="none" w:sz="0" w:space="0" w:color="auto"/>
              </w:divBdr>
            </w:div>
            <w:div w:id="1166750077">
              <w:marLeft w:val="0"/>
              <w:marRight w:val="0"/>
              <w:marTop w:val="0"/>
              <w:marBottom w:val="0"/>
              <w:divBdr>
                <w:top w:val="none" w:sz="0" w:space="0" w:color="auto"/>
                <w:left w:val="none" w:sz="0" w:space="0" w:color="auto"/>
                <w:bottom w:val="none" w:sz="0" w:space="0" w:color="auto"/>
                <w:right w:val="none" w:sz="0" w:space="0" w:color="auto"/>
              </w:divBdr>
            </w:div>
            <w:div w:id="710346151">
              <w:marLeft w:val="0"/>
              <w:marRight w:val="0"/>
              <w:marTop w:val="0"/>
              <w:marBottom w:val="0"/>
              <w:divBdr>
                <w:top w:val="none" w:sz="0" w:space="0" w:color="auto"/>
                <w:left w:val="none" w:sz="0" w:space="0" w:color="auto"/>
                <w:bottom w:val="none" w:sz="0" w:space="0" w:color="auto"/>
                <w:right w:val="none" w:sz="0" w:space="0" w:color="auto"/>
              </w:divBdr>
            </w:div>
            <w:div w:id="1838109879">
              <w:marLeft w:val="0"/>
              <w:marRight w:val="0"/>
              <w:marTop w:val="0"/>
              <w:marBottom w:val="0"/>
              <w:divBdr>
                <w:top w:val="none" w:sz="0" w:space="0" w:color="auto"/>
                <w:left w:val="none" w:sz="0" w:space="0" w:color="auto"/>
                <w:bottom w:val="none" w:sz="0" w:space="0" w:color="auto"/>
                <w:right w:val="none" w:sz="0" w:space="0" w:color="auto"/>
              </w:divBdr>
            </w:div>
            <w:div w:id="351762808">
              <w:marLeft w:val="0"/>
              <w:marRight w:val="0"/>
              <w:marTop w:val="0"/>
              <w:marBottom w:val="0"/>
              <w:divBdr>
                <w:top w:val="none" w:sz="0" w:space="0" w:color="auto"/>
                <w:left w:val="none" w:sz="0" w:space="0" w:color="auto"/>
                <w:bottom w:val="none" w:sz="0" w:space="0" w:color="auto"/>
                <w:right w:val="none" w:sz="0" w:space="0" w:color="auto"/>
              </w:divBdr>
            </w:div>
            <w:div w:id="718821483">
              <w:marLeft w:val="0"/>
              <w:marRight w:val="0"/>
              <w:marTop w:val="0"/>
              <w:marBottom w:val="0"/>
              <w:divBdr>
                <w:top w:val="none" w:sz="0" w:space="0" w:color="auto"/>
                <w:left w:val="none" w:sz="0" w:space="0" w:color="auto"/>
                <w:bottom w:val="none" w:sz="0" w:space="0" w:color="auto"/>
                <w:right w:val="none" w:sz="0" w:space="0" w:color="auto"/>
              </w:divBdr>
            </w:div>
            <w:div w:id="493180273">
              <w:marLeft w:val="0"/>
              <w:marRight w:val="0"/>
              <w:marTop w:val="0"/>
              <w:marBottom w:val="0"/>
              <w:divBdr>
                <w:top w:val="none" w:sz="0" w:space="0" w:color="auto"/>
                <w:left w:val="none" w:sz="0" w:space="0" w:color="auto"/>
                <w:bottom w:val="none" w:sz="0" w:space="0" w:color="auto"/>
                <w:right w:val="none" w:sz="0" w:space="0" w:color="auto"/>
              </w:divBdr>
            </w:div>
            <w:div w:id="52429302">
              <w:marLeft w:val="0"/>
              <w:marRight w:val="0"/>
              <w:marTop w:val="0"/>
              <w:marBottom w:val="0"/>
              <w:divBdr>
                <w:top w:val="none" w:sz="0" w:space="0" w:color="auto"/>
                <w:left w:val="none" w:sz="0" w:space="0" w:color="auto"/>
                <w:bottom w:val="none" w:sz="0" w:space="0" w:color="auto"/>
                <w:right w:val="none" w:sz="0" w:space="0" w:color="auto"/>
              </w:divBdr>
            </w:div>
            <w:div w:id="1223175688">
              <w:marLeft w:val="0"/>
              <w:marRight w:val="0"/>
              <w:marTop w:val="0"/>
              <w:marBottom w:val="0"/>
              <w:divBdr>
                <w:top w:val="none" w:sz="0" w:space="0" w:color="auto"/>
                <w:left w:val="none" w:sz="0" w:space="0" w:color="auto"/>
                <w:bottom w:val="none" w:sz="0" w:space="0" w:color="auto"/>
                <w:right w:val="none" w:sz="0" w:space="0" w:color="auto"/>
              </w:divBdr>
            </w:div>
            <w:div w:id="194849729">
              <w:marLeft w:val="0"/>
              <w:marRight w:val="0"/>
              <w:marTop w:val="0"/>
              <w:marBottom w:val="0"/>
              <w:divBdr>
                <w:top w:val="none" w:sz="0" w:space="0" w:color="auto"/>
                <w:left w:val="none" w:sz="0" w:space="0" w:color="auto"/>
                <w:bottom w:val="none" w:sz="0" w:space="0" w:color="auto"/>
                <w:right w:val="none" w:sz="0" w:space="0" w:color="auto"/>
              </w:divBdr>
            </w:div>
            <w:div w:id="435712231">
              <w:marLeft w:val="0"/>
              <w:marRight w:val="0"/>
              <w:marTop w:val="0"/>
              <w:marBottom w:val="0"/>
              <w:divBdr>
                <w:top w:val="none" w:sz="0" w:space="0" w:color="auto"/>
                <w:left w:val="none" w:sz="0" w:space="0" w:color="auto"/>
                <w:bottom w:val="none" w:sz="0" w:space="0" w:color="auto"/>
                <w:right w:val="none" w:sz="0" w:space="0" w:color="auto"/>
              </w:divBdr>
            </w:div>
            <w:div w:id="2016104701">
              <w:marLeft w:val="0"/>
              <w:marRight w:val="0"/>
              <w:marTop w:val="0"/>
              <w:marBottom w:val="0"/>
              <w:divBdr>
                <w:top w:val="none" w:sz="0" w:space="0" w:color="auto"/>
                <w:left w:val="none" w:sz="0" w:space="0" w:color="auto"/>
                <w:bottom w:val="none" w:sz="0" w:space="0" w:color="auto"/>
                <w:right w:val="none" w:sz="0" w:space="0" w:color="auto"/>
              </w:divBdr>
            </w:div>
            <w:div w:id="204611341">
              <w:marLeft w:val="0"/>
              <w:marRight w:val="0"/>
              <w:marTop w:val="0"/>
              <w:marBottom w:val="0"/>
              <w:divBdr>
                <w:top w:val="none" w:sz="0" w:space="0" w:color="auto"/>
                <w:left w:val="none" w:sz="0" w:space="0" w:color="auto"/>
                <w:bottom w:val="none" w:sz="0" w:space="0" w:color="auto"/>
                <w:right w:val="none" w:sz="0" w:space="0" w:color="auto"/>
              </w:divBdr>
            </w:div>
            <w:div w:id="1267691714">
              <w:marLeft w:val="0"/>
              <w:marRight w:val="0"/>
              <w:marTop w:val="0"/>
              <w:marBottom w:val="0"/>
              <w:divBdr>
                <w:top w:val="none" w:sz="0" w:space="0" w:color="auto"/>
                <w:left w:val="none" w:sz="0" w:space="0" w:color="auto"/>
                <w:bottom w:val="none" w:sz="0" w:space="0" w:color="auto"/>
                <w:right w:val="none" w:sz="0" w:space="0" w:color="auto"/>
              </w:divBdr>
            </w:div>
            <w:div w:id="2040666025">
              <w:marLeft w:val="0"/>
              <w:marRight w:val="0"/>
              <w:marTop w:val="0"/>
              <w:marBottom w:val="0"/>
              <w:divBdr>
                <w:top w:val="none" w:sz="0" w:space="0" w:color="auto"/>
                <w:left w:val="none" w:sz="0" w:space="0" w:color="auto"/>
                <w:bottom w:val="none" w:sz="0" w:space="0" w:color="auto"/>
                <w:right w:val="none" w:sz="0" w:space="0" w:color="auto"/>
              </w:divBdr>
            </w:div>
            <w:div w:id="1015570727">
              <w:marLeft w:val="0"/>
              <w:marRight w:val="0"/>
              <w:marTop w:val="0"/>
              <w:marBottom w:val="0"/>
              <w:divBdr>
                <w:top w:val="none" w:sz="0" w:space="0" w:color="auto"/>
                <w:left w:val="none" w:sz="0" w:space="0" w:color="auto"/>
                <w:bottom w:val="none" w:sz="0" w:space="0" w:color="auto"/>
                <w:right w:val="none" w:sz="0" w:space="0" w:color="auto"/>
              </w:divBdr>
            </w:div>
            <w:div w:id="900556202">
              <w:marLeft w:val="0"/>
              <w:marRight w:val="0"/>
              <w:marTop w:val="0"/>
              <w:marBottom w:val="0"/>
              <w:divBdr>
                <w:top w:val="none" w:sz="0" w:space="0" w:color="auto"/>
                <w:left w:val="none" w:sz="0" w:space="0" w:color="auto"/>
                <w:bottom w:val="none" w:sz="0" w:space="0" w:color="auto"/>
                <w:right w:val="none" w:sz="0" w:space="0" w:color="auto"/>
              </w:divBdr>
            </w:div>
            <w:div w:id="1398439423">
              <w:marLeft w:val="0"/>
              <w:marRight w:val="0"/>
              <w:marTop w:val="0"/>
              <w:marBottom w:val="0"/>
              <w:divBdr>
                <w:top w:val="none" w:sz="0" w:space="0" w:color="auto"/>
                <w:left w:val="none" w:sz="0" w:space="0" w:color="auto"/>
                <w:bottom w:val="none" w:sz="0" w:space="0" w:color="auto"/>
                <w:right w:val="none" w:sz="0" w:space="0" w:color="auto"/>
              </w:divBdr>
            </w:div>
            <w:div w:id="1461656144">
              <w:marLeft w:val="0"/>
              <w:marRight w:val="0"/>
              <w:marTop w:val="0"/>
              <w:marBottom w:val="0"/>
              <w:divBdr>
                <w:top w:val="none" w:sz="0" w:space="0" w:color="auto"/>
                <w:left w:val="none" w:sz="0" w:space="0" w:color="auto"/>
                <w:bottom w:val="none" w:sz="0" w:space="0" w:color="auto"/>
                <w:right w:val="none" w:sz="0" w:space="0" w:color="auto"/>
              </w:divBdr>
            </w:div>
            <w:div w:id="175316738">
              <w:marLeft w:val="0"/>
              <w:marRight w:val="0"/>
              <w:marTop w:val="0"/>
              <w:marBottom w:val="0"/>
              <w:divBdr>
                <w:top w:val="none" w:sz="0" w:space="0" w:color="auto"/>
                <w:left w:val="none" w:sz="0" w:space="0" w:color="auto"/>
                <w:bottom w:val="none" w:sz="0" w:space="0" w:color="auto"/>
                <w:right w:val="none" w:sz="0" w:space="0" w:color="auto"/>
              </w:divBdr>
            </w:div>
            <w:div w:id="289407278">
              <w:marLeft w:val="0"/>
              <w:marRight w:val="0"/>
              <w:marTop w:val="0"/>
              <w:marBottom w:val="0"/>
              <w:divBdr>
                <w:top w:val="none" w:sz="0" w:space="0" w:color="auto"/>
                <w:left w:val="none" w:sz="0" w:space="0" w:color="auto"/>
                <w:bottom w:val="none" w:sz="0" w:space="0" w:color="auto"/>
                <w:right w:val="none" w:sz="0" w:space="0" w:color="auto"/>
              </w:divBdr>
            </w:div>
            <w:div w:id="972566202">
              <w:marLeft w:val="0"/>
              <w:marRight w:val="0"/>
              <w:marTop w:val="0"/>
              <w:marBottom w:val="0"/>
              <w:divBdr>
                <w:top w:val="none" w:sz="0" w:space="0" w:color="auto"/>
                <w:left w:val="none" w:sz="0" w:space="0" w:color="auto"/>
                <w:bottom w:val="none" w:sz="0" w:space="0" w:color="auto"/>
                <w:right w:val="none" w:sz="0" w:space="0" w:color="auto"/>
              </w:divBdr>
            </w:div>
            <w:div w:id="855919586">
              <w:marLeft w:val="0"/>
              <w:marRight w:val="0"/>
              <w:marTop w:val="0"/>
              <w:marBottom w:val="0"/>
              <w:divBdr>
                <w:top w:val="none" w:sz="0" w:space="0" w:color="auto"/>
                <w:left w:val="none" w:sz="0" w:space="0" w:color="auto"/>
                <w:bottom w:val="none" w:sz="0" w:space="0" w:color="auto"/>
                <w:right w:val="none" w:sz="0" w:space="0" w:color="auto"/>
              </w:divBdr>
            </w:div>
            <w:div w:id="839655757">
              <w:marLeft w:val="0"/>
              <w:marRight w:val="0"/>
              <w:marTop w:val="0"/>
              <w:marBottom w:val="0"/>
              <w:divBdr>
                <w:top w:val="none" w:sz="0" w:space="0" w:color="auto"/>
                <w:left w:val="none" w:sz="0" w:space="0" w:color="auto"/>
                <w:bottom w:val="none" w:sz="0" w:space="0" w:color="auto"/>
                <w:right w:val="none" w:sz="0" w:space="0" w:color="auto"/>
              </w:divBdr>
            </w:div>
            <w:div w:id="170920390">
              <w:marLeft w:val="0"/>
              <w:marRight w:val="0"/>
              <w:marTop w:val="0"/>
              <w:marBottom w:val="0"/>
              <w:divBdr>
                <w:top w:val="none" w:sz="0" w:space="0" w:color="auto"/>
                <w:left w:val="none" w:sz="0" w:space="0" w:color="auto"/>
                <w:bottom w:val="none" w:sz="0" w:space="0" w:color="auto"/>
                <w:right w:val="none" w:sz="0" w:space="0" w:color="auto"/>
              </w:divBdr>
            </w:div>
            <w:div w:id="142240449">
              <w:marLeft w:val="0"/>
              <w:marRight w:val="0"/>
              <w:marTop w:val="0"/>
              <w:marBottom w:val="0"/>
              <w:divBdr>
                <w:top w:val="none" w:sz="0" w:space="0" w:color="auto"/>
                <w:left w:val="none" w:sz="0" w:space="0" w:color="auto"/>
                <w:bottom w:val="none" w:sz="0" w:space="0" w:color="auto"/>
                <w:right w:val="none" w:sz="0" w:space="0" w:color="auto"/>
              </w:divBdr>
            </w:div>
            <w:div w:id="584071933">
              <w:marLeft w:val="0"/>
              <w:marRight w:val="0"/>
              <w:marTop w:val="0"/>
              <w:marBottom w:val="0"/>
              <w:divBdr>
                <w:top w:val="none" w:sz="0" w:space="0" w:color="auto"/>
                <w:left w:val="none" w:sz="0" w:space="0" w:color="auto"/>
                <w:bottom w:val="none" w:sz="0" w:space="0" w:color="auto"/>
                <w:right w:val="none" w:sz="0" w:space="0" w:color="auto"/>
              </w:divBdr>
            </w:div>
            <w:div w:id="89854801">
              <w:marLeft w:val="0"/>
              <w:marRight w:val="0"/>
              <w:marTop w:val="0"/>
              <w:marBottom w:val="0"/>
              <w:divBdr>
                <w:top w:val="none" w:sz="0" w:space="0" w:color="auto"/>
                <w:left w:val="none" w:sz="0" w:space="0" w:color="auto"/>
                <w:bottom w:val="none" w:sz="0" w:space="0" w:color="auto"/>
                <w:right w:val="none" w:sz="0" w:space="0" w:color="auto"/>
              </w:divBdr>
            </w:div>
            <w:div w:id="136145763">
              <w:marLeft w:val="0"/>
              <w:marRight w:val="0"/>
              <w:marTop w:val="0"/>
              <w:marBottom w:val="0"/>
              <w:divBdr>
                <w:top w:val="none" w:sz="0" w:space="0" w:color="auto"/>
                <w:left w:val="none" w:sz="0" w:space="0" w:color="auto"/>
                <w:bottom w:val="none" w:sz="0" w:space="0" w:color="auto"/>
                <w:right w:val="none" w:sz="0" w:space="0" w:color="auto"/>
              </w:divBdr>
            </w:div>
            <w:div w:id="1798520758">
              <w:marLeft w:val="0"/>
              <w:marRight w:val="0"/>
              <w:marTop w:val="0"/>
              <w:marBottom w:val="0"/>
              <w:divBdr>
                <w:top w:val="none" w:sz="0" w:space="0" w:color="auto"/>
                <w:left w:val="none" w:sz="0" w:space="0" w:color="auto"/>
                <w:bottom w:val="none" w:sz="0" w:space="0" w:color="auto"/>
                <w:right w:val="none" w:sz="0" w:space="0" w:color="auto"/>
              </w:divBdr>
            </w:div>
            <w:div w:id="1253706169">
              <w:marLeft w:val="0"/>
              <w:marRight w:val="0"/>
              <w:marTop w:val="0"/>
              <w:marBottom w:val="0"/>
              <w:divBdr>
                <w:top w:val="none" w:sz="0" w:space="0" w:color="auto"/>
                <w:left w:val="none" w:sz="0" w:space="0" w:color="auto"/>
                <w:bottom w:val="none" w:sz="0" w:space="0" w:color="auto"/>
                <w:right w:val="none" w:sz="0" w:space="0" w:color="auto"/>
              </w:divBdr>
            </w:div>
            <w:div w:id="351416322">
              <w:marLeft w:val="0"/>
              <w:marRight w:val="0"/>
              <w:marTop w:val="0"/>
              <w:marBottom w:val="0"/>
              <w:divBdr>
                <w:top w:val="none" w:sz="0" w:space="0" w:color="auto"/>
                <w:left w:val="none" w:sz="0" w:space="0" w:color="auto"/>
                <w:bottom w:val="none" w:sz="0" w:space="0" w:color="auto"/>
                <w:right w:val="none" w:sz="0" w:space="0" w:color="auto"/>
              </w:divBdr>
            </w:div>
            <w:div w:id="1166897684">
              <w:marLeft w:val="0"/>
              <w:marRight w:val="0"/>
              <w:marTop w:val="0"/>
              <w:marBottom w:val="0"/>
              <w:divBdr>
                <w:top w:val="none" w:sz="0" w:space="0" w:color="auto"/>
                <w:left w:val="none" w:sz="0" w:space="0" w:color="auto"/>
                <w:bottom w:val="none" w:sz="0" w:space="0" w:color="auto"/>
                <w:right w:val="none" w:sz="0" w:space="0" w:color="auto"/>
              </w:divBdr>
            </w:div>
            <w:div w:id="201864694">
              <w:marLeft w:val="0"/>
              <w:marRight w:val="0"/>
              <w:marTop w:val="0"/>
              <w:marBottom w:val="0"/>
              <w:divBdr>
                <w:top w:val="none" w:sz="0" w:space="0" w:color="auto"/>
                <w:left w:val="none" w:sz="0" w:space="0" w:color="auto"/>
                <w:bottom w:val="none" w:sz="0" w:space="0" w:color="auto"/>
                <w:right w:val="none" w:sz="0" w:space="0" w:color="auto"/>
              </w:divBdr>
            </w:div>
            <w:div w:id="791022007">
              <w:marLeft w:val="0"/>
              <w:marRight w:val="0"/>
              <w:marTop w:val="0"/>
              <w:marBottom w:val="0"/>
              <w:divBdr>
                <w:top w:val="none" w:sz="0" w:space="0" w:color="auto"/>
                <w:left w:val="none" w:sz="0" w:space="0" w:color="auto"/>
                <w:bottom w:val="none" w:sz="0" w:space="0" w:color="auto"/>
                <w:right w:val="none" w:sz="0" w:space="0" w:color="auto"/>
              </w:divBdr>
            </w:div>
            <w:div w:id="1281565739">
              <w:marLeft w:val="0"/>
              <w:marRight w:val="0"/>
              <w:marTop w:val="0"/>
              <w:marBottom w:val="0"/>
              <w:divBdr>
                <w:top w:val="none" w:sz="0" w:space="0" w:color="auto"/>
                <w:left w:val="none" w:sz="0" w:space="0" w:color="auto"/>
                <w:bottom w:val="none" w:sz="0" w:space="0" w:color="auto"/>
                <w:right w:val="none" w:sz="0" w:space="0" w:color="auto"/>
              </w:divBdr>
            </w:div>
            <w:div w:id="424614087">
              <w:marLeft w:val="0"/>
              <w:marRight w:val="0"/>
              <w:marTop w:val="0"/>
              <w:marBottom w:val="0"/>
              <w:divBdr>
                <w:top w:val="none" w:sz="0" w:space="0" w:color="auto"/>
                <w:left w:val="none" w:sz="0" w:space="0" w:color="auto"/>
                <w:bottom w:val="none" w:sz="0" w:space="0" w:color="auto"/>
                <w:right w:val="none" w:sz="0" w:space="0" w:color="auto"/>
              </w:divBdr>
            </w:div>
            <w:div w:id="258411548">
              <w:marLeft w:val="0"/>
              <w:marRight w:val="0"/>
              <w:marTop w:val="0"/>
              <w:marBottom w:val="0"/>
              <w:divBdr>
                <w:top w:val="none" w:sz="0" w:space="0" w:color="auto"/>
                <w:left w:val="none" w:sz="0" w:space="0" w:color="auto"/>
                <w:bottom w:val="none" w:sz="0" w:space="0" w:color="auto"/>
                <w:right w:val="none" w:sz="0" w:space="0" w:color="auto"/>
              </w:divBdr>
            </w:div>
            <w:div w:id="527378332">
              <w:marLeft w:val="0"/>
              <w:marRight w:val="0"/>
              <w:marTop w:val="0"/>
              <w:marBottom w:val="0"/>
              <w:divBdr>
                <w:top w:val="none" w:sz="0" w:space="0" w:color="auto"/>
                <w:left w:val="none" w:sz="0" w:space="0" w:color="auto"/>
                <w:bottom w:val="none" w:sz="0" w:space="0" w:color="auto"/>
                <w:right w:val="none" w:sz="0" w:space="0" w:color="auto"/>
              </w:divBdr>
            </w:div>
            <w:div w:id="531844882">
              <w:marLeft w:val="0"/>
              <w:marRight w:val="0"/>
              <w:marTop w:val="0"/>
              <w:marBottom w:val="0"/>
              <w:divBdr>
                <w:top w:val="none" w:sz="0" w:space="0" w:color="auto"/>
                <w:left w:val="none" w:sz="0" w:space="0" w:color="auto"/>
                <w:bottom w:val="none" w:sz="0" w:space="0" w:color="auto"/>
                <w:right w:val="none" w:sz="0" w:space="0" w:color="auto"/>
              </w:divBdr>
            </w:div>
            <w:div w:id="2143158839">
              <w:marLeft w:val="0"/>
              <w:marRight w:val="0"/>
              <w:marTop w:val="0"/>
              <w:marBottom w:val="0"/>
              <w:divBdr>
                <w:top w:val="none" w:sz="0" w:space="0" w:color="auto"/>
                <w:left w:val="none" w:sz="0" w:space="0" w:color="auto"/>
                <w:bottom w:val="none" w:sz="0" w:space="0" w:color="auto"/>
                <w:right w:val="none" w:sz="0" w:space="0" w:color="auto"/>
              </w:divBdr>
            </w:div>
            <w:div w:id="253786136">
              <w:marLeft w:val="0"/>
              <w:marRight w:val="0"/>
              <w:marTop w:val="0"/>
              <w:marBottom w:val="0"/>
              <w:divBdr>
                <w:top w:val="none" w:sz="0" w:space="0" w:color="auto"/>
                <w:left w:val="none" w:sz="0" w:space="0" w:color="auto"/>
                <w:bottom w:val="none" w:sz="0" w:space="0" w:color="auto"/>
                <w:right w:val="none" w:sz="0" w:space="0" w:color="auto"/>
              </w:divBdr>
            </w:div>
            <w:div w:id="1264530459">
              <w:marLeft w:val="0"/>
              <w:marRight w:val="0"/>
              <w:marTop w:val="0"/>
              <w:marBottom w:val="0"/>
              <w:divBdr>
                <w:top w:val="none" w:sz="0" w:space="0" w:color="auto"/>
                <w:left w:val="none" w:sz="0" w:space="0" w:color="auto"/>
                <w:bottom w:val="none" w:sz="0" w:space="0" w:color="auto"/>
                <w:right w:val="none" w:sz="0" w:space="0" w:color="auto"/>
              </w:divBdr>
            </w:div>
            <w:div w:id="1982617511">
              <w:marLeft w:val="0"/>
              <w:marRight w:val="0"/>
              <w:marTop w:val="0"/>
              <w:marBottom w:val="0"/>
              <w:divBdr>
                <w:top w:val="none" w:sz="0" w:space="0" w:color="auto"/>
                <w:left w:val="none" w:sz="0" w:space="0" w:color="auto"/>
                <w:bottom w:val="none" w:sz="0" w:space="0" w:color="auto"/>
                <w:right w:val="none" w:sz="0" w:space="0" w:color="auto"/>
              </w:divBdr>
            </w:div>
            <w:div w:id="974871761">
              <w:marLeft w:val="0"/>
              <w:marRight w:val="0"/>
              <w:marTop w:val="0"/>
              <w:marBottom w:val="0"/>
              <w:divBdr>
                <w:top w:val="none" w:sz="0" w:space="0" w:color="auto"/>
                <w:left w:val="none" w:sz="0" w:space="0" w:color="auto"/>
                <w:bottom w:val="none" w:sz="0" w:space="0" w:color="auto"/>
                <w:right w:val="none" w:sz="0" w:space="0" w:color="auto"/>
              </w:divBdr>
            </w:div>
            <w:div w:id="1451583103">
              <w:marLeft w:val="0"/>
              <w:marRight w:val="0"/>
              <w:marTop w:val="0"/>
              <w:marBottom w:val="0"/>
              <w:divBdr>
                <w:top w:val="none" w:sz="0" w:space="0" w:color="auto"/>
                <w:left w:val="none" w:sz="0" w:space="0" w:color="auto"/>
                <w:bottom w:val="none" w:sz="0" w:space="0" w:color="auto"/>
                <w:right w:val="none" w:sz="0" w:space="0" w:color="auto"/>
              </w:divBdr>
            </w:div>
            <w:div w:id="737289466">
              <w:marLeft w:val="0"/>
              <w:marRight w:val="0"/>
              <w:marTop w:val="0"/>
              <w:marBottom w:val="0"/>
              <w:divBdr>
                <w:top w:val="none" w:sz="0" w:space="0" w:color="auto"/>
                <w:left w:val="none" w:sz="0" w:space="0" w:color="auto"/>
                <w:bottom w:val="none" w:sz="0" w:space="0" w:color="auto"/>
                <w:right w:val="none" w:sz="0" w:space="0" w:color="auto"/>
              </w:divBdr>
            </w:div>
            <w:div w:id="566766053">
              <w:marLeft w:val="0"/>
              <w:marRight w:val="0"/>
              <w:marTop w:val="0"/>
              <w:marBottom w:val="0"/>
              <w:divBdr>
                <w:top w:val="none" w:sz="0" w:space="0" w:color="auto"/>
                <w:left w:val="none" w:sz="0" w:space="0" w:color="auto"/>
                <w:bottom w:val="none" w:sz="0" w:space="0" w:color="auto"/>
                <w:right w:val="none" w:sz="0" w:space="0" w:color="auto"/>
              </w:divBdr>
            </w:div>
            <w:div w:id="1425227069">
              <w:marLeft w:val="0"/>
              <w:marRight w:val="0"/>
              <w:marTop w:val="0"/>
              <w:marBottom w:val="0"/>
              <w:divBdr>
                <w:top w:val="none" w:sz="0" w:space="0" w:color="auto"/>
                <w:left w:val="none" w:sz="0" w:space="0" w:color="auto"/>
                <w:bottom w:val="none" w:sz="0" w:space="0" w:color="auto"/>
                <w:right w:val="none" w:sz="0" w:space="0" w:color="auto"/>
              </w:divBdr>
            </w:div>
            <w:div w:id="1463771251">
              <w:marLeft w:val="0"/>
              <w:marRight w:val="0"/>
              <w:marTop w:val="0"/>
              <w:marBottom w:val="0"/>
              <w:divBdr>
                <w:top w:val="none" w:sz="0" w:space="0" w:color="auto"/>
                <w:left w:val="none" w:sz="0" w:space="0" w:color="auto"/>
                <w:bottom w:val="none" w:sz="0" w:space="0" w:color="auto"/>
                <w:right w:val="none" w:sz="0" w:space="0" w:color="auto"/>
              </w:divBdr>
            </w:div>
            <w:div w:id="934636115">
              <w:marLeft w:val="0"/>
              <w:marRight w:val="0"/>
              <w:marTop w:val="0"/>
              <w:marBottom w:val="0"/>
              <w:divBdr>
                <w:top w:val="none" w:sz="0" w:space="0" w:color="auto"/>
                <w:left w:val="none" w:sz="0" w:space="0" w:color="auto"/>
                <w:bottom w:val="none" w:sz="0" w:space="0" w:color="auto"/>
                <w:right w:val="none" w:sz="0" w:space="0" w:color="auto"/>
              </w:divBdr>
            </w:div>
            <w:div w:id="64042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493188">
      <w:bodyDiv w:val="1"/>
      <w:marLeft w:val="0"/>
      <w:marRight w:val="0"/>
      <w:marTop w:val="0"/>
      <w:marBottom w:val="0"/>
      <w:divBdr>
        <w:top w:val="none" w:sz="0" w:space="0" w:color="auto"/>
        <w:left w:val="none" w:sz="0" w:space="0" w:color="auto"/>
        <w:bottom w:val="none" w:sz="0" w:space="0" w:color="auto"/>
        <w:right w:val="none" w:sz="0" w:space="0" w:color="auto"/>
      </w:divBdr>
    </w:div>
    <w:div w:id="413553964">
      <w:bodyDiv w:val="1"/>
      <w:marLeft w:val="0"/>
      <w:marRight w:val="0"/>
      <w:marTop w:val="0"/>
      <w:marBottom w:val="0"/>
      <w:divBdr>
        <w:top w:val="none" w:sz="0" w:space="0" w:color="auto"/>
        <w:left w:val="none" w:sz="0" w:space="0" w:color="auto"/>
        <w:bottom w:val="none" w:sz="0" w:space="0" w:color="auto"/>
        <w:right w:val="none" w:sz="0" w:space="0" w:color="auto"/>
      </w:divBdr>
    </w:div>
    <w:div w:id="517933154">
      <w:bodyDiv w:val="1"/>
      <w:marLeft w:val="0"/>
      <w:marRight w:val="0"/>
      <w:marTop w:val="0"/>
      <w:marBottom w:val="0"/>
      <w:divBdr>
        <w:top w:val="none" w:sz="0" w:space="0" w:color="auto"/>
        <w:left w:val="none" w:sz="0" w:space="0" w:color="auto"/>
        <w:bottom w:val="none" w:sz="0" w:space="0" w:color="auto"/>
        <w:right w:val="none" w:sz="0" w:space="0" w:color="auto"/>
      </w:divBdr>
    </w:div>
    <w:div w:id="674111211">
      <w:bodyDiv w:val="1"/>
      <w:marLeft w:val="0"/>
      <w:marRight w:val="0"/>
      <w:marTop w:val="0"/>
      <w:marBottom w:val="0"/>
      <w:divBdr>
        <w:top w:val="none" w:sz="0" w:space="0" w:color="auto"/>
        <w:left w:val="none" w:sz="0" w:space="0" w:color="auto"/>
        <w:bottom w:val="none" w:sz="0" w:space="0" w:color="auto"/>
        <w:right w:val="none" w:sz="0" w:space="0" w:color="auto"/>
      </w:divBdr>
    </w:div>
    <w:div w:id="675621666">
      <w:bodyDiv w:val="1"/>
      <w:marLeft w:val="0"/>
      <w:marRight w:val="0"/>
      <w:marTop w:val="0"/>
      <w:marBottom w:val="0"/>
      <w:divBdr>
        <w:top w:val="none" w:sz="0" w:space="0" w:color="auto"/>
        <w:left w:val="none" w:sz="0" w:space="0" w:color="auto"/>
        <w:bottom w:val="none" w:sz="0" w:space="0" w:color="auto"/>
        <w:right w:val="none" w:sz="0" w:space="0" w:color="auto"/>
      </w:divBdr>
      <w:divsChild>
        <w:div w:id="285936265">
          <w:marLeft w:val="0"/>
          <w:marRight w:val="0"/>
          <w:marTop w:val="0"/>
          <w:marBottom w:val="0"/>
          <w:divBdr>
            <w:top w:val="none" w:sz="0" w:space="0" w:color="auto"/>
            <w:left w:val="none" w:sz="0" w:space="0" w:color="auto"/>
            <w:bottom w:val="none" w:sz="0" w:space="0" w:color="auto"/>
            <w:right w:val="none" w:sz="0" w:space="0" w:color="auto"/>
          </w:divBdr>
          <w:divsChild>
            <w:div w:id="944966243">
              <w:marLeft w:val="0"/>
              <w:marRight w:val="0"/>
              <w:marTop w:val="180"/>
              <w:marBottom w:val="180"/>
              <w:divBdr>
                <w:top w:val="none" w:sz="0" w:space="0" w:color="auto"/>
                <w:left w:val="none" w:sz="0" w:space="0" w:color="auto"/>
                <w:bottom w:val="none" w:sz="0" w:space="0" w:color="auto"/>
                <w:right w:val="none" w:sz="0" w:space="0" w:color="auto"/>
              </w:divBdr>
            </w:div>
          </w:divsChild>
        </w:div>
        <w:div w:id="1541017275">
          <w:marLeft w:val="0"/>
          <w:marRight w:val="0"/>
          <w:marTop w:val="0"/>
          <w:marBottom w:val="0"/>
          <w:divBdr>
            <w:top w:val="none" w:sz="0" w:space="0" w:color="auto"/>
            <w:left w:val="none" w:sz="0" w:space="0" w:color="auto"/>
            <w:bottom w:val="none" w:sz="0" w:space="0" w:color="auto"/>
            <w:right w:val="none" w:sz="0" w:space="0" w:color="auto"/>
          </w:divBdr>
          <w:divsChild>
            <w:div w:id="497817547">
              <w:marLeft w:val="0"/>
              <w:marRight w:val="0"/>
              <w:marTop w:val="0"/>
              <w:marBottom w:val="0"/>
              <w:divBdr>
                <w:top w:val="none" w:sz="0" w:space="0" w:color="auto"/>
                <w:left w:val="none" w:sz="0" w:space="0" w:color="auto"/>
                <w:bottom w:val="none" w:sz="0" w:space="0" w:color="auto"/>
                <w:right w:val="none" w:sz="0" w:space="0" w:color="auto"/>
              </w:divBdr>
              <w:divsChild>
                <w:div w:id="1675763348">
                  <w:marLeft w:val="0"/>
                  <w:marRight w:val="0"/>
                  <w:marTop w:val="0"/>
                  <w:marBottom w:val="0"/>
                  <w:divBdr>
                    <w:top w:val="none" w:sz="0" w:space="0" w:color="auto"/>
                    <w:left w:val="none" w:sz="0" w:space="0" w:color="auto"/>
                    <w:bottom w:val="none" w:sz="0" w:space="0" w:color="auto"/>
                    <w:right w:val="none" w:sz="0" w:space="0" w:color="auto"/>
                  </w:divBdr>
                  <w:divsChild>
                    <w:div w:id="911741502">
                      <w:marLeft w:val="0"/>
                      <w:marRight w:val="0"/>
                      <w:marTop w:val="0"/>
                      <w:marBottom w:val="0"/>
                      <w:divBdr>
                        <w:top w:val="none" w:sz="0" w:space="0" w:color="auto"/>
                        <w:left w:val="none" w:sz="0" w:space="0" w:color="auto"/>
                        <w:bottom w:val="none" w:sz="0" w:space="0" w:color="auto"/>
                        <w:right w:val="none" w:sz="0" w:space="0" w:color="auto"/>
                      </w:divBdr>
                      <w:divsChild>
                        <w:div w:id="852306184">
                          <w:marLeft w:val="0"/>
                          <w:marRight w:val="0"/>
                          <w:marTop w:val="0"/>
                          <w:marBottom w:val="0"/>
                          <w:divBdr>
                            <w:top w:val="none" w:sz="0" w:space="0" w:color="auto"/>
                            <w:left w:val="none" w:sz="0" w:space="0" w:color="auto"/>
                            <w:bottom w:val="none" w:sz="0" w:space="0" w:color="auto"/>
                            <w:right w:val="none" w:sz="0" w:space="0" w:color="auto"/>
                          </w:divBdr>
                          <w:divsChild>
                            <w:div w:id="56499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4792206">
      <w:bodyDiv w:val="1"/>
      <w:marLeft w:val="0"/>
      <w:marRight w:val="0"/>
      <w:marTop w:val="0"/>
      <w:marBottom w:val="0"/>
      <w:divBdr>
        <w:top w:val="none" w:sz="0" w:space="0" w:color="auto"/>
        <w:left w:val="none" w:sz="0" w:space="0" w:color="auto"/>
        <w:bottom w:val="none" w:sz="0" w:space="0" w:color="auto"/>
        <w:right w:val="none" w:sz="0" w:space="0" w:color="auto"/>
      </w:divBdr>
    </w:div>
    <w:div w:id="941495042">
      <w:bodyDiv w:val="1"/>
      <w:marLeft w:val="0"/>
      <w:marRight w:val="0"/>
      <w:marTop w:val="0"/>
      <w:marBottom w:val="0"/>
      <w:divBdr>
        <w:top w:val="none" w:sz="0" w:space="0" w:color="auto"/>
        <w:left w:val="none" w:sz="0" w:space="0" w:color="auto"/>
        <w:bottom w:val="none" w:sz="0" w:space="0" w:color="auto"/>
        <w:right w:val="none" w:sz="0" w:space="0" w:color="auto"/>
      </w:divBdr>
    </w:div>
    <w:div w:id="1275018119">
      <w:bodyDiv w:val="1"/>
      <w:marLeft w:val="0"/>
      <w:marRight w:val="0"/>
      <w:marTop w:val="0"/>
      <w:marBottom w:val="0"/>
      <w:divBdr>
        <w:top w:val="none" w:sz="0" w:space="0" w:color="auto"/>
        <w:left w:val="none" w:sz="0" w:space="0" w:color="auto"/>
        <w:bottom w:val="none" w:sz="0" w:space="0" w:color="auto"/>
        <w:right w:val="none" w:sz="0" w:space="0" w:color="auto"/>
      </w:divBdr>
      <w:divsChild>
        <w:div w:id="1356619638">
          <w:marLeft w:val="0"/>
          <w:marRight w:val="0"/>
          <w:marTop w:val="0"/>
          <w:marBottom w:val="0"/>
          <w:divBdr>
            <w:top w:val="none" w:sz="0" w:space="0" w:color="auto"/>
            <w:left w:val="none" w:sz="0" w:space="0" w:color="auto"/>
            <w:bottom w:val="none" w:sz="0" w:space="0" w:color="auto"/>
            <w:right w:val="none" w:sz="0" w:space="0" w:color="auto"/>
          </w:divBdr>
          <w:divsChild>
            <w:div w:id="1514564784">
              <w:marLeft w:val="0"/>
              <w:marRight w:val="0"/>
              <w:marTop w:val="0"/>
              <w:marBottom w:val="0"/>
              <w:divBdr>
                <w:top w:val="none" w:sz="0" w:space="0" w:color="auto"/>
                <w:left w:val="none" w:sz="0" w:space="0" w:color="auto"/>
                <w:bottom w:val="none" w:sz="0" w:space="0" w:color="auto"/>
                <w:right w:val="none" w:sz="0" w:space="0" w:color="auto"/>
              </w:divBdr>
            </w:div>
            <w:div w:id="1000355960">
              <w:marLeft w:val="0"/>
              <w:marRight w:val="0"/>
              <w:marTop w:val="0"/>
              <w:marBottom w:val="0"/>
              <w:divBdr>
                <w:top w:val="none" w:sz="0" w:space="0" w:color="auto"/>
                <w:left w:val="none" w:sz="0" w:space="0" w:color="auto"/>
                <w:bottom w:val="none" w:sz="0" w:space="0" w:color="auto"/>
                <w:right w:val="none" w:sz="0" w:space="0" w:color="auto"/>
              </w:divBdr>
            </w:div>
            <w:div w:id="1617714739">
              <w:marLeft w:val="0"/>
              <w:marRight w:val="0"/>
              <w:marTop w:val="0"/>
              <w:marBottom w:val="0"/>
              <w:divBdr>
                <w:top w:val="none" w:sz="0" w:space="0" w:color="auto"/>
                <w:left w:val="none" w:sz="0" w:space="0" w:color="auto"/>
                <w:bottom w:val="none" w:sz="0" w:space="0" w:color="auto"/>
                <w:right w:val="none" w:sz="0" w:space="0" w:color="auto"/>
              </w:divBdr>
            </w:div>
            <w:div w:id="1865750271">
              <w:marLeft w:val="0"/>
              <w:marRight w:val="0"/>
              <w:marTop w:val="0"/>
              <w:marBottom w:val="0"/>
              <w:divBdr>
                <w:top w:val="none" w:sz="0" w:space="0" w:color="auto"/>
                <w:left w:val="none" w:sz="0" w:space="0" w:color="auto"/>
                <w:bottom w:val="none" w:sz="0" w:space="0" w:color="auto"/>
                <w:right w:val="none" w:sz="0" w:space="0" w:color="auto"/>
              </w:divBdr>
            </w:div>
            <w:div w:id="1275014655">
              <w:marLeft w:val="0"/>
              <w:marRight w:val="0"/>
              <w:marTop w:val="0"/>
              <w:marBottom w:val="0"/>
              <w:divBdr>
                <w:top w:val="none" w:sz="0" w:space="0" w:color="auto"/>
                <w:left w:val="none" w:sz="0" w:space="0" w:color="auto"/>
                <w:bottom w:val="none" w:sz="0" w:space="0" w:color="auto"/>
                <w:right w:val="none" w:sz="0" w:space="0" w:color="auto"/>
              </w:divBdr>
            </w:div>
            <w:div w:id="304235793">
              <w:marLeft w:val="0"/>
              <w:marRight w:val="0"/>
              <w:marTop w:val="0"/>
              <w:marBottom w:val="0"/>
              <w:divBdr>
                <w:top w:val="none" w:sz="0" w:space="0" w:color="auto"/>
                <w:left w:val="none" w:sz="0" w:space="0" w:color="auto"/>
                <w:bottom w:val="none" w:sz="0" w:space="0" w:color="auto"/>
                <w:right w:val="none" w:sz="0" w:space="0" w:color="auto"/>
              </w:divBdr>
            </w:div>
            <w:div w:id="701713920">
              <w:marLeft w:val="0"/>
              <w:marRight w:val="0"/>
              <w:marTop w:val="0"/>
              <w:marBottom w:val="0"/>
              <w:divBdr>
                <w:top w:val="none" w:sz="0" w:space="0" w:color="auto"/>
                <w:left w:val="none" w:sz="0" w:space="0" w:color="auto"/>
                <w:bottom w:val="none" w:sz="0" w:space="0" w:color="auto"/>
                <w:right w:val="none" w:sz="0" w:space="0" w:color="auto"/>
              </w:divBdr>
            </w:div>
            <w:div w:id="1722703101">
              <w:marLeft w:val="0"/>
              <w:marRight w:val="0"/>
              <w:marTop w:val="0"/>
              <w:marBottom w:val="0"/>
              <w:divBdr>
                <w:top w:val="none" w:sz="0" w:space="0" w:color="auto"/>
                <w:left w:val="none" w:sz="0" w:space="0" w:color="auto"/>
                <w:bottom w:val="none" w:sz="0" w:space="0" w:color="auto"/>
                <w:right w:val="none" w:sz="0" w:space="0" w:color="auto"/>
              </w:divBdr>
            </w:div>
            <w:div w:id="1835950147">
              <w:marLeft w:val="0"/>
              <w:marRight w:val="0"/>
              <w:marTop w:val="0"/>
              <w:marBottom w:val="0"/>
              <w:divBdr>
                <w:top w:val="none" w:sz="0" w:space="0" w:color="auto"/>
                <w:left w:val="none" w:sz="0" w:space="0" w:color="auto"/>
                <w:bottom w:val="none" w:sz="0" w:space="0" w:color="auto"/>
                <w:right w:val="none" w:sz="0" w:space="0" w:color="auto"/>
              </w:divBdr>
            </w:div>
            <w:div w:id="567806036">
              <w:marLeft w:val="0"/>
              <w:marRight w:val="0"/>
              <w:marTop w:val="0"/>
              <w:marBottom w:val="0"/>
              <w:divBdr>
                <w:top w:val="none" w:sz="0" w:space="0" w:color="auto"/>
                <w:left w:val="none" w:sz="0" w:space="0" w:color="auto"/>
                <w:bottom w:val="none" w:sz="0" w:space="0" w:color="auto"/>
                <w:right w:val="none" w:sz="0" w:space="0" w:color="auto"/>
              </w:divBdr>
            </w:div>
            <w:div w:id="2036924626">
              <w:marLeft w:val="0"/>
              <w:marRight w:val="0"/>
              <w:marTop w:val="0"/>
              <w:marBottom w:val="0"/>
              <w:divBdr>
                <w:top w:val="none" w:sz="0" w:space="0" w:color="auto"/>
                <w:left w:val="none" w:sz="0" w:space="0" w:color="auto"/>
                <w:bottom w:val="none" w:sz="0" w:space="0" w:color="auto"/>
                <w:right w:val="none" w:sz="0" w:space="0" w:color="auto"/>
              </w:divBdr>
            </w:div>
            <w:div w:id="252789585">
              <w:marLeft w:val="0"/>
              <w:marRight w:val="0"/>
              <w:marTop w:val="0"/>
              <w:marBottom w:val="0"/>
              <w:divBdr>
                <w:top w:val="none" w:sz="0" w:space="0" w:color="auto"/>
                <w:left w:val="none" w:sz="0" w:space="0" w:color="auto"/>
                <w:bottom w:val="none" w:sz="0" w:space="0" w:color="auto"/>
                <w:right w:val="none" w:sz="0" w:space="0" w:color="auto"/>
              </w:divBdr>
            </w:div>
            <w:div w:id="362289077">
              <w:marLeft w:val="0"/>
              <w:marRight w:val="0"/>
              <w:marTop w:val="0"/>
              <w:marBottom w:val="0"/>
              <w:divBdr>
                <w:top w:val="none" w:sz="0" w:space="0" w:color="auto"/>
                <w:left w:val="none" w:sz="0" w:space="0" w:color="auto"/>
                <w:bottom w:val="none" w:sz="0" w:space="0" w:color="auto"/>
                <w:right w:val="none" w:sz="0" w:space="0" w:color="auto"/>
              </w:divBdr>
            </w:div>
            <w:div w:id="350424715">
              <w:marLeft w:val="0"/>
              <w:marRight w:val="0"/>
              <w:marTop w:val="0"/>
              <w:marBottom w:val="0"/>
              <w:divBdr>
                <w:top w:val="none" w:sz="0" w:space="0" w:color="auto"/>
                <w:left w:val="none" w:sz="0" w:space="0" w:color="auto"/>
                <w:bottom w:val="none" w:sz="0" w:space="0" w:color="auto"/>
                <w:right w:val="none" w:sz="0" w:space="0" w:color="auto"/>
              </w:divBdr>
            </w:div>
            <w:div w:id="1780954065">
              <w:marLeft w:val="0"/>
              <w:marRight w:val="0"/>
              <w:marTop w:val="0"/>
              <w:marBottom w:val="0"/>
              <w:divBdr>
                <w:top w:val="none" w:sz="0" w:space="0" w:color="auto"/>
                <w:left w:val="none" w:sz="0" w:space="0" w:color="auto"/>
                <w:bottom w:val="none" w:sz="0" w:space="0" w:color="auto"/>
                <w:right w:val="none" w:sz="0" w:space="0" w:color="auto"/>
              </w:divBdr>
            </w:div>
            <w:div w:id="1914654856">
              <w:marLeft w:val="0"/>
              <w:marRight w:val="0"/>
              <w:marTop w:val="0"/>
              <w:marBottom w:val="0"/>
              <w:divBdr>
                <w:top w:val="none" w:sz="0" w:space="0" w:color="auto"/>
                <w:left w:val="none" w:sz="0" w:space="0" w:color="auto"/>
                <w:bottom w:val="none" w:sz="0" w:space="0" w:color="auto"/>
                <w:right w:val="none" w:sz="0" w:space="0" w:color="auto"/>
              </w:divBdr>
            </w:div>
            <w:div w:id="364208862">
              <w:marLeft w:val="0"/>
              <w:marRight w:val="0"/>
              <w:marTop w:val="0"/>
              <w:marBottom w:val="0"/>
              <w:divBdr>
                <w:top w:val="none" w:sz="0" w:space="0" w:color="auto"/>
                <w:left w:val="none" w:sz="0" w:space="0" w:color="auto"/>
                <w:bottom w:val="none" w:sz="0" w:space="0" w:color="auto"/>
                <w:right w:val="none" w:sz="0" w:space="0" w:color="auto"/>
              </w:divBdr>
            </w:div>
            <w:div w:id="2130660707">
              <w:marLeft w:val="0"/>
              <w:marRight w:val="0"/>
              <w:marTop w:val="0"/>
              <w:marBottom w:val="0"/>
              <w:divBdr>
                <w:top w:val="none" w:sz="0" w:space="0" w:color="auto"/>
                <w:left w:val="none" w:sz="0" w:space="0" w:color="auto"/>
                <w:bottom w:val="none" w:sz="0" w:space="0" w:color="auto"/>
                <w:right w:val="none" w:sz="0" w:space="0" w:color="auto"/>
              </w:divBdr>
            </w:div>
            <w:div w:id="2098557312">
              <w:marLeft w:val="0"/>
              <w:marRight w:val="0"/>
              <w:marTop w:val="0"/>
              <w:marBottom w:val="0"/>
              <w:divBdr>
                <w:top w:val="none" w:sz="0" w:space="0" w:color="auto"/>
                <w:left w:val="none" w:sz="0" w:space="0" w:color="auto"/>
                <w:bottom w:val="none" w:sz="0" w:space="0" w:color="auto"/>
                <w:right w:val="none" w:sz="0" w:space="0" w:color="auto"/>
              </w:divBdr>
            </w:div>
            <w:div w:id="1644115935">
              <w:marLeft w:val="0"/>
              <w:marRight w:val="0"/>
              <w:marTop w:val="0"/>
              <w:marBottom w:val="0"/>
              <w:divBdr>
                <w:top w:val="none" w:sz="0" w:space="0" w:color="auto"/>
                <w:left w:val="none" w:sz="0" w:space="0" w:color="auto"/>
                <w:bottom w:val="none" w:sz="0" w:space="0" w:color="auto"/>
                <w:right w:val="none" w:sz="0" w:space="0" w:color="auto"/>
              </w:divBdr>
            </w:div>
            <w:div w:id="1903983667">
              <w:marLeft w:val="0"/>
              <w:marRight w:val="0"/>
              <w:marTop w:val="0"/>
              <w:marBottom w:val="0"/>
              <w:divBdr>
                <w:top w:val="none" w:sz="0" w:space="0" w:color="auto"/>
                <w:left w:val="none" w:sz="0" w:space="0" w:color="auto"/>
                <w:bottom w:val="none" w:sz="0" w:space="0" w:color="auto"/>
                <w:right w:val="none" w:sz="0" w:space="0" w:color="auto"/>
              </w:divBdr>
            </w:div>
            <w:div w:id="1376195071">
              <w:marLeft w:val="0"/>
              <w:marRight w:val="0"/>
              <w:marTop w:val="0"/>
              <w:marBottom w:val="0"/>
              <w:divBdr>
                <w:top w:val="none" w:sz="0" w:space="0" w:color="auto"/>
                <w:left w:val="none" w:sz="0" w:space="0" w:color="auto"/>
                <w:bottom w:val="none" w:sz="0" w:space="0" w:color="auto"/>
                <w:right w:val="none" w:sz="0" w:space="0" w:color="auto"/>
              </w:divBdr>
            </w:div>
            <w:div w:id="1666662544">
              <w:marLeft w:val="0"/>
              <w:marRight w:val="0"/>
              <w:marTop w:val="0"/>
              <w:marBottom w:val="0"/>
              <w:divBdr>
                <w:top w:val="none" w:sz="0" w:space="0" w:color="auto"/>
                <w:left w:val="none" w:sz="0" w:space="0" w:color="auto"/>
                <w:bottom w:val="none" w:sz="0" w:space="0" w:color="auto"/>
                <w:right w:val="none" w:sz="0" w:space="0" w:color="auto"/>
              </w:divBdr>
            </w:div>
            <w:div w:id="1559824113">
              <w:marLeft w:val="0"/>
              <w:marRight w:val="0"/>
              <w:marTop w:val="0"/>
              <w:marBottom w:val="0"/>
              <w:divBdr>
                <w:top w:val="none" w:sz="0" w:space="0" w:color="auto"/>
                <w:left w:val="none" w:sz="0" w:space="0" w:color="auto"/>
                <w:bottom w:val="none" w:sz="0" w:space="0" w:color="auto"/>
                <w:right w:val="none" w:sz="0" w:space="0" w:color="auto"/>
              </w:divBdr>
            </w:div>
            <w:div w:id="1135564955">
              <w:marLeft w:val="0"/>
              <w:marRight w:val="0"/>
              <w:marTop w:val="0"/>
              <w:marBottom w:val="0"/>
              <w:divBdr>
                <w:top w:val="none" w:sz="0" w:space="0" w:color="auto"/>
                <w:left w:val="none" w:sz="0" w:space="0" w:color="auto"/>
                <w:bottom w:val="none" w:sz="0" w:space="0" w:color="auto"/>
                <w:right w:val="none" w:sz="0" w:space="0" w:color="auto"/>
              </w:divBdr>
            </w:div>
            <w:div w:id="1707291165">
              <w:marLeft w:val="0"/>
              <w:marRight w:val="0"/>
              <w:marTop w:val="0"/>
              <w:marBottom w:val="0"/>
              <w:divBdr>
                <w:top w:val="none" w:sz="0" w:space="0" w:color="auto"/>
                <w:left w:val="none" w:sz="0" w:space="0" w:color="auto"/>
                <w:bottom w:val="none" w:sz="0" w:space="0" w:color="auto"/>
                <w:right w:val="none" w:sz="0" w:space="0" w:color="auto"/>
              </w:divBdr>
            </w:div>
            <w:div w:id="116998428">
              <w:marLeft w:val="0"/>
              <w:marRight w:val="0"/>
              <w:marTop w:val="0"/>
              <w:marBottom w:val="0"/>
              <w:divBdr>
                <w:top w:val="none" w:sz="0" w:space="0" w:color="auto"/>
                <w:left w:val="none" w:sz="0" w:space="0" w:color="auto"/>
                <w:bottom w:val="none" w:sz="0" w:space="0" w:color="auto"/>
                <w:right w:val="none" w:sz="0" w:space="0" w:color="auto"/>
              </w:divBdr>
            </w:div>
            <w:div w:id="2099328063">
              <w:marLeft w:val="0"/>
              <w:marRight w:val="0"/>
              <w:marTop w:val="0"/>
              <w:marBottom w:val="0"/>
              <w:divBdr>
                <w:top w:val="none" w:sz="0" w:space="0" w:color="auto"/>
                <w:left w:val="none" w:sz="0" w:space="0" w:color="auto"/>
                <w:bottom w:val="none" w:sz="0" w:space="0" w:color="auto"/>
                <w:right w:val="none" w:sz="0" w:space="0" w:color="auto"/>
              </w:divBdr>
            </w:div>
            <w:div w:id="1634560190">
              <w:marLeft w:val="0"/>
              <w:marRight w:val="0"/>
              <w:marTop w:val="0"/>
              <w:marBottom w:val="0"/>
              <w:divBdr>
                <w:top w:val="none" w:sz="0" w:space="0" w:color="auto"/>
                <w:left w:val="none" w:sz="0" w:space="0" w:color="auto"/>
                <w:bottom w:val="none" w:sz="0" w:space="0" w:color="auto"/>
                <w:right w:val="none" w:sz="0" w:space="0" w:color="auto"/>
              </w:divBdr>
            </w:div>
            <w:div w:id="1722823993">
              <w:marLeft w:val="0"/>
              <w:marRight w:val="0"/>
              <w:marTop w:val="0"/>
              <w:marBottom w:val="0"/>
              <w:divBdr>
                <w:top w:val="none" w:sz="0" w:space="0" w:color="auto"/>
                <w:left w:val="none" w:sz="0" w:space="0" w:color="auto"/>
                <w:bottom w:val="none" w:sz="0" w:space="0" w:color="auto"/>
                <w:right w:val="none" w:sz="0" w:space="0" w:color="auto"/>
              </w:divBdr>
            </w:div>
            <w:div w:id="1784105318">
              <w:marLeft w:val="0"/>
              <w:marRight w:val="0"/>
              <w:marTop w:val="0"/>
              <w:marBottom w:val="0"/>
              <w:divBdr>
                <w:top w:val="none" w:sz="0" w:space="0" w:color="auto"/>
                <w:left w:val="none" w:sz="0" w:space="0" w:color="auto"/>
                <w:bottom w:val="none" w:sz="0" w:space="0" w:color="auto"/>
                <w:right w:val="none" w:sz="0" w:space="0" w:color="auto"/>
              </w:divBdr>
            </w:div>
            <w:div w:id="1803301068">
              <w:marLeft w:val="0"/>
              <w:marRight w:val="0"/>
              <w:marTop w:val="0"/>
              <w:marBottom w:val="0"/>
              <w:divBdr>
                <w:top w:val="none" w:sz="0" w:space="0" w:color="auto"/>
                <w:left w:val="none" w:sz="0" w:space="0" w:color="auto"/>
                <w:bottom w:val="none" w:sz="0" w:space="0" w:color="auto"/>
                <w:right w:val="none" w:sz="0" w:space="0" w:color="auto"/>
              </w:divBdr>
            </w:div>
            <w:div w:id="145320343">
              <w:marLeft w:val="0"/>
              <w:marRight w:val="0"/>
              <w:marTop w:val="0"/>
              <w:marBottom w:val="0"/>
              <w:divBdr>
                <w:top w:val="none" w:sz="0" w:space="0" w:color="auto"/>
                <w:left w:val="none" w:sz="0" w:space="0" w:color="auto"/>
                <w:bottom w:val="none" w:sz="0" w:space="0" w:color="auto"/>
                <w:right w:val="none" w:sz="0" w:space="0" w:color="auto"/>
              </w:divBdr>
            </w:div>
            <w:div w:id="2124423202">
              <w:marLeft w:val="0"/>
              <w:marRight w:val="0"/>
              <w:marTop w:val="0"/>
              <w:marBottom w:val="0"/>
              <w:divBdr>
                <w:top w:val="none" w:sz="0" w:space="0" w:color="auto"/>
                <w:left w:val="none" w:sz="0" w:space="0" w:color="auto"/>
                <w:bottom w:val="none" w:sz="0" w:space="0" w:color="auto"/>
                <w:right w:val="none" w:sz="0" w:space="0" w:color="auto"/>
              </w:divBdr>
            </w:div>
            <w:div w:id="1327171417">
              <w:marLeft w:val="0"/>
              <w:marRight w:val="0"/>
              <w:marTop w:val="0"/>
              <w:marBottom w:val="0"/>
              <w:divBdr>
                <w:top w:val="none" w:sz="0" w:space="0" w:color="auto"/>
                <w:left w:val="none" w:sz="0" w:space="0" w:color="auto"/>
                <w:bottom w:val="none" w:sz="0" w:space="0" w:color="auto"/>
                <w:right w:val="none" w:sz="0" w:space="0" w:color="auto"/>
              </w:divBdr>
            </w:div>
            <w:div w:id="1868711968">
              <w:marLeft w:val="0"/>
              <w:marRight w:val="0"/>
              <w:marTop w:val="0"/>
              <w:marBottom w:val="0"/>
              <w:divBdr>
                <w:top w:val="none" w:sz="0" w:space="0" w:color="auto"/>
                <w:left w:val="none" w:sz="0" w:space="0" w:color="auto"/>
                <w:bottom w:val="none" w:sz="0" w:space="0" w:color="auto"/>
                <w:right w:val="none" w:sz="0" w:space="0" w:color="auto"/>
              </w:divBdr>
            </w:div>
            <w:div w:id="287665061">
              <w:marLeft w:val="0"/>
              <w:marRight w:val="0"/>
              <w:marTop w:val="0"/>
              <w:marBottom w:val="0"/>
              <w:divBdr>
                <w:top w:val="none" w:sz="0" w:space="0" w:color="auto"/>
                <w:left w:val="none" w:sz="0" w:space="0" w:color="auto"/>
                <w:bottom w:val="none" w:sz="0" w:space="0" w:color="auto"/>
                <w:right w:val="none" w:sz="0" w:space="0" w:color="auto"/>
              </w:divBdr>
            </w:div>
            <w:div w:id="1320887613">
              <w:marLeft w:val="0"/>
              <w:marRight w:val="0"/>
              <w:marTop w:val="0"/>
              <w:marBottom w:val="0"/>
              <w:divBdr>
                <w:top w:val="none" w:sz="0" w:space="0" w:color="auto"/>
                <w:left w:val="none" w:sz="0" w:space="0" w:color="auto"/>
                <w:bottom w:val="none" w:sz="0" w:space="0" w:color="auto"/>
                <w:right w:val="none" w:sz="0" w:space="0" w:color="auto"/>
              </w:divBdr>
            </w:div>
            <w:div w:id="708604589">
              <w:marLeft w:val="0"/>
              <w:marRight w:val="0"/>
              <w:marTop w:val="0"/>
              <w:marBottom w:val="0"/>
              <w:divBdr>
                <w:top w:val="none" w:sz="0" w:space="0" w:color="auto"/>
                <w:left w:val="none" w:sz="0" w:space="0" w:color="auto"/>
                <w:bottom w:val="none" w:sz="0" w:space="0" w:color="auto"/>
                <w:right w:val="none" w:sz="0" w:space="0" w:color="auto"/>
              </w:divBdr>
            </w:div>
            <w:div w:id="2032223197">
              <w:marLeft w:val="0"/>
              <w:marRight w:val="0"/>
              <w:marTop w:val="0"/>
              <w:marBottom w:val="0"/>
              <w:divBdr>
                <w:top w:val="none" w:sz="0" w:space="0" w:color="auto"/>
                <w:left w:val="none" w:sz="0" w:space="0" w:color="auto"/>
                <w:bottom w:val="none" w:sz="0" w:space="0" w:color="auto"/>
                <w:right w:val="none" w:sz="0" w:space="0" w:color="auto"/>
              </w:divBdr>
            </w:div>
            <w:div w:id="569848258">
              <w:marLeft w:val="0"/>
              <w:marRight w:val="0"/>
              <w:marTop w:val="0"/>
              <w:marBottom w:val="0"/>
              <w:divBdr>
                <w:top w:val="none" w:sz="0" w:space="0" w:color="auto"/>
                <w:left w:val="none" w:sz="0" w:space="0" w:color="auto"/>
                <w:bottom w:val="none" w:sz="0" w:space="0" w:color="auto"/>
                <w:right w:val="none" w:sz="0" w:space="0" w:color="auto"/>
              </w:divBdr>
            </w:div>
            <w:div w:id="41561571">
              <w:marLeft w:val="0"/>
              <w:marRight w:val="0"/>
              <w:marTop w:val="0"/>
              <w:marBottom w:val="0"/>
              <w:divBdr>
                <w:top w:val="none" w:sz="0" w:space="0" w:color="auto"/>
                <w:left w:val="none" w:sz="0" w:space="0" w:color="auto"/>
                <w:bottom w:val="none" w:sz="0" w:space="0" w:color="auto"/>
                <w:right w:val="none" w:sz="0" w:space="0" w:color="auto"/>
              </w:divBdr>
            </w:div>
            <w:div w:id="15616356">
              <w:marLeft w:val="0"/>
              <w:marRight w:val="0"/>
              <w:marTop w:val="0"/>
              <w:marBottom w:val="0"/>
              <w:divBdr>
                <w:top w:val="none" w:sz="0" w:space="0" w:color="auto"/>
                <w:left w:val="none" w:sz="0" w:space="0" w:color="auto"/>
                <w:bottom w:val="none" w:sz="0" w:space="0" w:color="auto"/>
                <w:right w:val="none" w:sz="0" w:space="0" w:color="auto"/>
              </w:divBdr>
            </w:div>
            <w:div w:id="626861039">
              <w:marLeft w:val="0"/>
              <w:marRight w:val="0"/>
              <w:marTop w:val="0"/>
              <w:marBottom w:val="0"/>
              <w:divBdr>
                <w:top w:val="none" w:sz="0" w:space="0" w:color="auto"/>
                <w:left w:val="none" w:sz="0" w:space="0" w:color="auto"/>
                <w:bottom w:val="none" w:sz="0" w:space="0" w:color="auto"/>
                <w:right w:val="none" w:sz="0" w:space="0" w:color="auto"/>
              </w:divBdr>
            </w:div>
            <w:div w:id="224339992">
              <w:marLeft w:val="0"/>
              <w:marRight w:val="0"/>
              <w:marTop w:val="0"/>
              <w:marBottom w:val="0"/>
              <w:divBdr>
                <w:top w:val="none" w:sz="0" w:space="0" w:color="auto"/>
                <w:left w:val="none" w:sz="0" w:space="0" w:color="auto"/>
                <w:bottom w:val="none" w:sz="0" w:space="0" w:color="auto"/>
                <w:right w:val="none" w:sz="0" w:space="0" w:color="auto"/>
              </w:divBdr>
            </w:div>
            <w:div w:id="782921356">
              <w:marLeft w:val="0"/>
              <w:marRight w:val="0"/>
              <w:marTop w:val="0"/>
              <w:marBottom w:val="0"/>
              <w:divBdr>
                <w:top w:val="none" w:sz="0" w:space="0" w:color="auto"/>
                <w:left w:val="none" w:sz="0" w:space="0" w:color="auto"/>
                <w:bottom w:val="none" w:sz="0" w:space="0" w:color="auto"/>
                <w:right w:val="none" w:sz="0" w:space="0" w:color="auto"/>
              </w:divBdr>
            </w:div>
            <w:div w:id="180048564">
              <w:marLeft w:val="0"/>
              <w:marRight w:val="0"/>
              <w:marTop w:val="0"/>
              <w:marBottom w:val="0"/>
              <w:divBdr>
                <w:top w:val="none" w:sz="0" w:space="0" w:color="auto"/>
                <w:left w:val="none" w:sz="0" w:space="0" w:color="auto"/>
                <w:bottom w:val="none" w:sz="0" w:space="0" w:color="auto"/>
                <w:right w:val="none" w:sz="0" w:space="0" w:color="auto"/>
              </w:divBdr>
            </w:div>
            <w:div w:id="1685132608">
              <w:marLeft w:val="0"/>
              <w:marRight w:val="0"/>
              <w:marTop w:val="0"/>
              <w:marBottom w:val="0"/>
              <w:divBdr>
                <w:top w:val="none" w:sz="0" w:space="0" w:color="auto"/>
                <w:left w:val="none" w:sz="0" w:space="0" w:color="auto"/>
                <w:bottom w:val="none" w:sz="0" w:space="0" w:color="auto"/>
                <w:right w:val="none" w:sz="0" w:space="0" w:color="auto"/>
              </w:divBdr>
            </w:div>
            <w:div w:id="1479804378">
              <w:marLeft w:val="0"/>
              <w:marRight w:val="0"/>
              <w:marTop w:val="0"/>
              <w:marBottom w:val="0"/>
              <w:divBdr>
                <w:top w:val="none" w:sz="0" w:space="0" w:color="auto"/>
                <w:left w:val="none" w:sz="0" w:space="0" w:color="auto"/>
                <w:bottom w:val="none" w:sz="0" w:space="0" w:color="auto"/>
                <w:right w:val="none" w:sz="0" w:space="0" w:color="auto"/>
              </w:divBdr>
            </w:div>
            <w:div w:id="112098663">
              <w:marLeft w:val="0"/>
              <w:marRight w:val="0"/>
              <w:marTop w:val="0"/>
              <w:marBottom w:val="0"/>
              <w:divBdr>
                <w:top w:val="none" w:sz="0" w:space="0" w:color="auto"/>
                <w:left w:val="none" w:sz="0" w:space="0" w:color="auto"/>
                <w:bottom w:val="none" w:sz="0" w:space="0" w:color="auto"/>
                <w:right w:val="none" w:sz="0" w:space="0" w:color="auto"/>
              </w:divBdr>
            </w:div>
            <w:div w:id="235674873">
              <w:marLeft w:val="0"/>
              <w:marRight w:val="0"/>
              <w:marTop w:val="0"/>
              <w:marBottom w:val="0"/>
              <w:divBdr>
                <w:top w:val="none" w:sz="0" w:space="0" w:color="auto"/>
                <w:left w:val="none" w:sz="0" w:space="0" w:color="auto"/>
                <w:bottom w:val="none" w:sz="0" w:space="0" w:color="auto"/>
                <w:right w:val="none" w:sz="0" w:space="0" w:color="auto"/>
              </w:divBdr>
            </w:div>
            <w:div w:id="327288549">
              <w:marLeft w:val="0"/>
              <w:marRight w:val="0"/>
              <w:marTop w:val="0"/>
              <w:marBottom w:val="0"/>
              <w:divBdr>
                <w:top w:val="none" w:sz="0" w:space="0" w:color="auto"/>
                <w:left w:val="none" w:sz="0" w:space="0" w:color="auto"/>
                <w:bottom w:val="none" w:sz="0" w:space="0" w:color="auto"/>
                <w:right w:val="none" w:sz="0" w:space="0" w:color="auto"/>
              </w:divBdr>
            </w:div>
            <w:div w:id="262885928">
              <w:marLeft w:val="0"/>
              <w:marRight w:val="0"/>
              <w:marTop w:val="0"/>
              <w:marBottom w:val="0"/>
              <w:divBdr>
                <w:top w:val="none" w:sz="0" w:space="0" w:color="auto"/>
                <w:left w:val="none" w:sz="0" w:space="0" w:color="auto"/>
                <w:bottom w:val="none" w:sz="0" w:space="0" w:color="auto"/>
                <w:right w:val="none" w:sz="0" w:space="0" w:color="auto"/>
              </w:divBdr>
            </w:div>
            <w:div w:id="1759597707">
              <w:marLeft w:val="0"/>
              <w:marRight w:val="0"/>
              <w:marTop w:val="0"/>
              <w:marBottom w:val="0"/>
              <w:divBdr>
                <w:top w:val="none" w:sz="0" w:space="0" w:color="auto"/>
                <w:left w:val="none" w:sz="0" w:space="0" w:color="auto"/>
                <w:bottom w:val="none" w:sz="0" w:space="0" w:color="auto"/>
                <w:right w:val="none" w:sz="0" w:space="0" w:color="auto"/>
              </w:divBdr>
            </w:div>
            <w:div w:id="2060663175">
              <w:marLeft w:val="0"/>
              <w:marRight w:val="0"/>
              <w:marTop w:val="0"/>
              <w:marBottom w:val="0"/>
              <w:divBdr>
                <w:top w:val="none" w:sz="0" w:space="0" w:color="auto"/>
                <w:left w:val="none" w:sz="0" w:space="0" w:color="auto"/>
                <w:bottom w:val="none" w:sz="0" w:space="0" w:color="auto"/>
                <w:right w:val="none" w:sz="0" w:space="0" w:color="auto"/>
              </w:divBdr>
            </w:div>
            <w:div w:id="441536074">
              <w:marLeft w:val="0"/>
              <w:marRight w:val="0"/>
              <w:marTop w:val="0"/>
              <w:marBottom w:val="0"/>
              <w:divBdr>
                <w:top w:val="none" w:sz="0" w:space="0" w:color="auto"/>
                <w:left w:val="none" w:sz="0" w:space="0" w:color="auto"/>
                <w:bottom w:val="none" w:sz="0" w:space="0" w:color="auto"/>
                <w:right w:val="none" w:sz="0" w:space="0" w:color="auto"/>
              </w:divBdr>
            </w:div>
            <w:div w:id="176771397">
              <w:marLeft w:val="0"/>
              <w:marRight w:val="0"/>
              <w:marTop w:val="0"/>
              <w:marBottom w:val="0"/>
              <w:divBdr>
                <w:top w:val="none" w:sz="0" w:space="0" w:color="auto"/>
                <w:left w:val="none" w:sz="0" w:space="0" w:color="auto"/>
                <w:bottom w:val="none" w:sz="0" w:space="0" w:color="auto"/>
                <w:right w:val="none" w:sz="0" w:space="0" w:color="auto"/>
              </w:divBdr>
            </w:div>
            <w:div w:id="1782265666">
              <w:marLeft w:val="0"/>
              <w:marRight w:val="0"/>
              <w:marTop w:val="0"/>
              <w:marBottom w:val="0"/>
              <w:divBdr>
                <w:top w:val="none" w:sz="0" w:space="0" w:color="auto"/>
                <w:left w:val="none" w:sz="0" w:space="0" w:color="auto"/>
                <w:bottom w:val="none" w:sz="0" w:space="0" w:color="auto"/>
                <w:right w:val="none" w:sz="0" w:space="0" w:color="auto"/>
              </w:divBdr>
            </w:div>
            <w:div w:id="1823305972">
              <w:marLeft w:val="0"/>
              <w:marRight w:val="0"/>
              <w:marTop w:val="0"/>
              <w:marBottom w:val="0"/>
              <w:divBdr>
                <w:top w:val="none" w:sz="0" w:space="0" w:color="auto"/>
                <w:left w:val="none" w:sz="0" w:space="0" w:color="auto"/>
                <w:bottom w:val="none" w:sz="0" w:space="0" w:color="auto"/>
                <w:right w:val="none" w:sz="0" w:space="0" w:color="auto"/>
              </w:divBdr>
            </w:div>
            <w:div w:id="1723481303">
              <w:marLeft w:val="0"/>
              <w:marRight w:val="0"/>
              <w:marTop w:val="0"/>
              <w:marBottom w:val="0"/>
              <w:divBdr>
                <w:top w:val="none" w:sz="0" w:space="0" w:color="auto"/>
                <w:left w:val="none" w:sz="0" w:space="0" w:color="auto"/>
                <w:bottom w:val="none" w:sz="0" w:space="0" w:color="auto"/>
                <w:right w:val="none" w:sz="0" w:space="0" w:color="auto"/>
              </w:divBdr>
            </w:div>
            <w:div w:id="733158932">
              <w:marLeft w:val="0"/>
              <w:marRight w:val="0"/>
              <w:marTop w:val="0"/>
              <w:marBottom w:val="0"/>
              <w:divBdr>
                <w:top w:val="none" w:sz="0" w:space="0" w:color="auto"/>
                <w:left w:val="none" w:sz="0" w:space="0" w:color="auto"/>
                <w:bottom w:val="none" w:sz="0" w:space="0" w:color="auto"/>
                <w:right w:val="none" w:sz="0" w:space="0" w:color="auto"/>
              </w:divBdr>
            </w:div>
            <w:div w:id="2025326098">
              <w:marLeft w:val="0"/>
              <w:marRight w:val="0"/>
              <w:marTop w:val="0"/>
              <w:marBottom w:val="0"/>
              <w:divBdr>
                <w:top w:val="none" w:sz="0" w:space="0" w:color="auto"/>
                <w:left w:val="none" w:sz="0" w:space="0" w:color="auto"/>
                <w:bottom w:val="none" w:sz="0" w:space="0" w:color="auto"/>
                <w:right w:val="none" w:sz="0" w:space="0" w:color="auto"/>
              </w:divBdr>
            </w:div>
            <w:div w:id="1855538296">
              <w:marLeft w:val="0"/>
              <w:marRight w:val="0"/>
              <w:marTop w:val="0"/>
              <w:marBottom w:val="0"/>
              <w:divBdr>
                <w:top w:val="none" w:sz="0" w:space="0" w:color="auto"/>
                <w:left w:val="none" w:sz="0" w:space="0" w:color="auto"/>
                <w:bottom w:val="none" w:sz="0" w:space="0" w:color="auto"/>
                <w:right w:val="none" w:sz="0" w:space="0" w:color="auto"/>
              </w:divBdr>
            </w:div>
            <w:div w:id="1015037205">
              <w:marLeft w:val="0"/>
              <w:marRight w:val="0"/>
              <w:marTop w:val="0"/>
              <w:marBottom w:val="0"/>
              <w:divBdr>
                <w:top w:val="none" w:sz="0" w:space="0" w:color="auto"/>
                <w:left w:val="none" w:sz="0" w:space="0" w:color="auto"/>
                <w:bottom w:val="none" w:sz="0" w:space="0" w:color="auto"/>
                <w:right w:val="none" w:sz="0" w:space="0" w:color="auto"/>
              </w:divBdr>
            </w:div>
            <w:div w:id="1556349666">
              <w:marLeft w:val="0"/>
              <w:marRight w:val="0"/>
              <w:marTop w:val="0"/>
              <w:marBottom w:val="0"/>
              <w:divBdr>
                <w:top w:val="none" w:sz="0" w:space="0" w:color="auto"/>
                <w:left w:val="none" w:sz="0" w:space="0" w:color="auto"/>
                <w:bottom w:val="none" w:sz="0" w:space="0" w:color="auto"/>
                <w:right w:val="none" w:sz="0" w:space="0" w:color="auto"/>
              </w:divBdr>
            </w:div>
            <w:div w:id="353265964">
              <w:marLeft w:val="0"/>
              <w:marRight w:val="0"/>
              <w:marTop w:val="0"/>
              <w:marBottom w:val="0"/>
              <w:divBdr>
                <w:top w:val="none" w:sz="0" w:space="0" w:color="auto"/>
                <w:left w:val="none" w:sz="0" w:space="0" w:color="auto"/>
                <w:bottom w:val="none" w:sz="0" w:space="0" w:color="auto"/>
                <w:right w:val="none" w:sz="0" w:space="0" w:color="auto"/>
              </w:divBdr>
            </w:div>
            <w:div w:id="1480418509">
              <w:marLeft w:val="0"/>
              <w:marRight w:val="0"/>
              <w:marTop w:val="0"/>
              <w:marBottom w:val="0"/>
              <w:divBdr>
                <w:top w:val="none" w:sz="0" w:space="0" w:color="auto"/>
                <w:left w:val="none" w:sz="0" w:space="0" w:color="auto"/>
                <w:bottom w:val="none" w:sz="0" w:space="0" w:color="auto"/>
                <w:right w:val="none" w:sz="0" w:space="0" w:color="auto"/>
              </w:divBdr>
            </w:div>
            <w:div w:id="1103845166">
              <w:marLeft w:val="0"/>
              <w:marRight w:val="0"/>
              <w:marTop w:val="0"/>
              <w:marBottom w:val="0"/>
              <w:divBdr>
                <w:top w:val="none" w:sz="0" w:space="0" w:color="auto"/>
                <w:left w:val="none" w:sz="0" w:space="0" w:color="auto"/>
                <w:bottom w:val="none" w:sz="0" w:space="0" w:color="auto"/>
                <w:right w:val="none" w:sz="0" w:space="0" w:color="auto"/>
              </w:divBdr>
            </w:div>
            <w:div w:id="840001322">
              <w:marLeft w:val="0"/>
              <w:marRight w:val="0"/>
              <w:marTop w:val="0"/>
              <w:marBottom w:val="0"/>
              <w:divBdr>
                <w:top w:val="none" w:sz="0" w:space="0" w:color="auto"/>
                <w:left w:val="none" w:sz="0" w:space="0" w:color="auto"/>
                <w:bottom w:val="none" w:sz="0" w:space="0" w:color="auto"/>
                <w:right w:val="none" w:sz="0" w:space="0" w:color="auto"/>
              </w:divBdr>
            </w:div>
            <w:div w:id="1822773745">
              <w:marLeft w:val="0"/>
              <w:marRight w:val="0"/>
              <w:marTop w:val="0"/>
              <w:marBottom w:val="0"/>
              <w:divBdr>
                <w:top w:val="none" w:sz="0" w:space="0" w:color="auto"/>
                <w:left w:val="none" w:sz="0" w:space="0" w:color="auto"/>
                <w:bottom w:val="none" w:sz="0" w:space="0" w:color="auto"/>
                <w:right w:val="none" w:sz="0" w:space="0" w:color="auto"/>
              </w:divBdr>
            </w:div>
            <w:div w:id="824205950">
              <w:marLeft w:val="0"/>
              <w:marRight w:val="0"/>
              <w:marTop w:val="0"/>
              <w:marBottom w:val="0"/>
              <w:divBdr>
                <w:top w:val="none" w:sz="0" w:space="0" w:color="auto"/>
                <w:left w:val="none" w:sz="0" w:space="0" w:color="auto"/>
                <w:bottom w:val="none" w:sz="0" w:space="0" w:color="auto"/>
                <w:right w:val="none" w:sz="0" w:space="0" w:color="auto"/>
              </w:divBdr>
            </w:div>
            <w:div w:id="749932163">
              <w:marLeft w:val="0"/>
              <w:marRight w:val="0"/>
              <w:marTop w:val="0"/>
              <w:marBottom w:val="0"/>
              <w:divBdr>
                <w:top w:val="none" w:sz="0" w:space="0" w:color="auto"/>
                <w:left w:val="none" w:sz="0" w:space="0" w:color="auto"/>
                <w:bottom w:val="none" w:sz="0" w:space="0" w:color="auto"/>
                <w:right w:val="none" w:sz="0" w:space="0" w:color="auto"/>
              </w:divBdr>
            </w:div>
            <w:div w:id="1322008246">
              <w:marLeft w:val="0"/>
              <w:marRight w:val="0"/>
              <w:marTop w:val="0"/>
              <w:marBottom w:val="0"/>
              <w:divBdr>
                <w:top w:val="none" w:sz="0" w:space="0" w:color="auto"/>
                <w:left w:val="none" w:sz="0" w:space="0" w:color="auto"/>
                <w:bottom w:val="none" w:sz="0" w:space="0" w:color="auto"/>
                <w:right w:val="none" w:sz="0" w:space="0" w:color="auto"/>
              </w:divBdr>
            </w:div>
            <w:div w:id="1449623511">
              <w:marLeft w:val="0"/>
              <w:marRight w:val="0"/>
              <w:marTop w:val="0"/>
              <w:marBottom w:val="0"/>
              <w:divBdr>
                <w:top w:val="none" w:sz="0" w:space="0" w:color="auto"/>
                <w:left w:val="none" w:sz="0" w:space="0" w:color="auto"/>
                <w:bottom w:val="none" w:sz="0" w:space="0" w:color="auto"/>
                <w:right w:val="none" w:sz="0" w:space="0" w:color="auto"/>
              </w:divBdr>
            </w:div>
            <w:div w:id="2042508031">
              <w:marLeft w:val="0"/>
              <w:marRight w:val="0"/>
              <w:marTop w:val="0"/>
              <w:marBottom w:val="0"/>
              <w:divBdr>
                <w:top w:val="none" w:sz="0" w:space="0" w:color="auto"/>
                <w:left w:val="none" w:sz="0" w:space="0" w:color="auto"/>
                <w:bottom w:val="none" w:sz="0" w:space="0" w:color="auto"/>
                <w:right w:val="none" w:sz="0" w:space="0" w:color="auto"/>
              </w:divBdr>
            </w:div>
            <w:div w:id="2083675433">
              <w:marLeft w:val="0"/>
              <w:marRight w:val="0"/>
              <w:marTop w:val="0"/>
              <w:marBottom w:val="0"/>
              <w:divBdr>
                <w:top w:val="none" w:sz="0" w:space="0" w:color="auto"/>
                <w:left w:val="none" w:sz="0" w:space="0" w:color="auto"/>
                <w:bottom w:val="none" w:sz="0" w:space="0" w:color="auto"/>
                <w:right w:val="none" w:sz="0" w:space="0" w:color="auto"/>
              </w:divBdr>
            </w:div>
            <w:div w:id="450244897">
              <w:marLeft w:val="0"/>
              <w:marRight w:val="0"/>
              <w:marTop w:val="0"/>
              <w:marBottom w:val="0"/>
              <w:divBdr>
                <w:top w:val="none" w:sz="0" w:space="0" w:color="auto"/>
                <w:left w:val="none" w:sz="0" w:space="0" w:color="auto"/>
                <w:bottom w:val="none" w:sz="0" w:space="0" w:color="auto"/>
                <w:right w:val="none" w:sz="0" w:space="0" w:color="auto"/>
              </w:divBdr>
            </w:div>
            <w:div w:id="1658149566">
              <w:marLeft w:val="0"/>
              <w:marRight w:val="0"/>
              <w:marTop w:val="0"/>
              <w:marBottom w:val="0"/>
              <w:divBdr>
                <w:top w:val="none" w:sz="0" w:space="0" w:color="auto"/>
                <w:left w:val="none" w:sz="0" w:space="0" w:color="auto"/>
                <w:bottom w:val="none" w:sz="0" w:space="0" w:color="auto"/>
                <w:right w:val="none" w:sz="0" w:space="0" w:color="auto"/>
              </w:divBdr>
            </w:div>
            <w:div w:id="1190990135">
              <w:marLeft w:val="0"/>
              <w:marRight w:val="0"/>
              <w:marTop w:val="0"/>
              <w:marBottom w:val="0"/>
              <w:divBdr>
                <w:top w:val="none" w:sz="0" w:space="0" w:color="auto"/>
                <w:left w:val="none" w:sz="0" w:space="0" w:color="auto"/>
                <w:bottom w:val="none" w:sz="0" w:space="0" w:color="auto"/>
                <w:right w:val="none" w:sz="0" w:space="0" w:color="auto"/>
              </w:divBdr>
            </w:div>
            <w:div w:id="1842429764">
              <w:marLeft w:val="0"/>
              <w:marRight w:val="0"/>
              <w:marTop w:val="0"/>
              <w:marBottom w:val="0"/>
              <w:divBdr>
                <w:top w:val="none" w:sz="0" w:space="0" w:color="auto"/>
                <w:left w:val="none" w:sz="0" w:space="0" w:color="auto"/>
                <w:bottom w:val="none" w:sz="0" w:space="0" w:color="auto"/>
                <w:right w:val="none" w:sz="0" w:space="0" w:color="auto"/>
              </w:divBdr>
            </w:div>
            <w:div w:id="932592741">
              <w:marLeft w:val="0"/>
              <w:marRight w:val="0"/>
              <w:marTop w:val="0"/>
              <w:marBottom w:val="0"/>
              <w:divBdr>
                <w:top w:val="none" w:sz="0" w:space="0" w:color="auto"/>
                <w:left w:val="none" w:sz="0" w:space="0" w:color="auto"/>
                <w:bottom w:val="none" w:sz="0" w:space="0" w:color="auto"/>
                <w:right w:val="none" w:sz="0" w:space="0" w:color="auto"/>
              </w:divBdr>
            </w:div>
            <w:div w:id="2095006638">
              <w:marLeft w:val="0"/>
              <w:marRight w:val="0"/>
              <w:marTop w:val="0"/>
              <w:marBottom w:val="0"/>
              <w:divBdr>
                <w:top w:val="none" w:sz="0" w:space="0" w:color="auto"/>
                <w:left w:val="none" w:sz="0" w:space="0" w:color="auto"/>
                <w:bottom w:val="none" w:sz="0" w:space="0" w:color="auto"/>
                <w:right w:val="none" w:sz="0" w:space="0" w:color="auto"/>
              </w:divBdr>
            </w:div>
            <w:div w:id="2097434132">
              <w:marLeft w:val="0"/>
              <w:marRight w:val="0"/>
              <w:marTop w:val="0"/>
              <w:marBottom w:val="0"/>
              <w:divBdr>
                <w:top w:val="none" w:sz="0" w:space="0" w:color="auto"/>
                <w:left w:val="none" w:sz="0" w:space="0" w:color="auto"/>
                <w:bottom w:val="none" w:sz="0" w:space="0" w:color="auto"/>
                <w:right w:val="none" w:sz="0" w:space="0" w:color="auto"/>
              </w:divBdr>
            </w:div>
            <w:div w:id="1886601120">
              <w:marLeft w:val="0"/>
              <w:marRight w:val="0"/>
              <w:marTop w:val="0"/>
              <w:marBottom w:val="0"/>
              <w:divBdr>
                <w:top w:val="none" w:sz="0" w:space="0" w:color="auto"/>
                <w:left w:val="none" w:sz="0" w:space="0" w:color="auto"/>
                <w:bottom w:val="none" w:sz="0" w:space="0" w:color="auto"/>
                <w:right w:val="none" w:sz="0" w:space="0" w:color="auto"/>
              </w:divBdr>
            </w:div>
            <w:div w:id="1934892630">
              <w:marLeft w:val="0"/>
              <w:marRight w:val="0"/>
              <w:marTop w:val="0"/>
              <w:marBottom w:val="0"/>
              <w:divBdr>
                <w:top w:val="none" w:sz="0" w:space="0" w:color="auto"/>
                <w:left w:val="none" w:sz="0" w:space="0" w:color="auto"/>
                <w:bottom w:val="none" w:sz="0" w:space="0" w:color="auto"/>
                <w:right w:val="none" w:sz="0" w:space="0" w:color="auto"/>
              </w:divBdr>
            </w:div>
            <w:div w:id="1601403087">
              <w:marLeft w:val="0"/>
              <w:marRight w:val="0"/>
              <w:marTop w:val="0"/>
              <w:marBottom w:val="0"/>
              <w:divBdr>
                <w:top w:val="none" w:sz="0" w:space="0" w:color="auto"/>
                <w:left w:val="none" w:sz="0" w:space="0" w:color="auto"/>
                <w:bottom w:val="none" w:sz="0" w:space="0" w:color="auto"/>
                <w:right w:val="none" w:sz="0" w:space="0" w:color="auto"/>
              </w:divBdr>
            </w:div>
            <w:div w:id="913588128">
              <w:marLeft w:val="0"/>
              <w:marRight w:val="0"/>
              <w:marTop w:val="0"/>
              <w:marBottom w:val="0"/>
              <w:divBdr>
                <w:top w:val="none" w:sz="0" w:space="0" w:color="auto"/>
                <w:left w:val="none" w:sz="0" w:space="0" w:color="auto"/>
                <w:bottom w:val="none" w:sz="0" w:space="0" w:color="auto"/>
                <w:right w:val="none" w:sz="0" w:space="0" w:color="auto"/>
              </w:divBdr>
            </w:div>
            <w:div w:id="2133133915">
              <w:marLeft w:val="0"/>
              <w:marRight w:val="0"/>
              <w:marTop w:val="0"/>
              <w:marBottom w:val="0"/>
              <w:divBdr>
                <w:top w:val="none" w:sz="0" w:space="0" w:color="auto"/>
                <w:left w:val="none" w:sz="0" w:space="0" w:color="auto"/>
                <w:bottom w:val="none" w:sz="0" w:space="0" w:color="auto"/>
                <w:right w:val="none" w:sz="0" w:space="0" w:color="auto"/>
              </w:divBdr>
            </w:div>
            <w:div w:id="1544172177">
              <w:marLeft w:val="0"/>
              <w:marRight w:val="0"/>
              <w:marTop w:val="0"/>
              <w:marBottom w:val="0"/>
              <w:divBdr>
                <w:top w:val="none" w:sz="0" w:space="0" w:color="auto"/>
                <w:left w:val="none" w:sz="0" w:space="0" w:color="auto"/>
                <w:bottom w:val="none" w:sz="0" w:space="0" w:color="auto"/>
                <w:right w:val="none" w:sz="0" w:space="0" w:color="auto"/>
              </w:divBdr>
            </w:div>
            <w:div w:id="76288304">
              <w:marLeft w:val="0"/>
              <w:marRight w:val="0"/>
              <w:marTop w:val="0"/>
              <w:marBottom w:val="0"/>
              <w:divBdr>
                <w:top w:val="none" w:sz="0" w:space="0" w:color="auto"/>
                <w:left w:val="none" w:sz="0" w:space="0" w:color="auto"/>
                <w:bottom w:val="none" w:sz="0" w:space="0" w:color="auto"/>
                <w:right w:val="none" w:sz="0" w:space="0" w:color="auto"/>
              </w:divBdr>
            </w:div>
            <w:div w:id="1495873528">
              <w:marLeft w:val="0"/>
              <w:marRight w:val="0"/>
              <w:marTop w:val="0"/>
              <w:marBottom w:val="0"/>
              <w:divBdr>
                <w:top w:val="none" w:sz="0" w:space="0" w:color="auto"/>
                <w:left w:val="none" w:sz="0" w:space="0" w:color="auto"/>
                <w:bottom w:val="none" w:sz="0" w:space="0" w:color="auto"/>
                <w:right w:val="none" w:sz="0" w:space="0" w:color="auto"/>
              </w:divBdr>
            </w:div>
            <w:div w:id="995300433">
              <w:marLeft w:val="0"/>
              <w:marRight w:val="0"/>
              <w:marTop w:val="0"/>
              <w:marBottom w:val="0"/>
              <w:divBdr>
                <w:top w:val="none" w:sz="0" w:space="0" w:color="auto"/>
                <w:left w:val="none" w:sz="0" w:space="0" w:color="auto"/>
                <w:bottom w:val="none" w:sz="0" w:space="0" w:color="auto"/>
                <w:right w:val="none" w:sz="0" w:space="0" w:color="auto"/>
              </w:divBdr>
            </w:div>
            <w:div w:id="1909874312">
              <w:marLeft w:val="0"/>
              <w:marRight w:val="0"/>
              <w:marTop w:val="0"/>
              <w:marBottom w:val="0"/>
              <w:divBdr>
                <w:top w:val="none" w:sz="0" w:space="0" w:color="auto"/>
                <w:left w:val="none" w:sz="0" w:space="0" w:color="auto"/>
                <w:bottom w:val="none" w:sz="0" w:space="0" w:color="auto"/>
                <w:right w:val="none" w:sz="0" w:space="0" w:color="auto"/>
              </w:divBdr>
            </w:div>
            <w:div w:id="1028529269">
              <w:marLeft w:val="0"/>
              <w:marRight w:val="0"/>
              <w:marTop w:val="0"/>
              <w:marBottom w:val="0"/>
              <w:divBdr>
                <w:top w:val="none" w:sz="0" w:space="0" w:color="auto"/>
                <w:left w:val="none" w:sz="0" w:space="0" w:color="auto"/>
                <w:bottom w:val="none" w:sz="0" w:space="0" w:color="auto"/>
                <w:right w:val="none" w:sz="0" w:space="0" w:color="auto"/>
              </w:divBdr>
            </w:div>
            <w:div w:id="1041368089">
              <w:marLeft w:val="0"/>
              <w:marRight w:val="0"/>
              <w:marTop w:val="0"/>
              <w:marBottom w:val="0"/>
              <w:divBdr>
                <w:top w:val="none" w:sz="0" w:space="0" w:color="auto"/>
                <w:left w:val="none" w:sz="0" w:space="0" w:color="auto"/>
                <w:bottom w:val="none" w:sz="0" w:space="0" w:color="auto"/>
                <w:right w:val="none" w:sz="0" w:space="0" w:color="auto"/>
              </w:divBdr>
            </w:div>
            <w:div w:id="818880382">
              <w:marLeft w:val="0"/>
              <w:marRight w:val="0"/>
              <w:marTop w:val="0"/>
              <w:marBottom w:val="0"/>
              <w:divBdr>
                <w:top w:val="none" w:sz="0" w:space="0" w:color="auto"/>
                <w:left w:val="none" w:sz="0" w:space="0" w:color="auto"/>
                <w:bottom w:val="none" w:sz="0" w:space="0" w:color="auto"/>
                <w:right w:val="none" w:sz="0" w:space="0" w:color="auto"/>
              </w:divBdr>
            </w:div>
            <w:div w:id="1053970670">
              <w:marLeft w:val="0"/>
              <w:marRight w:val="0"/>
              <w:marTop w:val="0"/>
              <w:marBottom w:val="0"/>
              <w:divBdr>
                <w:top w:val="none" w:sz="0" w:space="0" w:color="auto"/>
                <w:left w:val="none" w:sz="0" w:space="0" w:color="auto"/>
                <w:bottom w:val="none" w:sz="0" w:space="0" w:color="auto"/>
                <w:right w:val="none" w:sz="0" w:space="0" w:color="auto"/>
              </w:divBdr>
            </w:div>
            <w:div w:id="1719433955">
              <w:marLeft w:val="0"/>
              <w:marRight w:val="0"/>
              <w:marTop w:val="0"/>
              <w:marBottom w:val="0"/>
              <w:divBdr>
                <w:top w:val="none" w:sz="0" w:space="0" w:color="auto"/>
                <w:left w:val="none" w:sz="0" w:space="0" w:color="auto"/>
                <w:bottom w:val="none" w:sz="0" w:space="0" w:color="auto"/>
                <w:right w:val="none" w:sz="0" w:space="0" w:color="auto"/>
              </w:divBdr>
            </w:div>
            <w:div w:id="354379997">
              <w:marLeft w:val="0"/>
              <w:marRight w:val="0"/>
              <w:marTop w:val="0"/>
              <w:marBottom w:val="0"/>
              <w:divBdr>
                <w:top w:val="none" w:sz="0" w:space="0" w:color="auto"/>
                <w:left w:val="none" w:sz="0" w:space="0" w:color="auto"/>
                <w:bottom w:val="none" w:sz="0" w:space="0" w:color="auto"/>
                <w:right w:val="none" w:sz="0" w:space="0" w:color="auto"/>
              </w:divBdr>
            </w:div>
            <w:div w:id="71396997">
              <w:marLeft w:val="0"/>
              <w:marRight w:val="0"/>
              <w:marTop w:val="0"/>
              <w:marBottom w:val="0"/>
              <w:divBdr>
                <w:top w:val="none" w:sz="0" w:space="0" w:color="auto"/>
                <w:left w:val="none" w:sz="0" w:space="0" w:color="auto"/>
                <w:bottom w:val="none" w:sz="0" w:space="0" w:color="auto"/>
                <w:right w:val="none" w:sz="0" w:space="0" w:color="auto"/>
              </w:divBdr>
            </w:div>
            <w:div w:id="83458251">
              <w:marLeft w:val="0"/>
              <w:marRight w:val="0"/>
              <w:marTop w:val="0"/>
              <w:marBottom w:val="0"/>
              <w:divBdr>
                <w:top w:val="none" w:sz="0" w:space="0" w:color="auto"/>
                <w:left w:val="none" w:sz="0" w:space="0" w:color="auto"/>
                <w:bottom w:val="none" w:sz="0" w:space="0" w:color="auto"/>
                <w:right w:val="none" w:sz="0" w:space="0" w:color="auto"/>
              </w:divBdr>
            </w:div>
            <w:div w:id="1029913433">
              <w:marLeft w:val="0"/>
              <w:marRight w:val="0"/>
              <w:marTop w:val="0"/>
              <w:marBottom w:val="0"/>
              <w:divBdr>
                <w:top w:val="none" w:sz="0" w:space="0" w:color="auto"/>
                <w:left w:val="none" w:sz="0" w:space="0" w:color="auto"/>
                <w:bottom w:val="none" w:sz="0" w:space="0" w:color="auto"/>
                <w:right w:val="none" w:sz="0" w:space="0" w:color="auto"/>
              </w:divBdr>
            </w:div>
            <w:div w:id="1275597966">
              <w:marLeft w:val="0"/>
              <w:marRight w:val="0"/>
              <w:marTop w:val="0"/>
              <w:marBottom w:val="0"/>
              <w:divBdr>
                <w:top w:val="none" w:sz="0" w:space="0" w:color="auto"/>
                <w:left w:val="none" w:sz="0" w:space="0" w:color="auto"/>
                <w:bottom w:val="none" w:sz="0" w:space="0" w:color="auto"/>
                <w:right w:val="none" w:sz="0" w:space="0" w:color="auto"/>
              </w:divBdr>
            </w:div>
            <w:div w:id="170066469">
              <w:marLeft w:val="0"/>
              <w:marRight w:val="0"/>
              <w:marTop w:val="0"/>
              <w:marBottom w:val="0"/>
              <w:divBdr>
                <w:top w:val="none" w:sz="0" w:space="0" w:color="auto"/>
                <w:left w:val="none" w:sz="0" w:space="0" w:color="auto"/>
                <w:bottom w:val="none" w:sz="0" w:space="0" w:color="auto"/>
                <w:right w:val="none" w:sz="0" w:space="0" w:color="auto"/>
              </w:divBdr>
            </w:div>
            <w:div w:id="1015689029">
              <w:marLeft w:val="0"/>
              <w:marRight w:val="0"/>
              <w:marTop w:val="0"/>
              <w:marBottom w:val="0"/>
              <w:divBdr>
                <w:top w:val="none" w:sz="0" w:space="0" w:color="auto"/>
                <w:left w:val="none" w:sz="0" w:space="0" w:color="auto"/>
                <w:bottom w:val="none" w:sz="0" w:space="0" w:color="auto"/>
                <w:right w:val="none" w:sz="0" w:space="0" w:color="auto"/>
              </w:divBdr>
            </w:div>
            <w:div w:id="166336758">
              <w:marLeft w:val="0"/>
              <w:marRight w:val="0"/>
              <w:marTop w:val="0"/>
              <w:marBottom w:val="0"/>
              <w:divBdr>
                <w:top w:val="none" w:sz="0" w:space="0" w:color="auto"/>
                <w:left w:val="none" w:sz="0" w:space="0" w:color="auto"/>
                <w:bottom w:val="none" w:sz="0" w:space="0" w:color="auto"/>
                <w:right w:val="none" w:sz="0" w:space="0" w:color="auto"/>
              </w:divBdr>
            </w:div>
            <w:div w:id="358893612">
              <w:marLeft w:val="0"/>
              <w:marRight w:val="0"/>
              <w:marTop w:val="0"/>
              <w:marBottom w:val="0"/>
              <w:divBdr>
                <w:top w:val="none" w:sz="0" w:space="0" w:color="auto"/>
                <w:left w:val="none" w:sz="0" w:space="0" w:color="auto"/>
                <w:bottom w:val="none" w:sz="0" w:space="0" w:color="auto"/>
                <w:right w:val="none" w:sz="0" w:space="0" w:color="auto"/>
              </w:divBdr>
            </w:div>
            <w:div w:id="1407532498">
              <w:marLeft w:val="0"/>
              <w:marRight w:val="0"/>
              <w:marTop w:val="0"/>
              <w:marBottom w:val="0"/>
              <w:divBdr>
                <w:top w:val="none" w:sz="0" w:space="0" w:color="auto"/>
                <w:left w:val="none" w:sz="0" w:space="0" w:color="auto"/>
                <w:bottom w:val="none" w:sz="0" w:space="0" w:color="auto"/>
                <w:right w:val="none" w:sz="0" w:space="0" w:color="auto"/>
              </w:divBdr>
            </w:div>
            <w:div w:id="1216116842">
              <w:marLeft w:val="0"/>
              <w:marRight w:val="0"/>
              <w:marTop w:val="0"/>
              <w:marBottom w:val="0"/>
              <w:divBdr>
                <w:top w:val="none" w:sz="0" w:space="0" w:color="auto"/>
                <w:left w:val="none" w:sz="0" w:space="0" w:color="auto"/>
                <w:bottom w:val="none" w:sz="0" w:space="0" w:color="auto"/>
                <w:right w:val="none" w:sz="0" w:space="0" w:color="auto"/>
              </w:divBdr>
            </w:div>
            <w:div w:id="547958336">
              <w:marLeft w:val="0"/>
              <w:marRight w:val="0"/>
              <w:marTop w:val="0"/>
              <w:marBottom w:val="0"/>
              <w:divBdr>
                <w:top w:val="none" w:sz="0" w:space="0" w:color="auto"/>
                <w:left w:val="none" w:sz="0" w:space="0" w:color="auto"/>
                <w:bottom w:val="none" w:sz="0" w:space="0" w:color="auto"/>
                <w:right w:val="none" w:sz="0" w:space="0" w:color="auto"/>
              </w:divBdr>
            </w:div>
            <w:div w:id="1687751589">
              <w:marLeft w:val="0"/>
              <w:marRight w:val="0"/>
              <w:marTop w:val="0"/>
              <w:marBottom w:val="0"/>
              <w:divBdr>
                <w:top w:val="none" w:sz="0" w:space="0" w:color="auto"/>
                <w:left w:val="none" w:sz="0" w:space="0" w:color="auto"/>
                <w:bottom w:val="none" w:sz="0" w:space="0" w:color="auto"/>
                <w:right w:val="none" w:sz="0" w:space="0" w:color="auto"/>
              </w:divBdr>
            </w:div>
            <w:div w:id="1323117497">
              <w:marLeft w:val="0"/>
              <w:marRight w:val="0"/>
              <w:marTop w:val="0"/>
              <w:marBottom w:val="0"/>
              <w:divBdr>
                <w:top w:val="none" w:sz="0" w:space="0" w:color="auto"/>
                <w:left w:val="none" w:sz="0" w:space="0" w:color="auto"/>
                <w:bottom w:val="none" w:sz="0" w:space="0" w:color="auto"/>
                <w:right w:val="none" w:sz="0" w:space="0" w:color="auto"/>
              </w:divBdr>
            </w:div>
            <w:div w:id="1574965976">
              <w:marLeft w:val="0"/>
              <w:marRight w:val="0"/>
              <w:marTop w:val="0"/>
              <w:marBottom w:val="0"/>
              <w:divBdr>
                <w:top w:val="none" w:sz="0" w:space="0" w:color="auto"/>
                <w:left w:val="none" w:sz="0" w:space="0" w:color="auto"/>
                <w:bottom w:val="none" w:sz="0" w:space="0" w:color="auto"/>
                <w:right w:val="none" w:sz="0" w:space="0" w:color="auto"/>
              </w:divBdr>
            </w:div>
            <w:div w:id="67196620">
              <w:marLeft w:val="0"/>
              <w:marRight w:val="0"/>
              <w:marTop w:val="0"/>
              <w:marBottom w:val="0"/>
              <w:divBdr>
                <w:top w:val="none" w:sz="0" w:space="0" w:color="auto"/>
                <w:left w:val="none" w:sz="0" w:space="0" w:color="auto"/>
                <w:bottom w:val="none" w:sz="0" w:space="0" w:color="auto"/>
                <w:right w:val="none" w:sz="0" w:space="0" w:color="auto"/>
              </w:divBdr>
            </w:div>
            <w:div w:id="2095399778">
              <w:marLeft w:val="0"/>
              <w:marRight w:val="0"/>
              <w:marTop w:val="0"/>
              <w:marBottom w:val="0"/>
              <w:divBdr>
                <w:top w:val="none" w:sz="0" w:space="0" w:color="auto"/>
                <w:left w:val="none" w:sz="0" w:space="0" w:color="auto"/>
                <w:bottom w:val="none" w:sz="0" w:space="0" w:color="auto"/>
                <w:right w:val="none" w:sz="0" w:space="0" w:color="auto"/>
              </w:divBdr>
            </w:div>
            <w:div w:id="782385033">
              <w:marLeft w:val="0"/>
              <w:marRight w:val="0"/>
              <w:marTop w:val="0"/>
              <w:marBottom w:val="0"/>
              <w:divBdr>
                <w:top w:val="none" w:sz="0" w:space="0" w:color="auto"/>
                <w:left w:val="none" w:sz="0" w:space="0" w:color="auto"/>
                <w:bottom w:val="none" w:sz="0" w:space="0" w:color="auto"/>
                <w:right w:val="none" w:sz="0" w:space="0" w:color="auto"/>
              </w:divBdr>
            </w:div>
            <w:div w:id="160244405">
              <w:marLeft w:val="0"/>
              <w:marRight w:val="0"/>
              <w:marTop w:val="0"/>
              <w:marBottom w:val="0"/>
              <w:divBdr>
                <w:top w:val="none" w:sz="0" w:space="0" w:color="auto"/>
                <w:left w:val="none" w:sz="0" w:space="0" w:color="auto"/>
                <w:bottom w:val="none" w:sz="0" w:space="0" w:color="auto"/>
                <w:right w:val="none" w:sz="0" w:space="0" w:color="auto"/>
              </w:divBdr>
            </w:div>
            <w:div w:id="2035183025">
              <w:marLeft w:val="0"/>
              <w:marRight w:val="0"/>
              <w:marTop w:val="0"/>
              <w:marBottom w:val="0"/>
              <w:divBdr>
                <w:top w:val="none" w:sz="0" w:space="0" w:color="auto"/>
                <w:left w:val="none" w:sz="0" w:space="0" w:color="auto"/>
                <w:bottom w:val="none" w:sz="0" w:space="0" w:color="auto"/>
                <w:right w:val="none" w:sz="0" w:space="0" w:color="auto"/>
              </w:divBdr>
            </w:div>
            <w:div w:id="1514103483">
              <w:marLeft w:val="0"/>
              <w:marRight w:val="0"/>
              <w:marTop w:val="0"/>
              <w:marBottom w:val="0"/>
              <w:divBdr>
                <w:top w:val="none" w:sz="0" w:space="0" w:color="auto"/>
                <w:left w:val="none" w:sz="0" w:space="0" w:color="auto"/>
                <w:bottom w:val="none" w:sz="0" w:space="0" w:color="auto"/>
                <w:right w:val="none" w:sz="0" w:space="0" w:color="auto"/>
              </w:divBdr>
            </w:div>
            <w:div w:id="1122185425">
              <w:marLeft w:val="0"/>
              <w:marRight w:val="0"/>
              <w:marTop w:val="0"/>
              <w:marBottom w:val="0"/>
              <w:divBdr>
                <w:top w:val="none" w:sz="0" w:space="0" w:color="auto"/>
                <w:left w:val="none" w:sz="0" w:space="0" w:color="auto"/>
                <w:bottom w:val="none" w:sz="0" w:space="0" w:color="auto"/>
                <w:right w:val="none" w:sz="0" w:space="0" w:color="auto"/>
              </w:divBdr>
            </w:div>
            <w:div w:id="1560479994">
              <w:marLeft w:val="0"/>
              <w:marRight w:val="0"/>
              <w:marTop w:val="0"/>
              <w:marBottom w:val="0"/>
              <w:divBdr>
                <w:top w:val="none" w:sz="0" w:space="0" w:color="auto"/>
                <w:left w:val="none" w:sz="0" w:space="0" w:color="auto"/>
                <w:bottom w:val="none" w:sz="0" w:space="0" w:color="auto"/>
                <w:right w:val="none" w:sz="0" w:space="0" w:color="auto"/>
              </w:divBdr>
            </w:div>
            <w:div w:id="1859083695">
              <w:marLeft w:val="0"/>
              <w:marRight w:val="0"/>
              <w:marTop w:val="0"/>
              <w:marBottom w:val="0"/>
              <w:divBdr>
                <w:top w:val="none" w:sz="0" w:space="0" w:color="auto"/>
                <w:left w:val="none" w:sz="0" w:space="0" w:color="auto"/>
                <w:bottom w:val="none" w:sz="0" w:space="0" w:color="auto"/>
                <w:right w:val="none" w:sz="0" w:space="0" w:color="auto"/>
              </w:divBdr>
            </w:div>
            <w:div w:id="524488513">
              <w:marLeft w:val="0"/>
              <w:marRight w:val="0"/>
              <w:marTop w:val="0"/>
              <w:marBottom w:val="0"/>
              <w:divBdr>
                <w:top w:val="none" w:sz="0" w:space="0" w:color="auto"/>
                <w:left w:val="none" w:sz="0" w:space="0" w:color="auto"/>
                <w:bottom w:val="none" w:sz="0" w:space="0" w:color="auto"/>
                <w:right w:val="none" w:sz="0" w:space="0" w:color="auto"/>
              </w:divBdr>
            </w:div>
            <w:div w:id="1219434309">
              <w:marLeft w:val="0"/>
              <w:marRight w:val="0"/>
              <w:marTop w:val="0"/>
              <w:marBottom w:val="0"/>
              <w:divBdr>
                <w:top w:val="none" w:sz="0" w:space="0" w:color="auto"/>
                <w:left w:val="none" w:sz="0" w:space="0" w:color="auto"/>
                <w:bottom w:val="none" w:sz="0" w:space="0" w:color="auto"/>
                <w:right w:val="none" w:sz="0" w:space="0" w:color="auto"/>
              </w:divBdr>
            </w:div>
            <w:div w:id="874544739">
              <w:marLeft w:val="0"/>
              <w:marRight w:val="0"/>
              <w:marTop w:val="0"/>
              <w:marBottom w:val="0"/>
              <w:divBdr>
                <w:top w:val="none" w:sz="0" w:space="0" w:color="auto"/>
                <w:left w:val="none" w:sz="0" w:space="0" w:color="auto"/>
                <w:bottom w:val="none" w:sz="0" w:space="0" w:color="auto"/>
                <w:right w:val="none" w:sz="0" w:space="0" w:color="auto"/>
              </w:divBdr>
            </w:div>
            <w:div w:id="1537086823">
              <w:marLeft w:val="0"/>
              <w:marRight w:val="0"/>
              <w:marTop w:val="0"/>
              <w:marBottom w:val="0"/>
              <w:divBdr>
                <w:top w:val="none" w:sz="0" w:space="0" w:color="auto"/>
                <w:left w:val="none" w:sz="0" w:space="0" w:color="auto"/>
                <w:bottom w:val="none" w:sz="0" w:space="0" w:color="auto"/>
                <w:right w:val="none" w:sz="0" w:space="0" w:color="auto"/>
              </w:divBdr>
            </w:div>
            <w:div w:id="568228305">
              <w:marLeft w:val="0"/>
              <w:marRight w:val="0"/>
              <w:marTop w:val="0"/>
              <w:marBottom w:val="0"/>
              <w:divBdr>
                <w:top w:val="none" w:sz="0" w:space="0" w:color="auto"/>
                <w:left w:val="none" w:sz="0" w:space="0" w:color="auto"/>
                <w:bottom w:val="none" w:sz="0" w:space="0" w:color="auto"/>
                <w:right w:val="none" w:sz="0" w:space="0" w:color="auto"/>
              </w:divBdr>
            </w:div>
            <w:div w:id="1916814598">
              <w:marLeft w:val="0"/>
              <w:marRight w:val="0"/>
              <w:marTop w:val="0"/>
              <w:marBottom w:val="0"/>
              <w:divBdr>
                <w:top w:val="none" w:sz="0" w:space="0" w:color="auto"/>
                <w:left w:val="none" w:sz="0" w:space="0" w:color="auto"/>
                <w:bottom w:val="none" w:sz="0" w:space="0" w:color="auto"/>
                <w:right w:val="none" w:sz="0" w:space="0" w:color="auto"/>
              </w:divBdr>
            </w:div>
            <w:div w:id="86579359">
              <w:marLeft w:val="0"/>
              <w:marRight w:val="0"/>
              <w:marTop w:val="0"/>
              <w:marBottom w:val="0"/>
              <w:divBdr>
                <w:top w:val="none" w:sz="0" w:space="0" w:color="auto"/>
                <w:left w:val="none" w:sz="0" w:space="0" w:color="auto"/>
                <w:bottom w:val="none" w:sz="0" w:space="0" w:color="auto"/>
                <w:right w:val="none" w:sz="0" w:space="0" w:color="auto"/>
              </w:divBdr>
            </w:div>
            <w:div w:id="295839309">
              <w:marLeft w:val="0"/>
              <w:marRight w:val="0"/>
              <w:marTop w:val="0"/>
              <w:marBottom w:val="0"/>
              <w:divBdr>
                <w:top w:val="none" w:sz="0" w:space="0" w:color="auto"/>
                <w:left w:val="none" w:sz="0" w:space="0" w:color="auto"/>
                <w:bottom w:val="none" w:sz="0" w:space="0" w:color="auto"/>
                <w:right w:val="none" w:sz="0" w:space="0" w:color="auto"/>
              </w:divBdr>
            </w:div>
            <w:div w:id="1708867307">
              <w:marLeft w:val="0"/>
              <w:marRight w:val="0"/>
              <w:marTop w:val="0"/>
              <w:marBottom w:val="0"/>
              <w:divBdr>
                <w:top w:val="none" w:sz="0" w:space="0" w:color="auto"/>
                <w:left w:val="none" w:sz="0" w:space="0" w:color="auto"/>
                <w:bottom w:val="none" w:sz="0" w:space="0" w:color="auto"/>
                <w:right w:val="none" w:sz="0" w:space="0" w:color="auto"/>
              </w:divBdr>
            </w:div>
            <w:div w:id="1447698615">
              <w:marLeft w:val="0"/>
              <w:marRight w:val="0"/>
              <w:marTop w:val="0"/>
              <w:marBottom w:val="0"/>
              <w:divBdr>
                <w:top w:val="none" w:sz="0" w:space="0" w:color="auto"/>
                <w:left w:val="none" w:sz="0" w:space="0" w:color="auto"/>
                <w:bottom w:val="none" w:sz="0" w:space="0" w:color="auto"/>
                <w:right w:val="none" w:sz="0" w:space="0" w:color="auto"/>
              </w:divBdr>
            </w:div>
            <w:div w:id="702830355">
              <w:marLeft w:val="0"/>
              <w:marRight w:val="0"/>
              <w:marTop w:val="0"/>
              <w:marBottom w:val="0"/>
              <w:divBdr>
                <w:top w:val="none" w:sz="0" w:space="0" w:color="auto"/>
                <w:left w:val="none" w:sz="0" w:space="0" w:color="auto"/>
                <w:bottom w:val="none" w:sz="0" w:space="0" w:color="auto"/>
                <w:right w:val="none" w:sz="0" w:space="0" w:color="auto"/>
              </w:divBdr>
            </w:div>
            <w:div w:id="330186752">
              <w:marLeft w:val="0"/>
              <w:marRight w:val="0"/>
              <w:marTop w:val="0"/>
              <w:marBottom w:val="0"/>
              <w:divBdr>
                <w:top w:val="none" w:sz="0" w:space="0" w:color="auto"/>
                <w:left w:val="none" w:sz="0" w:space="0" w:color="auto"/>
                <w:bottom w:val="none" w:sz="0" w:space="0" w:color="auto"/>
                <w:right w:val="none" w:sz="0" w:space="0" w:color="auto"/>
              </w:divBdr>
            </w:div>
            <w:div w:id="1518345726">
              <w:marLeft w:val="0"/>
              <w:marRight w:val="0"/>
              <w:marTop w:val="0"/>
              <w:marBottom w:val="0"/>
              <w:divBdr>
                <w:top w:val="none" w:sz="0" w:space="0" w:color="auto"/>
                <w:left w:val="none" w:sz="0" w:space="0" w:color="auto"/>
                <w:bottom w:val="none" w:sz="0" w:space="0" w:color="auto"/>
                <w:right w:val="none" w:sz="0" w:space="0" w:color="auto"/>
              </w:divBdr>
            </w:div>
            <w:div w:id="831946677">
              <w:marLeft w:val="0"/>
              <w:marRight w:val="0"/>
              <w:marTop w:val="0"/>
              <w:marBottom w:val="0"/>
              <w:divBdr>
                <w:top w:val="none" w:sz="0" w:space="0" w:color="auto"/>
                <w:left w:val="none" w:sz="0" w:space="0" w:color="auto"/>
                <w:bottom w:val="none" w:sz="0" w:space="0" w:color="auto"/>
                <w:right w:val="none" w:sz="0" w:space="0" w:color="auto"/>
              </w:divBdr>
            </w:div>
            <w:div w:id="1878393020">
              <w:marLeft w:val="0"/>
              <w:marRight w:val="0"/>
              <w:marTop w:val="0"/>
              <w:marBottom w:val="0"/>
              <w:divBdr>
                <w:top w:val="none" w:sz="0" w:space="0" w:color="auto"/>
                <w:left w:val="none" w:sz="0" w:space="0" w:color="auto"/>
                <w:bottom w:val="none" w:sz="0" w:space="0" w:color="auto"/>
                <w:right w:val="none" w:sz="0" w:space="0" w:color="auto"/>
              </w:divBdr>
            </w:div>
            <w:div w:id="1060640486">
              <w:marLeft w:val="0"/>
              <w:marRight w:val="0"/>
              <w:marTop w:val="0"/>
              <w:marBottom w:val="0"/>
              <w:divBdr>
                <w:top w:val="none" w:sz="0" w:space="0" w:color="auto"/>
                <w:left w:val="none" w:sz="0" w:space="0" w:color="auto"/>
                <w:bottom w:val="none" w:sz="0" w:space="0" w:color="auto"/>
                <w:right w:val="none" w:sz="0" w:space="0" w:color="auto"/>
              </w:divBdr>
            </w:div>
            <w:div w:id="308756125">
              <w:marLeft w:val="0"/>
              <w:marRight w:val="0"/>
              <w:marTop w:val="0"/>
              <w:marBottom w:val="0"/>
              <w:divBdr>
                <w:top w:val="none" w:sz="0" w:space="0" w:color="auto"/>
                <w:left w:val="none" w:sz="0" w:space="0" w:color="auto"/>
                <w:bottom w:val="none" w:sz="0" w:space="0" w:color="auto"/>
                <w:right w:val="none" w:sz="0" w:space="0" w:color="auto"/>
              </w:divBdr>
            </w:div>
            <w:div w:id="919560753">
              <w:marLeft w:val="0"/>
              <w:marRight w:val="0"/>
              <w:marTop w:val="0"/>
              <w:marBottom w:val="0"/>
              <w:divBdr>
                <w:top w:val="none" w:sz="0" w:space="0" w:color="auto"/>
                <w:left w:val="none" w:sz="0" w:space="0" w:color="auto"/>
                <w:bottom w:val="none" w:sz="0" w:space="0" w:color="auto"/>
                <w:right w:val="none" w:sz="0" w:space="0" w:color="auto"/>
              </w:divBdr>
            </w:div>
            <w:div w:id="276379120">
              <w:marLeft w:val="0"/>
              <w:marRight w:val="0"/>
              <w:marTop w:val="0"/>
              <w:marBottom w:val="0"/>
              <w:divBdr>
                <w:top w:val="none" w:sz="0" w:space="0" w:color="auto"/>
                <w:left w:val="none" w:sz="0" w:space="0" w:color="auto"/>
                <w:bottom w:val="none" w:sz="0" w:space="0" w:color="auto"/>
                <w:right w:val="none" w:sz="0" w:space="0" w:color="auto"/>
              </w:divBdr>
            </w:div>
            <w:div w:id="1331327836">
              <w:marLeft w:val="0"/>
              <w:marRight w:val="0"/>
              <w:marTop w:val="0"/>
              <w:marBottom w:val="0"/>
              <w:divBdr>
                <w:top w:val="none" w:sz="0" w:space="0" w:color="auto"/>
                <w:left w:val="none" w:sz="0" w:space="0" w:color="auto"/>
                <w:bottom w:val="none" w:sz="0" w:space="0" w:color="auto"/>
                <w:right w:val="none" w:sz="0" w:space="0" w:color="auto"/>
              </w:divBdr>
            </w:div>
            <w:div w:id="746070474">
              <w:marLeft w:val="0"/>
              <w:marRight w:val="0"/>
              <w:marTop w:val="0"/>
              <w:marBottom w:val="0"/>
              <w:divBdr>
                <w:top w:val="none" w:sz="0" w:space="0" w:color="auto"/>
                <w:left w:val="none" w:sz="0" w:space="0" w:color="auto"/>
                <w:bottom w:val="none" w:sz="0" w:space="0" w:color="auto"/>
                <w:right w:val="none" w:sz="0" w:space="0" w:color="auto"/>
              </w:divBdr>
            </w:div>
            <w:div w:id="1199590108">
              <w:marLeft w:val="0"/>
              <w:marRight w:val="0"/>
              <w:marTop w:val="0"/>
              <w:marBottom w:val="0"/>
              <w:divBdr>
                <w:top w:val="none" w:sz="0" w:space="0" w:color="auto"/>
                <w:left w:val="none" w:sz="0" w:space="0" w:color="auto"/>
                <w:bottom w:val="none" w:sz="0" w:space="0" w:color="auto"/>
                <w:right w:val="none" w:sz="0" w:space="0" w:color="auto"/>
              </w:divBdr>
            </w:div>
            <w:div w:id="1806779430">
              <w:marLeft w:val="0"/>
              <w:marRight w:val="0"/>
              <w:marTop w:val="0"/>
              <w:marBottom w:val="0"/>
              <w:divBdr>
                <w:top w:val="none" w:sz="0" w:space="0" w:color="auto"/>
                <w:left w:val="none" w:sz="0" w:space="0" w:color="auto"/>
                <w:bottom w:val="none" w:sz="0" w:space="0" w:color="auto"/>
                <w:right w:val="none" w:sz="0" w:space="0" w:color="auto"/>
              </w:divBdr>
            </w:div>
            <w:div w:id="273366313">
              <w:marLeft w:val="0"/>
              <w:marRight w:val="0"/>
              <w:marTop w:val="0"/>
              <w:marBottom w:val="0"/>
              <w:divBdr>
                <w:top w:val="none" w:sz="0" w:space="0" w:color="auto"/>
                <w:left w:val="none" w:sz="0" w:space="0" w:color="auto"/>
                <w:bottom w:val="none" w:sz="0" w:space="0" w:color="auto"/>
                <w:right w:val="none" w:sz="0" w:space="0" w:color="auto"/>
              </w:divBdr>
            </w:div>
            <w:div w:id="1786846499">
              <w:marLeft w:val="0"/>
              <w:marRight w:val="0"/>
              <w:marTop w:val="0"/>
              <w:marBottom w:val="0"/>
              <w:divBdr>
                <w:top w:val="none" w:sz="0" w:space="0" w:color="auto"/>
                <w:left w:val="none" w:sz="0" w:space="0" w:color="auto"/>
                <w:bottom w:val="none" w:sz="0" w:space="0" w:color="auto"/>
                <w:right w:val="none" w:sz="0" w:space="0" w:color="auto"/>
              </w:divBdr>
            </w:div>
            <w:div w:id="1171868120">
              <w:marLeft w:val="0"/>
              <w:marRight w:val="0"/>
              <w:marTop w:val="0"/>
              <w:marBottom w:val="0"/>
              <w:divBdr>
                <w:top w:val="none" w:sz="0" w:space="0" w:color="auto"/>
                <w:left w:val="none" w:sz="0" w:space="0" w:color="auto"/>
                <w:bottom w:val="none" w:sz="0" w:space="0" w:color="auto"/>
                <w:right w:val="none" w:sz="0" w:space="0" w:color="auto"/>
              </w:divBdr>
            </w:div>
            <w:div w:id="2143956097">
              <w:marLeft w:val="0"/>
              <w:marRight w:val="0"/>
              <w:marTop w:val="0"/>
              <w:marBottom w:val="0"/>
              <w:divBdr>
                <w:top w:val="none" w:sz="0" w:space="0" w:color="auto"/>
                <w:left w:val="none" w:sz="0" w:space="0" w:color="auto"/>
                <w:bottom w:val="none" w:sz="0" w:space="0" w:color="auto"/>
                <w:right w:val="none" w:sz="0" w:space="0" w:color="auto"/>
              </w:divBdr>
            </w:div>
            <w:div w:id="1531533506">
              <w:marLeft w:val="0"/>
              <w:marRight w:val="0"/>
              <w:marTop w:val="0"/>
              <w:marBottom w:val="0"/>
              <w:divBdr>
                <w:top w:val="none" w:sz="0" w:space="0" w:color="auto"/>
                <w:left w:val="none" w:sz="0" w:space="0" w:color="auto"/>
                <w:bottom w:val="none" w:sz="0" w:space="0" w:color="auto"/>
                <w:right w:val="none" w:sz="0" w:space="0" w:color="auto"/>
              </w:divBdr>
            </w:div>
            <w:div w:id="550464160">
              <w:marLeft w:val="0"/>
              <w:marRight w:val="0"/>
              <w:marTop w:val="0"/>
              <w:marBottom w:val="0"/>
              <w:divBdr>
                <w:top w:val="none" w:sz="0" w:space="0" w:color="auto"/>
                <w:left w:val="none" w:sz="0" w:space="0" w:color="auto"/>
                <w:bottom w:val="none" w:sz="0" w:space="0" w:color="auto"/>
                <w:right w:val="none" w:sz="0" w:space="0" w:color="auto"/>
              </w:divBdr>
            </w:div>
            <w:div w:id="362217935">
              <w:marLeft w:val="0"/>
              <w:marRight w:val="0"/>
              <w:marTop w:val="0"/>
              <w:marBottom w:val="0"/>
              <w:divBdr>
                <w:top w:val="none" w:sz="0" w:space="0" w:color="auto"/>
                <w:left w:val="none" w:sz="0" w:space="0" w:color="auto"/>
                <w:bottom w:val="none" w:sz="0" w:space="0" w:color="auto"/>
                <w:right w:val="none" w:sz="0" w:space="0" w:color="auto"/>
              </w:divBdr>
            </w:div>
            <w:div w:id="1912540996">
              <w:marLeft w:val="0"/>
              <w:marRight w:val="0"/>
              <w:marTop w:val="0"/>
              <w:marBottom w:val="0"/>
              <w:divBdr>
                <w:top w:val="none" w:sz="0" w:space="0" w:color="auto"/>
                <w:left w:val="none" w:sz="0" w:space="0" w:color="auto"/>
                <w:bottom w:val="none" w:sz="0" w:space="0" w:color="auto"/>
                <w:right w:val="none" w:sz="0" w:space="0" w:color="auto"/>
              </w:divBdr>
            </w:div>
            <w:div w:id="904683533">
              <w:marLeft w:val="0"/>
              <w:marRight w:val="0"/>
              <w:marTop w:val="0"/>
              <w:marBottom w:val="0"/>
              <w:divBdr>
                <w:top w:val="none" w:sz="0" w:space="0" w:color="auto"/>
                <w:left w:val="none" w:sz="0" w:space="0" w:color="auto"/>
                <w:bottom w:val="none" w:sz="0" w:space="0" w:color="auto"/>
                <w:right w:val="none" w:sz="0" w:space="0" w:color="auto"/>
              </w:divBdr>
            </w:div>
            <w:div w:id="2077587649">
              <w:marLeft w:val="0"/>
              <w:marRight w:val="0"/>
              <w:marTop w:val="0"/>
              <w:marBottom w:val="0"/>
              <w:divBdr>
                <w:top w:val="none" w:sz="0" w:space="0" w:color="auto"/>
                <w:left w:val="none" w:sz="0" w:space="0" w:color="auto"/>
                <w:bottom w:val="none" w:sz="0" w:space="0" w:color="auto"/>
                <w:right w:val="none" w:sz="0" w:space="0" w:color="auto"/>
              </w:divBdr>
            </w:div>
            <w:div w:id="829635641">
              <w:marLeft w:val="0"/>
              <w:marRight w:val="0"/>
              <w:marTop w:val="0"/>
              <w:marBottom w:val="0"/>
              <w:divBdr>
                <w:top w:val="none" w:sz="0" w:space="0" w:color="auto"/>
                <w:left w:val="none" w:sz="0" w:space="0" w:color="auto"/>
                <w:bottom w:val="none" w:sz="0" w:space="0" w:color="auto"/>
                <w:right w:val="none" w:sz="0" w:space="0" w:color="auto"/>
              </w:divBdr>
            </w:div>
            <w:div w:id="1671371731">
              <w:marLeft w:val="0"/>
              <w:marRight w:val="0"/>
              <w:marTop w:val="0"/>
              <w:marBottom w:val="0"/>
              <w:divBdr>
                <w:top w:val="none" w:sz="0" w:space="0" w:color="auto"/>
                <w:left w:val="none" w:sz="0" w:space="0" w:color="auto"/>
                <w:bottom w:val="none" w:sz="0" w:space="0" w:color="auto"/>
                <w:right w:val="none" w:sz="0" w:space="0" w:color="auto"/>
              </w:divBdr>
            </w:div>
            <w:div w:id="264967399">
              <w:marLeft w:val="0"/>
              <w:marRight w:val="0"/>
              <w:marTop w:val="0"/>
              <w:marBottom w:val="0"/>
              <w:divBdr>
                <w:top w:val="none" w:sz="0" w:space="0" w:color="auto"/>
                <w:left w:val="none" w:sz="0" w:space="0" w:color="auto"/>
                <w:bottom w:val="none" w:sz="0" w:space="0" w:color="auto"/>
                <w:right w:val="none" w:sz="0" w:space="0" w:color="auto"/>
              </w:divBdr>
            </w:div>
            <w:div w:id="5058514">
              <w:marLeft w:val="0"/>
              <w:marRight w:val="0"/>
              <w:marTop w:val="0"/>
              <w:marBottom w:val="0"/>
              <w:divBdr>
                <w:top w:val="none" w:sz="0" w:space="0" w:color="auto"/>
                <w:left w:val="none" w:sz="0" w:space="0" w:color="auto"/>
                <w:bottom w:val="none" w:sz="0" w:space="0" w:color="auto"/>
                <w:right w:val="none" w:sz="0" w:space="0" w:color="auto"/>
              </w:divBdr>
            </w:div>
            <w:div w:id="629097504">
              <w:marLeft w:val="0"/>
              <w:marRight w:val="0"/>
              <w:marTop w:val="0"/>
              <w:marBottom w:val="0"/>
              <w:divBdr>
                <w:top w:val="none" w:sz="0" w:space="0" w:color="auto"/>
                <w:left w:val="none" w:sz="0" w:space="0" w:color="auto"/>
                <w:bottom w:val="none" w:sz="0" w:space="0" w:color="auto"/>
                <w:right w:val="none" w:sz="0" w:space="0" w:color="auto"/>
              </w:divBdr>
            </w:div>
            <w:div w:id="577714164">
              <w:marLeft w:val="0"/>
              <w:marRight w:val="0"/>
              <w:marTop w:val="0"/>
              <w:marBottom w:val="0"/>
              <w:divBdr>
                <w:top w:val="none" w:sz="0" w:space="0" w:color="auto"/>
                <w:left w:val="none" w:sz="0" w:space="0" w:color="auto"/>
                <w:bottom w:val="none" w:sz="0" w:space="0" w:color="auto"/>
                <w:right w:val="none" w:sz="0" w:space="0" w:color="auto"/>
              </w:divBdr>
            </w:div>
            <w:div w:id="614020557">
              <w:marLeft w:val="0"/>
              <w:marRight w:val="0"/>
              <w:marTop w:val="0"/>
              <w:marBottom w:val="0"/>
              <w:divBdr>
                <w:top w:val="none" w:sz="0" w:space="0" w:color="auto"/>
                <w:left w:val="none" w:sz="0" w:space="0" w:color="auto"/>
                <w:bottom w:val="none" w:sz="0" w:space="0" w:color="auto"/>
                <w:right w:val="none" w:sz="0" w:space="0" w:color="auto"/>
              </w:divBdr>
            </w:div>
            <w:div w:id="337271133">
              <w:marLeft w:val="0"/>
              <w:marRight w:val="0"/>
              <w:marTop w:val="0"/>
              <w:marBottom w:val="0"/>
              <w:divBdr>
                <w:top w:val="none" w:sz="0" w:space="0" w:color="auto"/>
                <w:left w:val="none" w:sz="0" w:space="0" w:color="auto"/>
                <w:bottom w:val="none" w:sz="0" w:space="0" w:color="auto"/>
                <w:right w:val="none" w:sz="0" w:space="0" w:color="auto"/>
              </w:divBdr>
            </w:div>
            <w:div w:id="1740710327">
              <w:marLeft w:val="0"/>
              <w:marRight w:val="0"/>
              <w:marTop w:val="0"/>
              <w:marBottom w:val="0"/>
              <w:divBdr>
                <w:top w:val="none" w:sz="0" w:space="0" w:color="auto"/>
                <w:left w:val="none" w:sz="0" w:space="0" w:color="auto"/>
                <w:bottom w:val="none" w:sz="0" w:space="0" w:color="auto"/>
                <w:right w:val="none" w:sz="0" w:space="0" w:color="auto"/>
              </w:divBdr>
            </w:div>
            <w:div w:id="2066445553">
              <w:marLeft w:val="0"/>
              <w:marRight w:val="0"/>
              <w:marTop w:val="0"/>
              <w:marBottom w:val="0"/>
              <w:divBdr>
                <w:top w:val="none" w:sz="0" w:space="0" w:color="auto"/>
                <w:left w:val="none" w:sz="0" w:space="0" w:color="auto"/>
                <w:bottom w:val="none" w:sz="0" w:space="0" w:color="auto"/>
                <w:right w:val="none" w:sz="0" w:space="0" w:color="auto"/>
              </w:divBdr>
            </w:div>
            <w:div w:id="2114737496">
              <w:marLeft w:val="0"/>
              <w:marRight w:val="0"/>
              <w:marTop w:val="0"/>
              <w:marBottom w:val="0"/>
              <w:divBdr>
                <w:top w:val="none" w:sz="0" w:space="0" w:color="auto"/>
                <w:left w:val="none" w:sz="0" w:space="0" w:color="auto"/>
                <w:bottom w:val="none" w:sz="0" w:space="0" w:color="auto"/>
                <w:right w:val="none" w:sz="0" w:space="0" w:color="auto"/>
              </w:divBdr>
            </w:div>
            <w:div w:id="799349702">
              <w:marLeft w:val="0"/>
              <w:marRight w:val="0"/>
              <w:marTop w:val="0"/>
              <w:marBottom w:val="0"/>
              <w:divBdr>
                <w:top w:val="none" w:sz="0" w:space="0" w:color="auto"/>
                <w:left w:val="none" w:sz="0" w:space="0" w:color="auto"/>
                <w:bottom w:val="none" w:sz="0" w:space="0" w:color="auto"/>
                <w:right w:val="none" w:sz="0" w:space="0" w:color="auto"/>
              </w:divBdr>
            </w:div>
            <w:div w:id="246161092">
              <w:marLeft w:val="0"/>
              <w:marRight w:val="0"/>
              <w:marTop w:val="0"/>
              <w:marBottom w:val="0"/>
              <w:divBdr>
                <w:top w:val="none" w:sz="0" w:space="0" w:color="auto"/>
                <w:left w:val="none" w:sz="0" w:space="0" w:color="auto"/>
                <w:bottom w:val="none" w:sz="0" w:space="0" w:color="auto"/>
                <w:right w:val="none" w:sz="0" w:space="0" w:color="auto"/>
              </w:divBdr>
            </w:div>
            <w:div w:id="1733893996">
              <w:marLeft w:val="0"/>
              <w:marRight w:val="0"/>
              <w:marTop w:val="0"/>
              <w:marBottom w:val="0"/>
              <w:divBdr>
                <w:top w:val="none" w:sz="0" w:space="0" w:color="auto"/>
                <w:left w:val="none" w:sz="0" w:space="0" w:color="auto"/>
                <w:bottom w:val="none" w:sz="0" w:space="0" w:color="auto"/>
                <w:right w:val="none" w:sz="0" w:space="0" w:color="auto"/>
              </w:divBdr>
            </w:div>
            <w:div w:id="183788343">
              <w:marLeft w:val="0"/>
              <w:marRight w:val="0"/>
              <w:marTop w:val="0"/>
              <w:marBottom w:val="0"/>
              <w:divBdr>
                <w:top w:val="none" w:sz="0" w:space="0" w:color="auto"/>
                <w:left w:val="none" w:sz="0" w:space="0" w:color="auto"/>
                <w:bottom w:val="none" w:sz="0" w:space="0" w:color="auto"/>
                <w:right w:val="none" w:sz="0" w:space="0" w:color="auto"/>
              </w:divBdr>
            </w:div>
            <w:div w:id="1705404181">
              <w:marLeft w:val="0"/>
              <w:marRight w:val="0"/>
              <w:marTop w:val="0"/>
              <w:marBottom w:val="0"/>
              <w:divBdr>
                <w:top w:val="none" w:sz="0" w:space="0" w:color="auto"/>
                <w:left w:val="none" w:sz="0" w:space="0" w:color="auto"/>
                <w:bottom w:val="none" w:sz="0" w:space="0" w:color="auto"/>
                <w:right w:val="none" w:sz="0" w:space="0" w:color="auto"/>
              </w:divBdr>
            </w:div>
            <w:div w:id="1094860463">
              <w:marLeft w:val="0"/>
              <w:marRight w:val="0"/>
              <w:marTop w:val="0"/>
              <w:marBottom w:val="0"/>
              <w:divBdr>
                <w:top w:val="none" w:sz="0" w:space="0" w:color="auto"/>
                <w:left w:val="none" w:sz="0" w:space="0" w:color="auto"/>
                <w:bottom w:val="none" w:sz="0" w:space="0" w:color="auto"/>
                <w:right w:val="none" w:sz="0" w:space="0" w:color="auto"/>
              </w:divBdr>
            </w:div>
            <w:div w:id="1298755317">
              <w:marLeft w:val="0"/>
              <w:marRight w:val="0"/>
              <w:marTop w:val="0"/>
              <w:marBottom w:val="0"/>
              <w:divBdr>
                <w:top w:val="none" w:sz="0" w:space="0" w:color="auto"/>
                <w:left w:val="none" w:sz="0" w:space="0" w:color="auto"/>
                <w:bottom w:val="none" w:sz="0" w:space="0" w:color="auto"/>
                <w:right w:val="none" w:sz="0" w:space="0" w:color="auto"/>
              </w:divBdr>
            </w:div>
            <w:div w:id="1222399821">
              <w:marLeft w:val="0"/>
              <w:marRight w:val="0"/>
              <w:marTop w:val="0"/>
              <w:marBottom w:val="0"/>
              <w:divBdr>
                <w:top w:val="none" w:sz="0" w:space="0" w:color="auto"/>
                <w:left w:val="none" w:sz="0" w:space="0" w:color="auto"/>
                <w:bottom w:val="none" w:sz="0" w:space="0" w:color="auto"/>
                <w:right w:val="none" w:sz="0" w:space="0" w:color="auto"/>
              </w:divBdr>
            </w:div>
            <w:div w:id="1256596185">
              <w:marLeft w:val="0"/>
              <w:marRight w:val="0"/>
              <w:marTop w:val="0"/>
              <w:marBottom w:val="0"/>
              <w:divBdr>
                <w:top w:val="none" w:sz="0" w:space="0" w:color="auto"/>
                <w:left w:val="none" w:sz="0" w:space="0" w:color="auto"/>
                <w:bottom w:val="none" w:sz="0" w:space="0" w:color="auto"/>
                <w:right w:val="none" w:sz="0" w:space="0" w:color="auto"/>
              </w:divBdr>
            </w:div>
            <w:div w:id="2036072934">
              <w:marLeft w:val="0"/>
              <w:marRight w:val="0"/>
              <w:marTop w:val="0"/>
              <w:marBottom w:val="0"/>
              <w:divBdr>
                <w:top w:val="none" w:sz="0" w:space="0" w:color="auto"/>
                <w:left w:val="none" w:sz="0" w:space="0" w:color="auto"/>
                <w:bottom w:val="none" w:sz="0" w:space="0" w:color="auto"/>
                <w:right w:val="none" w:sz="0" w:space="0" w:color="auto"/>
              </w:divBdr>
            </w:div>
            <w:div w:id="1520074009">
              <w:marLeft w:val="0"/>
              <w:marRight w:val="0"/>
              <w:marTop w:val="0"/>
              <w:marBottom w:val="0"/>
              <w:divBdr>
                <w:top w:val="none" w:sz="0" w:space="0" w:color="auto"/>
                <w:left w:val="none" w:sz="0" w:space="0" w:color="auto"/>
                <w:bottom w:val="none" w:sz="0" w:space="0" w:color="auto"/>
                <w:right w:val="none" w:sz="0" w:space="0" w:color="auto"/>
              </w:divBdr>
            </w:div>
            <w:div w:id="1142582535">
              <w:marLeft w:val="0"/>
              <w:marRight w:val="0"/>
              <w:marTop w:val="0"/>
              <w:marBottom w:val="0"/>
              <w:divBdr>
                <w:top w:val="none" w:sz="0" w:space="0" w:color="auto"/>
                <w:left w:val="none" w:sz="0" w:space="0" w:color="auto"/>
                <w:bottom w:val="none" w:sz="0" w:space="0" w:color="auto"/>
                <w:right w:val="none" w:sz="0" w:space="0" w:color="auto"/>
              </w:divBdr>
            </w:div>
            <w:div w:id="1339575314">
              <w:marLeft w:val="0"/>
              <w:marRight w:val="0"/>
              <w:marTop w:val="0"/>
              <w:marBottom w:val="0"/>
              <w:divBdr>
                <w:top w:val="none" w:sz="0" w:space="0" w:color="auto"/>
                <w:left w:val="none" w:sz="0" w:space="0" w:color="auto"/>
                <w:bottom w:val="none" w:sz="0" w:space="0" w:color="auto"/>
                <w:right w:val="none" w:sz="0" w:space="0" w:color="auto"/>
              </w:divBdr>
            </w:div>
            <w:div w:id="1792824795">
              <w:marLeft w:val="0"/>
              <w:marRight w:val="0"/>
              <w:marTop w:val="0"/>
              <w:marBottom w:val="0"/>
              <w:divBdr>
                <w:top w:val="none" w:sz="0" w:space="0" w:color="auto"/>
                <w:left w:val="none" w:sz="0" w:space="0" w:color="auto"/>
                <w:bottom w:val="none" w:sz="0" w:space="0" w:color="auto"/>
                <w:right w:val="none" w:sz="0" w:space="0" w:color="auto"/>
              </w:divBdr>
            </w:div>
            <w:div w:id="1540313955">
              <w:marLeft w:val="0"/>
              <w:marRight w:val="0"/>
              <w:marTop w:val="0"/>
              <w:marBottom w:val="0"/>
              <w:divBdr>
                <w:top w:val="none" w:sz="0" w:space="0" w:color="auto"/>
                <w:left w:val="none" w:sz="0" w:space="0" w:color="auto"/>
                <w:bottom w:val="none" w:sz="0" w:space="0" w:color="auto"/>
                <w:right w:val="none" w:sz="0" w:space="0" w:color="auto"/>
              </w:divBdr>
            </w:div>
            <w:div w:id="559946967">
              <w:marLeft w:val="0"/>
              <w:marRight w:val="0"/>
              <w:marTop w:val="0"/>
              <w:marBottom w:val="0"/>
              <w:divBdr>
                <w:top w:val="none" w:sz="0" w:space="0" w:color="auto"/>
                <w:left w:val="none" w:sz="0" w:space="0" w:color="auto"/>
                <w:bottom w:val="none" w:sz="0" w:space="0" w:color="auto"/>
                <w:right w:val="none" w:sz="0" w:space="0" w:color="auto"/>
              </w:divBdr>
            </w:div>
            <w:div w:id="1877280143">
              <w:marLeft w:val="0"/>
              <w:marRight w:val="0"/>
              <w:marTop w:val="0"/>
              <w:marBottom w:val="0"/>
              <w:divBdr>
                <w:top w:val="none" w:sz="0" w:space="0" w:color="auto"/>
                <w:left w:val="none" w:sz="0" w:space="0" w:color="auto"/>
                <w:bottom w:val="none" w:sz="0" w:space="0" w:color="auto"/>
                <w:right w:val="none" w:sz="0" w:space="0" w:color="auto"/>
              </w:divBdr>
            </w:div>
            <w:div w:id="1293052462">
              <w:marLeft w:val="0"/>
              <w:marRight w:val="0"/>
              <w:marTop w:val="0"/>
              <w:marBottom w:val="0"/>
              <w:divBdr>
                <w:top w:val="none" w:sz="0" w:space="0" w:color="auto"/>
                <w:left w:val="none" w:sz="0" w:space="0" w:color="auto"/>
                <w:bottom w:val="none" w:sz="0" w:space="0" w:color="auto"/>
                <w:right w:val="none" w:sz="0" w:space="0" w:color="auto"/>
              </w:divBdr>
            </w:div>
            <w:div w:id="387454919">
              <w:marLeft w:val="0"/>
              <w:marRight w:val="0"/>
              <w:marTop w:val="0"/>
              <w:marBottom w:val="0"/>
              <w:divBdr>
                <w:top w:val="none" w:sz="0" w:space="0" w:color="auto"/>
                <w:left w:val="none" w:sz="0" w:space="0" w:color="auto"/>
                <w:bottom w:val="none" w:sz="0" w:space="0" w:color="auto"/>
                <w:right w:val="none" w:sz="0" w:space="0" w:color="auto"/>
              </w:divBdr>
            </w:div>
            <w:div w:id="1083181552">
              <w:marLeft w:val="0"/>
              <w:marRight w:val="0"/>
              <w:marTop w:val="0"/>
              <w:marBottom w:val="0"/>
              <w:divBdr>
                <w:top w:val="none" w:sz="0" w:space="0" w:color="auto"/>
                <w:left w:val="none" w:sz="0" w:space="0" w:color="auto"/>
                <w:bottom w:val="none" w:sz="0" w:space="0" w:color="auto"/>
                <w:right w:val="none" w:sz="0" w:space="0" w:color="auto"/>
              </w:divBdr>
            </w:div>
            <w:div w:id="1206138510">
              <w:marLeft w:val="0"/>
              <w:marRight w:val="0"/>
              <w:marTop w:val="0"/>
              <w:marBottom w:val="0"/>
              <w:divBdr>
                <w:top w:val="none" w:sz="0" w:space="0" w:color="auto"/>
                <w:left w:val="none" w:sz="0" w:space="0" w:color="auto"/>
                <w:bottom w:val="none" w:sz="0" w:space="0" w:color="auto"/>
                <w:right w:val="none" w:sz="0" w:space="0" w:color="auto"/>
              </w:divBdr>
            </w:div>
            <w:div w:id="77216108">
              <w:marLeft w:val="0"/>
              <w:marRight w:val="0"/>
              <w:marTop w:val="0"/>
              <w:marBottom w:val="0"/>
              <w:divBdr>
                <w:top w:val="none" w:sz="0" w:space="0" w:color="auto"/>
                <w:left w:val="none" w:sz="0" w:space="0" w:color="auto"/>
                <w:bottom w:val="none" w:sz="0" w:space="0" w:color="auto"/>
                <w:right w:val="none" w:sz="0" w:space="0" w:color="auto"/>
              </w:divBdr>
            </w:div>
            <w:div w:id="128744627">
              <w:marLeft w:val="0"/>
              <w:marRight w:val="0"/>
              <w:marTop w:val="0"/>
              <w:marBottom w:val="0"/>
              <w:divBdr>
                <w:top w:val="none" w:sz="0" w:space="0" w:color="auto"/>
                <w:left w:val="none" w:sz="0" w:space="0" w:color="auto"/>
                <w:bottom w:val="none" w:sz="0" w:space="0" w:color="auto"/>
                <w:right w:val="none" w:sz="0" w:space="0" w:color="auto"/>
              </w:divBdr>
            </w:div>
            <w:div w:id="173304352">
              <w:marLeft w:val="0"/>
              <w:marRight w:val="0"/>
              <w:marTop w:val="0"/>
              <w:marBottom w:val="0"/>
              <w:divBdr>
                <w:top w:val="none" w:sz="0" w:space="0" w:color="auto"/>
                <w:left w:val="none" w:sz="0" w:space="0" w:color="auto"/>
                <w:bottom w:val="none" w:sz="0" w:space="0" w:color="auto"/>
                <w:right w:val="none" w:sz="0" w:space="0" w:color="auto"/>
              </w:divBdr>
            </w:div>
            <w:div w:id="2050645847">
              <w:marLeft w:val="0"/>
              <w:marRight w:val="0"/>
              <w:marTop w:val="0"/>
              <w:marBottom w:val="0"/>
              <w:divBdr>
                <w:top w:val="none" w:sz="0" w:space="0" w:color="auto"/>
                <w:left w:val="none" w:sz="0" w:space="0" w:color="auto"/>
                <w:bottom w:val="none" w:sz="0" w:space="0" w:color="auto"/>
                <w:right w:val="none" w:sz="0" w:space="0" w:color="auto"/>
              </w:divBdr>
            </w:div>
            <w:div w:id="605234916">
              <w:marLeft w:val="0"/>
              <w:marRight w:val="0"/>
              <w:marTop w:val="0"/>
              <w:marBottom w:val="0"/>
              <w:divBdr>
                <w:top w:val="none" w:sz="0" w:space="0" w:color="auto"/>
                <w:left w:val="none" w:sz="0" w:space="0" w:color="auto"/>
                <w:bottom w:val="none" w:sz="0" w:space="0" w:color="auto"/>
                <w:right w:val="none" w:sz="0" w:space="0" w:color="auto"/>
              </w:divBdr>
            </w:div>
            <w:div w:id="146019265">
              <w:marLeft w:val="0"/>
              <w:marRight w:val="0"/>
              <w:marTop w:val="0"/>
              <w:marBottom w:val="0"/>
              <w:divBdr>
                <w:top w:val="none" w:sz="0" w:space="0" w:color="auto"/>
                <w:left w:val="none" w:sz="0" w:space="0" w:color="auto"/>
                <w:bottom w:val="none" w:sz="0" w:space="0" w:color="auto"/>
                <w:right w:val="none" w:sz="0" w:space="0" w:color="auto"/>
              </w:divBdr>
            </w:div>
            <w:div w:id="1936092852">
              <w:marLeft w:val="0"/>
              <w:marRight w:val="0"/>
              <w:marTop w:val="0"/>
              <w:marBottom w:val="0"/>
              <w:divBdr>
                <w:top w:val="none" w:sz="0" w:space="0" w:color="auto"/>
                <w:left w:val="none" w:sz="0" w:space="0" w:color="auto"/>
                <w:bottom w:val="none" w:sz="0" w:space="0" w:color="auto"/>
                <w:right w:val="none" w:sz="0" w:space="0" w:color="auto"/>
              </w:divBdr>
            </w:div>
            <w:div w:id="167402753">
              <w:marLeft w:val="0"/>
              <w:marRight w:val="0"/>
              <w:marTop w:val="0"/>
              <w:marBottom w:val="0"/>
              <w:divBdr>
                <w:top w:val="none" w:sz="0" w:space="0" w:color="auto"/>
                <w:left w:val="none" w:sz="0" w:space="0" w:color="auto"/>
                <w:bottom w:val="none" w:sz="0" w:space="0" w:color="auto"/>
                <w:right w:val="none" w:sz="0" w:space="0" w:color="auto"/>
              </w:divBdr>
            </w:div>
            <w:div w:id="1400326">
              <w:marLeft w:val="0"/>
              <w:marRight w:val="0"/>
              <w:marTop w:val="0"/>
              <w:marBottom w:val="0"/>
              <w:divBdr>
                <w:top w:val="none" w:sz="0" w:space="0" w:color="auto"/>
                <w:left w:val="none" w:sz="0" w:space="0" w:color="auto"/>
                <w:bottom w:val="none" w:sz="0" w:space="0" w:color="auto"/>
                <w:right w:val="none" w:sz="0" w:space="0" w:color="auto"/>
              </w:divBdr>
            </w:div>
            <w:div w:id="1092702514">
              <w:marLeft w:val="0"/>
              <w:marRight w:val="0"/>
              <w:marTop w:val="0"/>
              <w:marBottom w:val="0"/>
              <w:divBdr>
                <w:top w:val="none" w:sz="0" w:space="0" w:color="auto"/>
                <w:left w:val="none" w:sz="0" w:space="0" w:color="auto"/>
                <w:bottom w:val="none" w:sz="0" w:space="0" w:color="auto"/>
                <w:right w:val="none" w:sz="0" w:space="0" w:color="auto"/>
              </w:divBdr>
            </w:div>
            <w:div w:id="381293855">
              <w:marLeft w:val="0"/>
              <w:marRight w:val="0"/>
              <w:marTop w:val="0"/>
              <w:marBottom w:val="0"/>
              <w:divBdr>
                <w:top w:val="none" w:sz="0" w:space="0" w:color="auto"/>
                <w:left w:val="none" w:sz="0" w:space="0" w:color="auto"/>
                <w:bottom w:val="none" w:sz="0" w:space="0" w:color="auto"/>
                <w:right w:val="none" w:sz="0" w:space="0" w:color="auto"/>
              </w:divBdr>
            </w:div>
            <w:div w:id="1261597909">
              <w:marLeft w:val="0"/>
              <w:marRight w:val="0"/>
              <w:marTop w:val="0"/>
              <w:marBottom w:val="0"/>
              <w:divBdr>
                <w:top w:val="none" w:sz="0" w:space="0" w:color="auto"/>
                <w:left w:val="none" w:sz="0" w:space="0" w:color="auto"/>
                <w:bottom w:val="none" w:sz="0" w:space="0" w:color="auto"/>
                <w:right w:val="none" w:sz="0" w:space="0" w:color="auto"/>
              </w:divBdr>
            </w:div>
            <w:div w:id="1056660682">
              <w:marLeft w:val="0"/>
              <w:marRight w:val="0"/>
              <w:marTop w:val="0"/>
              <w:marBottom w:val="0"/>
              <w:divBdr>
                <w:top w:val="none" w:sz="0" w:space="0" w:color="auto"/>
                <w:left w:val="none" w:sz="0" w:space="0" w:color="auto"/>
                <w:bottom w:val="none" w:sz="0" w:space="0" w:color="auto"/>
                <w:right w:val="none" w:sz="0" w:space="0" w:color="auto"/>
              </w:divBdr>
            </w:div>
            <w:div w:id="1380011381">
              <w:marLeft w:val="0"/>
              <w:marRight w:val="0"/>
              <w:marTop w:val="0"/>
              <w:marBottom w:val="0"/>
              <w:divBdr>
                <w:top w:val="none" w:sz="0" w:space="0" w:color="auto"/>
                <w:left w:val="none" w:sz="0" w:space="0" w:color="auto"/>
                <w:bottom w:val="none" w:sz="0" w:space="0" w:color="auto"/>
                <w:right w:val="none" w:sz="0" w:space="0" w:color="auto"/>
              </w:divBdr>
            </w:div>
            <w:div w:id="530262401">
              <w:marLeft w:val="0"/>
              <w:marRight w:val="0"/>
              <w:marTop w:val="0"/>
              <w:marBottom w:val="0"/>
              <w:divBdr>
                <w:top w:val="none" w:sz="0" w:space="0" w:color="auto"/>
                <w:left w:val="none" w:sz="0" w:space="0" w:color="auto"/>
                <w:bottom w:val="none" w:sz="0" w:space="0" w:color="auto"/>
                <w:right w:val="none" w:sz="0" w:space="0" w:color="auto"/>
              </w:divBdr>
            </w:div>
            <w:div w:id="1240671659">
              <w:marLeft w:val="0"/>
              <w:marRight w:val="0"/>
              <w:marTop w:val="0"/>
              <w:marBottom w:val="0"/>
              <w:divBdr>
                <w:top w:val="none" w:sz="0" w:space="0" w:color="auto"/>
                <w:left w:val="none" w:sz="0" w:space="0" w:color="auto"/>
                <w:bottom w:val="none" w:sz="0" w:space="0" w:color="auto"/>
                <w:right w:val="none" w:sz="0" w:space="0" w:color="auto"/>
              </w:divBdr>
            </w:div>
            <w:div w:id="661733871">
              <w:marLeft w:val="0"/>
              <w:marRight w:val="0"/>
              <w:marTop w:val="0"/>
              <w:marBottom w:val="0"/>
              <w:divBdr>
                <w:top w:val="none" w:sz="0" w:space="0" w:color="auto"/>
                <w:left w:val="none" w:sz="0" w:space="0" w:color="auto"/>
                <w:bottom w:val="none" w:sz="0" w:space="0" w:color="auto"/>
                <w:right w:val="none" w:sz="0" w:space="0" w:color="auto"/>
              </w:divBdr>
            </w:div>
            <w:div w:id="2032998457">
              <w:marLeft w:val="0"/>
              <w:marRight w:val="0"/>
              <w:marTop w:val="0"/>
              <w:marBottom w:val="0"/>
              <w:divBdr>
                <w:top w:val="none" w:sz="0" w:space="0" w:color="auto"/>
                <w:left w:val="none" w:sz="0" w:space="0" w:color="auto"/>
                <w:bottom w:val="none" w:sz="0" w:space="0" w:color="auto"/>
                <w:right w:val="none" w:sz="0" w:space="0" w:color="auto"/>
              </w:divBdr>
            </w:div>
            <w:div w:id="1052770460">
              <w:marLeft w:val="0"/>
              <w:marRight w:val="0"/>
              <w:marTop w:val="0"/>
              <w:marBottom w:val="0"/>
              <w:divBdr>
                <w:top w:val="none" w:sz="0" w:space="0" w:color="auto"/>
                <w:left w:val="none" w:sz="0" w:space="0" w:color="auto"/>
                <w:bottom w:val="none" w:sz="0" w:space="0" w:color="auto"/>
                <w:right w:val="none" w:sz="0" w:space="0" w:color="auto"/>
              </w:divBdr>
            </w:div>
            <w:div w:id="1530332850">
              <w:marLeft w:val="0"/>
              <w:marRight w:val="0"/>
              <w:marTop w:val="0"/>
              <w:marBottom w:val="0"/>
              <w:divBdr>
                <w:top w:val="none" w:sz="0" w:space="0" w:color="auto"/>
                <w:left w:val="none" w:sz="0" w:space="0" w:color="auto"/>
                <w:bottom w:val="none" w:sz="0" w:space="0" w:color="auto"/>
                <w:right w:val="none" w:sz="0" w:space="0" w:color="auto"/>
              </w:divBdr>
            </w:div>
            <w:div w:id="1631402789">
              <w:marLeft w:val="0"/>
              <w:marRight w:val="0"/>
              <w:marTop w:val="0"/>
              <w:marBottom w:val="0"/>
              <w:divBdr>
                <w:top w:val="none" w:sz="0" w:space="0" w:color="auto"/>
                <w:left w:val="none" w:sz="0" w:space="0" w:color="auto"/>
                <w:bottom w:val="none" w:sz="0" w:space="0" w:color="auto"/>
                <w:right w:val="none" w:sz="0" w:space="0" w:color="auto"/>
              </w:divBdr>
            </w:div>
            <w:div w:id="86384952">
              <w:marLeft w:val="0"/>
              <w:marRight w:val="0"/>
              <w:marTop w:val="0"/>
              <w:marBottom w:val="0"/>
              <w:divBdr>
                <w:top w:val="none" w:sz="0" w:space="0" w:color="auto"/>
                <w:left w:val="none" w:sz="0" w:space="0" w:color="auto"/>
                <w:bottom w:val="none" w:sz="0" w:space="0" w:color="auto"/>
                <w:right w:val="none" w:sz="0" w:space="0" w:color="auto"/>
              </w:divBdr>
            </w:div>
            <w:div w:id="2023167282">
              <w:marLeft w:val="0"/>
              <w:marRight w:val="0"/>
              <w:marTop w:val="0"/>
              <w:marBottom w:val="0"/>
              <w:divBdr>
                <w:top w:val="none" w:sz="0" w:space="0" w:color="auto"/>
                <w:left w:val="none" w:sz="0" w:space="0" w:color="auto"/>
                <w:bottom w:val="none" w:sz="0" w:space="0" w:color="auto"/>
                <w:right w:val="none" w:sz="0" w:space="0" w:color="auto"/>
              </w:divBdr>
            </w:div>
            <w:div w:id="603347147">
              <w:marLeft w:val="0"/>
              <w:marRight w:val="0"/>
              <w:marTop w:val="0"/>
              <w:marBottom w:val="0"/>
              <w:divBdr>
                <w:top w:val="none" w:sz="0" w:space="0" w:color="auto"/>
                <w:left w:val="none" w:sz="0" w:space="0" w:color="auto"/>
                <w:bottom w:val="none" w:sz="0" w:space="0" w:color="auto"/>
                <w:right w:val="none" w:sz="0" w:space="0" w:color="auto"/>
              </w:divBdr>
            </w:div>
            <w:div w:id="2125078014">
              <w:marLeft w:val="0"/>
              <w:marRight w:val="0"/>
              <w:marTop w:val="0"/>
              <w:marBottom w:val="0"/>
              <w:divBdr>
                <w:top w:val="none" w:sz="0" w:space="0" w:color="auto"/>
                <w:left w:val="none" w:sz="0" w:space="0" w:color="auto"/>
                <w:bottom w:val="none" w:sz="0" w:space="0" w:color="auto"/>
                <w:right w:val="none" w:sz="0" w:space="0" w:color="auto"/>
              </w:divBdr>
            </w:div>
            <w:div w:id="410666364">
              <w:marLeft w:val="0"/>
              <w:marRight w:val="0"/>
              <w:marTop w:val="0"/>
              <w:marBottom w:val="0"/>
              <w:divBdr>
                <w:top w:val="none" w:sz="0" w:space="0" w:color="auto"/>
                <w:left w:val="none" w:sz="0" w:space="0" w:color="auto"/>
                <w:bottom w:val="none" w:sz="0" w:space="0" w:color="auto"/>
                <w:right w:val="none" w:sz="0" w:space="0" w:color="auto"/>
              </w:divBdr>
            </w:div>
            <w:div w:id="988364898">
              <w:marLeft w:val="0"/>
              <w:marRight w:val="0"/>
              <w:marTop w:val="0"/>
              <w:marBottom w:val="0"/>
              <w:divBdr>
                <w:top w:val="none" w:sz="0" w:space="0" w:color="auto"/>
                <w:left w:val="none" w:sz="0" w:space="0" w:color="auto"/>
                <w:bottom w:val="none" w:sz="0" w:space="0" w:color="auto"/>
                <w:right w:val="none" w:sz="0" w:space="0" w:color="auto"/>
              </w:divBdr>
            </w:div>
            <w:div w:id="184443061">
              <w:marLeft w:val="0"/>
              <w:marRight w:val="0"/>
              <w:marTop w:val="0"/>
              <w:marBottom w:val="0"/>
              <w:divBdr>
                <w:top w:val="none" w:sz="0" w:space="0" w:color="auto"/>
                <w:left w:val="none" w:sz="0" w:space="0" w:color="auto"/>
                <w:bottom w:val="none" w:sz="0" w:space="0" w:color="auto"/>
                <w:right w:val="none" w:sz="0" w:space="0" w:color="auto"/>
              </w:divBdr>
            </w:div>
            <w:div w:id="822429813">
              <w:marLeft w:val="0"/>
              <w:marRight w:val="0"/>
              <w:marTop w:val="0"/>
              <w:marBottom w:val="0"/>
              <w:divBdr>
                <w:top w:val="none" w:sz="0" w:space="0" w:color="auto"/>
                <w:left w:val="none" w:sz="0" w:space="0" w:color="auto"/>
                <w:bottom w:val="none" w:sz="0" w:space="0" w:color="auto"/>
                <w:right w:val="none" w:sz="0" w:space="0" w:color="auto"/>
              </w:divBdr>
            </w:div>
            <w:div w:id="1371371197">
              <w:marLeft w:val="0"/>
              <w:marRight w:val="0"/>
              <w:marTop w:val="0"/>
              <w:marBottom w:val="0"/>
              <w:divBdr>
                <w:top w:val="none" w:sz="0" w:space="0" w:color="auto"/>
                <w:left w:val="none" w:sz="0" w:space="0" w:color="auto"/>
                <w:bottom w:val="none" w:sz="0" w:space="0" w:color="auto"/>
                <w:right w:val="none" w:sz="0" w:space="0" w:color="auto"/>
              </w:divBdr>
            </w:div>
            <w:div w:id="1657109302">
              <w:marLeft w:val="0"/>
              <w:marRight w:val="0"/>
              <w:marTop w:val="0"/>
              <w:marBottom w:val="0"/>
              <w:divBdr>
                <w:top w:val="none" w:sz="0" w:space="0" w:color="auto"/>
                <w:left w:val="none" w:sz="0" w:space="0" w:color="auto"/>
                <w:bottom w:val="none" w:sz="0" w:space="0" w:color="auto"/>
                <w:right w:val="none" w:sz="0" w:space="0" w:color="auto"/>
              </w:divBdr>
            </w:div>
            <w:div w:id="1900244958">
              <w:marLeft w:val="0"/>
              <w:marRight w:val="0"/>
              <w:marTop w:val="0"/>
              <w:marBottom w:val="0"/>
              <w:divBdr>
                <w:top w:val="none" w:sz="0" w:space="0" w:color="auto"/>
                <w:left w:val="none" w:sz="0" w:space="0" w:color="auto"/>
                <w:bottom w:val="none" w:sz="0" w:space="0" w:color="auto"/>
                <w:right w:val="none" w:sz="0" w:space="0" w:color="auto"/>
              </w:divBdr>
            </w:div>
            <w:div w:id="881870286">
              <w:marLeft w:val="0"/>
              <w:marRight w:val="0"/>
              <w:marTop w:val="0"/>
              <w:marBottom w:val="0"/>
              <w:divBdr>
                <w:top w:val="none" w:sz="0" w:space="0" w:color="auto"/>
                <w:left w:val="none" w:sz="0" w:space="0" w:color="auto"/>
                <w:bottom w:val="none" w:sz="0" w:space="0" w:color="auto"/>
                <w:right w:val="none" w:sz="0" w:space="0" w:color="auto"/>
              </w:divBdr>
            </w:div>
            <w:div w:id="210962536">
              <w:marLeft w:val="0"/>
              <w:marRight w:val="0"/>
              <w:marTop w:val="0"/>
              <w:marBottom w:val="0"/>
              <w:divBdr>
                <w:top w:val="none" w:sz="0" w:space="0" w:color="auto"/>
                <w:left w:val="none" w:sz="0" w:space="0" w:color="auto"/>
                <w:bottom w:val="none" w:sz="0" w:space="0" w:color="auto"/>
                <w:right w:val="none" w:sz="0" w:space="0" w:color="auto"/>
              </w:divBdr>
            </w:div>
            <w:div w:id="197860692">
              <w:marLeft w:val="0"/>
              <w:marRight w:val="0"/>
              <w:marTop w:val="0"/>
              <w:marBottom w:val="0"/>
              <w:divBdr>
                <w:top w:val="none" w:sz="0" w:space="0" w:color="auto"/>
                <w:left w:val="none" w:sz="0" w:space="0" w:color="auto"/>
                <w:bottom w:val="none" w:sz="0" w:space="0" w:color="auto"/>
                <w:right w:val="none" w:sz="0" w:space="0" w:color="auto"/>
              </w:divBdr>
            </w:div>
            <w:div w:id="854879016">
              <w:marLeft w:val="0"/>
              <w:marRight w:val="0"/>
              <w:marTop w:val="0"/>
              <w:marBottom w:val="0"/>
              <w:divBdr>
                <w:top w:val="none" w:sz="0" w:space="0" w:color="auto"/>
                <w:left w:val="none" w:sz="0" w:space="0" w:color="auto"/>
                <w:bottom w:val="none" w:sz="0" w:space="0" w:color="auto"/>
                <w:right w:val="none" w:sz="0" w:space="0" w:color="auto"/>
              </w:divBdr>
            </w:div>
            <w:div w:id="28071403">
              <w:marLeft w:val="0"/>
              <w:marRight w:val="0"/>
              <w:marTop w:val="0"/>
              <w:marBottom w:val="0"/>
              <w:divBdr>
                <w:top w:val="none" w:sz="0" w:space="0" w:color="auto"/>
                <w:left w:val="none" w:sz="0" w:space="0" w:color="auto"/>
                <w:bottom w:val="none" w:sz="0" w:space="0" w:color="auto"/>
                <w:right w:val="none" w:sz="0" w:space="0" w:color="auto"/>
              </w:divBdr>
            </w:div>
            <w:div w:id="1213232248">
              <w:marLeft w:val="0"/>
              <w:marRight w:val="0"/>
              <w:marTop w:val="0"/>
              <w:marBottom w:val="0"/>
              <w:divBdr>
                <w:top w:val="none" w:sz="0" w:space="0" w:color="auto"/>
                <w:left w:val="none" w:sz="0" w:space="0" w:color="auto"/>
                <w:bottom w:val="none" w:sz="0" w:space="0" w:color="auto"/>
                <w:right w:val="none" w:sz="0" w:space="0" w:color="auto"/>
              </w:divBdr>
            </w:div>
            <w:div w:id="1530339801">
              <w:marLeft w:val="0"/>
              <w:marRight w:val="0"/>
              <w:marTop w:val="0"/>
              <w:marBottom w:val="0"/>
              <w:divBdr>
                <w:top w:val="none" w:sz="0" w:space="0" w:color="auto"/>
                <w:left w:val="none" w:sz="0" w:space="0" w:color="auto"/>
                <w:bottom w:val="none" w:sz="0" w:space="0" w:color="auto"/>
                <w:right w:val="none" w:sz="0" w:space="0" w:color="auto"/>
              </w:divBdr>
            </w:div>
            <w:div w:id="267734573">
              <w:marLeft w:val="0"/>
              <w:marRight w:val="0"/>
              <w:marTop w:val="0"/>
              <w:marBottom w:val="0"/>
              <w:divBdr>
                <w:top w:val="none" w:sz="0" w:space="0" w:color="auto"/>
                <w:left w:val="none" w:sz="0" w:space="0" w:color="auto"/>
                <w:bottom w:val="none" w:sz="0" w:space="0" w:color="auto"/>
                <w:right w:val="none" w:sz="0" w:space="0" w:color="auto"/>
              </w:divBdr>
            </w:div>
            <w:div w:id="567417569">
              <w:marLeft w:val="0"/>
              <w:marRight w:val="0"/>
              <w:marTop w:val="0"/>
              <w:marBottom w:val="0"/>
              <w:divBdr>
                <w:top w:val="none" w:sz="0" w:space="0" w:color="auto"/>
                <w:left w:val="none" w:sz="0" w:space="0" w:color="auto"/>
                <w:bottom w:val="none" w:sz="0" w:space="0" w:color="auto"/>
                <w:right w:val="none" w:sz="0" w:space="0" w:color="auto"/>
              </w:divBdr>
            </w:div>
            <w:div w:id="879586352">
              <w:marLeft w:val="0"/>
              <w:marRight w:val="0"/>
              <w:marTop w:val="0"/>
              <w:marBottom w:val="0"/>
              <w:divBdr>
                <w:top w:val="none" w:sz="0" w:space="0" w:color="auto"/>
                <w:left w:val="none" w:sz="0" w:space="0" w:color="auto"/>
                <w:bottom w:val="none" w:sz="0" w:space="0" w:color="auto"/>
                <w:right w:val="none" w:sz="0" w:space="0" w:color="auto"/>
              </w:divBdr>
            </w:div>
            <w:div w:id="382563056">
              <w:marLeft w:val="0"/>
              <w:marRight w:val="0"/>
              <w:marTop w:val="0"/>
              <w:marBottom w:val="0"/>
              <w:divBdr>
                <w:top w:val="none" w:sz="0" w:space="0" w:color="auto"/>
                <w:left w:val="none" w:sz="0" w:space="0" w:color="auto"/>
                <w:bottom w:val="none" w:sz="0" w:space="0" w:color="auto"/>
                <w:right w:val="none" w:sz="0" w:space="0" w:color="auto"/>
              </w:divBdr>
            </w:div>
            <w:div w:id="218589189">
              <w:marLeft w:val="0"/>
              <w:marRight w:val="0"/>
              <w:marTop w:val="0"/>
              <w:marBottom w:val="0"/>
              <w:divBdr>
                <w:top w:val="none" w:sz="0" w:space="0" w:color="auto"/>
                <w:left w:val="none" w:sz="0" w:space="0" w:color="auto"/>
                <w:bottom w:val="none" w:sz="0" w:space="0" w:color="auto"/>
                <w:right w:val="none" w:sz="0" w:space="0" w:color="auto"/>
              </w:divBdr>
            </w:div>
            <w:div w:id="634212986">
              <w:marLeft w:val="0"/>
              <w:marRight w:val="0"/>
              <w:marTop w:val="0"/>
              <w:marBottom w:val="0"/>
              <w:divBdr>
                <w:top w:val="none" w:sz="0" w:space="0" w:color="auto"/>
                <w:left w:val="none" w:sz="0" w:space="0" w:color="auto"/>
                <w:bottom w:val="none" w:sz="0" w:space="0" w:color="auto"/>
                <w:right w:val="none" w:sz="0" w:space="0" w:color="auto"/>
              </w:divBdr>
            </w:div>
            <w:div w:id="1010572298">
              <w:marLeft w:val="0"/>
              <w:marRight w:val="0"/>
              <w:marTop w:val="0"/>
              <w:marBottom w:val="0"/>
              <w:divBdr>
                <w:top w:val="none" w:sz="0" w:space="0" w:color="auto"/>
                <w:left w:val="none" w:sz="0" w:space="0" w:color="auto"/>
                <w:bottom w:val="none" w:sz="0" w:space="0" w:color="auto"/>
                <w:right w:val="none" w:sz="0" w:space="0" w:color="auto"/>
              </w:divBdr>
            </w:div>
            <w:div w:id="1245382877">
              <w:marLeft w:val="0"/>
              <w:marRight w:val="0"/>
              <w:marTop w:val="0"/>
              <w:marBottom w:val="0"/>
              <w:divBdr>
                <w:top w:val="none" w:sz="0" w:space="0" w:color="auto"/>
                <w:left w:val="none" w:sz="0" w:space="0" w:color="auto"/>
                <w:bottom w:val="none" w:sz="0" w:space="0" w:color="auto"/>
                <w:right w:val="none" w:sz="0" w:space="0" w:color="auto"/>
              </w:divBdr>
            </w:div>
            <w:div w:id="30035251">
              <w:marLeft w:val="0"/>
              <w:marRight w:val="0"/>
              <w:marTop w:val="0"/>
              <w:marBottom w:val="0"/>
              <w:divBdr>
                <w:top w:val="none" w:sz="0" w:space="0" w:color="auto"/>
                <w:left w:val="none" w:sz="0" w:space="0" w:color="auto"/>
                <w:bottom w:val="none" w:sz="0" w:space="0" w:color="auto"/>
                <w:right w:val="none" w:sz="0" w:space="0" w:color="auto"/>
              </w:divBdr>
            </w:div>
            <w:div w:id="895624239">
              <w:marLeft w:val="0"/>
              <w:marRight w:val="0"/>
              <w:marTop w:val="0"/>
              <w:marBottom w:val="0"/>
              <w:divBdr>
                <w:top w:val="none" w:sz="0" w:space="0" w:color="auto"/>
                <w:left w:val="none" w:sz="0" w:space="0" w:color="auto"/>
                <w:bottom w:val="none" w:sz="0" w:space="0" w:color="auto"/>
                <w:right w:val="none" w:sz="0" w:space="0" w:color="auto"/>
              </w:divBdr>
            </w:div>
            <w:div w:id="1031951800">
              <w:marLeft w:val="0"/>
              <w:marRight w:val="0"/>
              <w:marTop w:val="0"/>
              <w:marBottom w:val="0"/>
              <w:divBdr>
                <w:top w:val="none" w:sz="0" w:space="0" w:color="auto"/>
                <w:left w:val="none" w:sz="0" w:space="0" w:color="auto"/>
                <w:bottom w:val="none" w:sz="0" w:space="0" w:color="auto"/>
                <w:right w:val="none" w:sz="0" w:space="0" w:color="auto"/>
              </w:divBdr>
            </w:div>
            <w:div w:id="501631588">
              <w:marLeft w:val="0"/>
              <w:marRight w:val="0"/>
              <w:marTop w:val="0"/>
              <w:marBottom w:val="0"/>
              <w:divBdr>
                <w:top w:val="none" w:sz="0" w:space="0" w:color="auto"/>
                <w:left w:val="none" w:sz="0" w:space="0" w:color="auto"/>
                <w:bottom w:val="none" w:sz="0" w:space="0" w:color="auto"/>
                <w:right w:val="none" w:sz="0" w:space="0" w:color="auto"/>
              </w:divBdr>
            </w:div>
            <w:div w:id="23991746">
              <w:marLeft w:val="0"/>
              <w:marRight w:val="0"/>
              <w:marTop w:val="0"/>
              <w:marBottom w:val="0"/>
              <w:divBdr>
                <w:top w:val="none" w:sz="0" w:space="0" w:color="auto"/>
                <w:left w:val="none" w:sz="0" w:space="0" w:color="auto"/>
                <w:bottom w:val="none" w:sz="0" w:space="0" w:color="auto"/>
                <w:right w:val="none" w:sz="0" w:space="0" w:color="auto"/>
              </w:divBdr>
            </w:div>
            <w:div w:id="1200506789">
              <w:marLeft w:val="0"/>
              <w:marRight w:val="0"/>
              <w:marTop w:val="0"/>
              <w:marBottom w:val="0"/>
              <w:divBdr>
                <w:top w:val="none" w:sz="0" w:space="0" w:color="auto"/>
                <w:left w:val="none" w:sz="0" w:space="0" w:color="auto"/>
                <w:bottom w:val="none" w:sz="0" w:space="0" w:color="auto"/>
                <w:right w:val="none" w:sz="0" w:space="0" w:color="auto"/>
              </w:divBdr>
            </w:div>
            <w:div w:id="626425339">
              <w:marLeft w:val="0"/>
              <w:marRight w:val="0"/>
              <w:marTop w:val="0"/>
              <w:marBottom w:val="0"/>
              <w:divBdr>
                <w:top w:val="none" w:sz="0" w:space="0" w:color="auto"/>
                <w:left w:val="none" w:sz="0" w:space="0" w:color="auto"/>
                <w:bottom w:val="none" w:sz="0" w:space="0" w:color="auto"/>
                <w:right w:val="none" w:sz="0" w:space="0" w:color="auto"/>
              </w:divBdr>
            </w:div>
            <w:div w:id="1146698272">
              <w:marLeft w:val="0"/>
              <w:marRight w:val="0"/>
              <w:marTop w:val="0"/>
              <w:marBottom w:val="0"/>
              <w:divBdr>
                <w:top w:val="none" w:sz="0" w:space="0" w:color="auto"/>
                <w:left w:val="none" w:sz="0" w:space="0" w:color="auto"/>
                <w:bottom w:val="none" w:sz="0" w:space="0" w:color="auto"/>
                <w:right w:val="none" w:sz="0" w:space="0" w:color="auto"/>
              </w:divBdr>
            </w:div>
            <w:div w:id="1756050677">
              <w:marLeft w:val="0"/>
              <w:marRight w:val="0"/>
              <w:marTop w:val="0"/>
              <w:marBottom w:val="0"/>
              <w:divBdr>
                <w:top w:val="none" w:sz="0" w:space="0" w:color="auto"/>
                <w:left w:val="none" w:sz="0" w:space="0" w:color="auto"/>
                <w:bottom w:val="none" w:sz="0" w:space="0" w:color="auto"/>
                <w:right w:val="none" w:sz="0" w:space="0" w:color="auto"/>
              </w:divBdr>
            </w:div>
            <w:div w:id="988442937">
              <w:marLeft w:val="0"/>
              <w:marRight w:val="0"/>
              <w:marTop w:val="0"/>
              <w:marBottom w:val="0"/>
              <w:divBdr>
                <w:top w:val="none" w:sz="0" w:space="0" w:color="auto"/>
                <w:left w:val="none" w:sz="0" w:space="0" w:color="auto"/>
                <w:bottom w:val="none" w:sz="0" w:space="0" w:color="auto"/>
                <w:right w:val="none" w:sz="0" w:space="0" w:color="auto"/>
              </w:divBdr>
            </w:div>
            <w:div w:id="1204055736">
              <w:marLeft w:val="0"/>
              <w:marRight w:val="0"/>
              <w:marTop w:val="0"/>
              <w:marBottom w:val="0"/>
              <w:divBdr>
                <w:top w:val="none" w:sz="0" w:space="0" w:color="auto"/>
                <w:left w:val="none" w:sz="0" w:space="0" w:color="auto"/>
                <w:bottom w:val="none" w:sz="0" w:space="0" w:color="auto"/>
                <w:right w:val="none" w:sz="0" w:space="0" w:color="auto"/>
              </w:divBdr>
            </w:div>
            <w:div w:id="904687106">
              <w:marLeft w:val="0"/>
              <w:marRight w:val="0"/>
              <w:marTop w:val="0"/>
              <w:marBottom w:val="0"/>
              <w:divBdr>
                <w:top w:val="none" w:sz="0" w:space="0" w:color="auto"/>
                <w:left w:val="none" w:sz="0" w:space="0" w:color="auto"/>
                <w:bottom w:val="none" w:sz="0" w:space="0" w:color="auto"/>
                <w:right w:val="none" w:sz="0" w:space="0" w:color="auto"/>
              </w:divBdr>
            </w:div>
            <w:div w:id="1843858856">
              <w:marLeft w:val="0"/>
              <w:marRight w:val="0"/>
              <w:marTop w:val="0"/>
              <w:marBottom w:val="0"/>
              <w:divBdr>
                <w:top w:val="none" w:sz="0" w:space="0" w:color="auto"/>
                <w:left w:val="none" w:sz="0" w:space="0" w:color="auto"/>
                <w:bottom w:val="none" w:sz="0" w:space="0" w:color="auto"/>
                <w:right w:val="none" w:sz="0" w:space="0" w:color="auto"/>
              </w:divBdr>
            </w:div>
            <w:div w:id="1615013683">
              <w:marLeft w:val="0"/>
              <w:marRight w:val="0"/>
              <w:marTop w:val="0"/>
              <w:marBottom w:val="0"/>
              <w:divBdr>
                <w:top w:val="none" w:sz="0" w:space="0" w:color="auto"/>
                <w:left w:val="none" w:sz="0" w:space="0" w:color="auto"/>
                <w:bottom w:val="none" w:sz="0" w:space="0" w:color="auto"/>
                <w:right w:val="none" w:sz="0" w:space="0" w:color="auto"/>
              </w:divBdr>
            </w:div>
            <w:div w:id="140479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085334">
      <w:bodyDiv w:val="1"/>
      <w:marLeft w:val="0"/>
      <w:marRight w:val="0"/>
      <w:marTop w:val="0"/>
      <w:marBottom w:val="0"/>
      <w:divBdr>
        <w:top w:val="none" w:sz="0" w:space="0" w:color="auto"/>
        <w:left w:val="none" w:sz="0" w:space="0" w:color="auto"/>
        <w:bottom w:val="none" w:sz="0" w:space="0" w:color="auto"/>
        <w:right w:val="none" w:sz="0" w:space="0" w:color="auto"/>
      </w:divBdr>
    </w:div>
    <w:div w:id="1337607680">
      <w:bodyDiv w:val="1"/>
      <w:marLeft w:val="0"/>
      <w:marRight w:val="0"/>
      <w:marTop w:val="0"/>
      <w:marBottom w:val="0"/>
      <w:divBdr>
        <w:top w:val="none" w:sz="0" w:space="0" w:color="auto"/>
        <w:left w:val="none" w:sz="0" w:space="0" w:color="auto"/>
        <w:bottom w:val="none" w:sz="0" w:space="0" w:color="auto"/>
        <w:right w:val="none" w:sz="0" w:space="0" w:color="auto"/>
      </w:divBdr>
    </w:div>
    <w:div w:id="1348216295">
      <w:bodyDiv w:val="1"/>
      <w:marLeft w:val="0"/>
      <w:marRight w:val="0"/>
      <w:marTop w:val="0"/>
      <w:marBottom w:val="0"/>
      <w:divBdr>
        <w:top w:val="none" w:sz="0" w:space="0" w:color="auto"/>
        <w:left w:val="none" w:sz="0" w:space="0" w:color="auto"/>
        <w:bottom w:val="none" w:sz="0" w:space="0" w:color="auto"/>
        <w:right w:val="none" w:sz="0" w:space="0" w:color="auto"/>
      </w:divBdr>
    </w:div>
    <w:div w:id="1503399076">
      <w:bodyDiv w:val="1"/>
      <w:marLeft w:val="0"/>
      <w:marRight w:val="0"/>
      <w:marTop w:val="0"/>
      <w:marBottom w:val="0"/>
      <w:divBdr>
        <w:top w:val="none" w:sz="0" w:space="0" w:color="auto"/>
        <w:left w:val="none" w:sz="0" w:space="0" w:color="auto"/>
        <w:bottom w:val="none" w:sz="0" w:space="0" w:color="auto"/>
        <w:right w:val="none" w:sz="0" w:space="0" w:color="auto"/>
      </w:divBdr>
    </w:div>
    <w:div w:id="1509716497">
      <w:bodyDiv w:val="1"/>
      <w:marLeft w:val="0"/>
      <w:marRight w:val="0"/>
      <w:marTop w:val="0"/>
      <w:marBottom w:val="0"/>
      <w:divBdr>
        <w:top w:val="none" w:sz="0" w:space="0" w:color="auto"/>
        <w:left w:val="none" w:sz="0" w:space="0" w:color="auto"/>
        <w:bottom w:val="none" w:sz="0" w:space="0" w:color="auto"/>
        <w:right w:val="none" w:sz="0" w:space="0" w:color="auto"/>
      </w:divBdr>
    </w:div>
    <w:div w:id="1611358565">
      <w:bodyDiv w:val="1"/>
      <w:marLeft w:val="0"/>
      <w:marRight w:val="0"/>
      <w:marTop w:val="0"/>
      <w:marBottom w:val="0"/>
      <w:divBdr>
        <w:top w:val="none" w:sz="0" w:space="0" w:color="auto"/>
        <w:left w:val="none" w:sz="0" w:space="0" w:color="auto"/>
        <w:bottom w:val="none" w:sz="0" w:space="0" w:color="auto"/>
        <w:right w:val="none" w:sz="0" w:space="0" w:color="auto"/>
      </w:divBdr>
    </w:div>
    <w:div w:id="1778869712">
      <w:bodyDiv w:val="1"/>
      <w:marLeft w:val="0"/>
      <w:marRight w:val="0"/>
      <w:marTop w:val="0"/>
      <w:marBottom w:val="0"/>
      <w:divBdr>
        <w:top w:val="none" w:sz="0" w:space="0" w:color="auto"/>
        <w:left w:val="none" w:sz="0" w:space="0" w:color="auto"/>
        <w:bottom w:val="none" w:sz="0" w:space="0" w:color="auto"/>
        <w:right w:val="none" w:sz="0" w:space="0" w:color="auto"/>
      </w:divBdr>
    </w:div>
    <w:div w:id="1806775796">
      <w:bodyDiv w:val="1"/>
      <w:marLeft w:val="0"/>
      <w:marRight w:val="0"/>
      <w:marTop w:val="0"/>
      <w:marBottom w:val="0"/>
      <w:divBdr>
        <w:top w:val="none" w:sz="0" w:space="0" w:color="auto"/>
        <w:left w:val="none" w:sz="0" w:space="0" w:color="auto"/>
        <w:bottom w:val="none" w:sz="0" w:space="0" w:color="auto"/>
        <w:right w:val="none" w:sz="0" w:space="0" w:color="auto"/>
      </w:divBdr>
    </w:div>
    <w:div w:id="1852522554">
      <w:bodyDiv w:val="1"/>
      <w:marLeft w:val="0"/>
      <w:marRight w:val="0"/>
      <w:marTop w:val="0"/>
      <w:marBottom w:val="0"/>
      <w:divBdr>
        <w:top w:val="none" w:sz="0" w:space="0" w:color="auto"/>
        <w:left w:val="none" w:sz="0" w:space="0" w:color="auto"/>
        <w:bottom w:val="none" w:sz="0" w:space="0" w:color="auto"/>
        <w:right w:val="none" w:sz="0" w:space="0" w:color="auto"/>
      </w:divBdr>
    </w:div>
    <w:div w:id="1894534307">
      <w:bodyDiv w:val="1"/>
      <w:marLeft w:val="0"/>
      <w:marRight w:val="0"/>
      <w:marTop w:val="0"/>
      <w:marBottom w:val="0"/>
      <w:divBdr>
        <w:top w:val="none" w:sz="0" w:space="0" w:color="auto"/>
        <w:left w:val="none" w:sz="0" w:space="0" w:color="auto"/>
        <w:bottom w:val="none" w:sz="0" w:space="0" w:color="auto"/>
        <w:right w:val="none" w:sz="0" w:space="0" w:color="auto"/>
      </w:divBdr>
    </w:div>
    <w:div w:id="1950580638">
      <w:bodyDiv w:val="1"/>
      <w:marLeft w:val="0"/>
      <w:marRight w:val="0"/>
      <w:marTop w:val="0"/>
      <w:marBottom w:val="0"/>
      <w:divBdr>
        <w:top w:val="none" w:sz="0" w:space="0" w:color="auto"/>
        <w:left w:val="none" w:sz="0" w:space="0" w:color="auto"/>
        <w:bottom w:val="none" w:sz="0" w:space="0" w:color="auto"/>
        <w:right w:val="none" w:sz="0" w:space="0" w:color="auto"/>
      </w:divBdr>
      <w:divsChild>
        <w:div w:id="758868595">
          <w:marLeft w:val="0"/>
          <w:marRight w:val="0"/>
          <w:marTop w:val="0"/>
          <w:marBottom w:val="0"/>
          <w:divBdr>
            <w:top w:val="none" w:sz="0" w:space="0" w:color="auto"/>
            <w:left w:val="none" w:sz="0" w:space="0" w:color="auto"/>
            <w:bottom w:val="none" w:sz="0" w:space="0" w:color="auto"/>
            <w:right w:val="none" w:sz="0" w:space="0" w:color="auto"/>
          </w:divBdr>
          <w:divsChild>
            <w:div w:id="489443912">
              <w:marLeft w:val="0"/>
              <w:marRight w:val="0"/>
              <w:marTop w:val="0"/>
              <w:marBottom w:val="0"/>
              <w:divBdr>
                <w:top w:val="none" w:sz="0" w:space="0" w:color="auto"/>
                <w:left w:val="none" w:sz="0" w:space="0" w:color="auto"/>
                <w:bottom w:val="none" w:sz="0" w:space="0" w:color="auto"/>
                <w:right w:val="none" w:sz="0" w:space="0" w:color="auto"/>
              </w:divBdr>
            </w:div>
            <w:div w:id="687368438">
              <w:marLeft w:val="0"/>
              <w:marRight w:val="0"/>
              <w:marTop w:val="0"/>
              <w:marBottom w:val="0"/>
              <w:divBdr>
                <w:top w:val="none" w:sz="0" w:space="0" w:color="auto"/>
                <w:left w:val="none" w:sz="0" w:space="0" w:color="auto"/>
                <w:bottom w:val="none" w:sz="0" w:space="0" w:color="auto"/>
                <w:right w:val="none" w:sz="0" w:space="0" w:color="auto"/>
              </w:divBdr>
            </w:div>
            <w:div w:id="1258253127">
              <w:marLeft w:val="0"/>
              <w:marRight w:val="0"/>
              <w:marTop w:val="0"/>
              <w:marBottom w:val="0"/>
              <w:divBdr>
                <w:top w:val="none" w:sz="0" w:space="0" w:color="auto"/>
                <w:left w:val="none" w:sz="0" w:space="0" w:color="auto"/>
                <w:bottom w:val="none" w:sz="0" w:space="0" w:color="auto"/>
                <w:right w:val="none" w:sz="0" w:space="0" w:color="auto"/>
              </w:divBdr>
            </w:div>
            <w:div w:id="736518209">
              <w:marLeft w:val="0"/>
              <w:marRight w:val="0"/>
              <w:marTop w:val="0"/>
              <w:marBottom w:val="0"/>
              <w:divBdr>
                <w:top w:val="none" w:sz="0" w:space="0" w:color="auto"/>
                <w:left w:val="none" w:sz="0" w:space="0" w:color="auto"/>
                <w:bottom w:val="none" w:sz="0" w:space="0" w:color="auto"/>
                <w:right w:val="none" w:sz="0" w:space="0" w:color="auto"/>
              </w:divBdr>
            </w:div>
            <w:div w:id="1197305201">
              <w:marLeft w:val="0"/>
              <w:marRight w:val="0"/>
              <w:marTop w:val="0"/>
              <w:marBottom w:val="0"/>
              <w:divBdr>
                <w:top w:val="none" w:sz="0" w:space="0" w:color="auto"/>
                <w:left w:val="none" w:sz="0" w:space="0" w:color="auto"/>
                <w:bottom w:val="none" w:sz="0" w:space="0" w:color="auto"/>
                <w:right w:val="none" w:sz="0" w:space="0" w:color="auto"/>
              </w:divBdr>
            </w:div>
            <w:div w:id="1075013757">
              <w:marLeft w:val="0"/>
              <w:marRight w:val="0"/>
              <w:marTop w:val="0"/>
              <w:marBottom w:val="0"/>
              <w:divBdr>
                <w:top w:val="none" w:sz="0" w:space="0" w:color="auto"/>
                <w:left w:val="none" w:sz="0" w:space="0" w:color="auto"/>
                <w:bottom w:val="none" w:sz="0" w:space="0" w:color="auto"/>
                <w:right w:val="none" w:sz="0" w:space="0" w:color="auto"/>
              </w:divBdr>
            </w:div>
            <w:div w:id="779376863">
              <w:marLeft w:val="0"/>
              <w:marRight w:val="0"/>
              <w:marTop w:val="0"/>
              <w:marBottom w:val="0"/>
              <w:divBdr>
                <w:top w:val="none" w:sz="0" w:space="0" w:color="auto"/>
                <w:left w:val="none" w:sz="0" w:space="0" w:color="auto"/>
                <w:bottom w:val="none" w:sz="0" w:space="0" w:color="auto"/>
                <w:right w:val="none" w:sz="0" w:space="0" w:color="auto"/>
              </w:divBdr>
            </w:div>
            <w:div w:id="171996526">
              <w:marLeft w:val="0"/>
              <w:marRight w:val="0"/>
              <w:marTop w:val="0"/>
              <w:marBottom w:val="0"/>
              <w:divBdr>
                <w:top w:val="none" w:sz="0" w:space="0" w:color="auto"/>
                <w:left w:val="none" w:sz="0" w:space="0" w:color="auto"/>
                <w:bottom w:val="none" w:sz="0" w:space="0" w:color="auto"/>
                <w:right w:val="none" w:sz="0" w:space="0" w:color="auto"/>
              </w:divBdr>
            </w:div>
            <w:div w:id="655039686">
              <w:marLeft w:val="0"/>
              <w:marRight w:val="0"/>
              <w:marTop w:val="0"/>
              <w:marBottom w:val="0"/>
              <w:divBdr>
                <w:top w:val="none" w:sz="0" w:space="0" w:color="auto"/>
                <w:left w:val="none" w:sz="0" w:space="0" w:color="auto"/>
                <w:bottom w:val="none" w:sz="0" w:space="0" w:color="auto"/>
                <w:right w:val="none" w:sz="0" w:space="0" w:color="auto"/>
              </w:divBdr>
            </w:div>
            <w:div w:id="1875077067">
              <w:marLeft w:val="0"/>
              <w:marRight w:val="0"/>
              <w:marTop w:val="0"/>
              <w:marBottom w:val="0"/>
              <w:divBdr>
                <w:top w:val="none" w:sz="0" w:space="0" w:color="auto"/>
                <w:left w:val="none" w:sz="0" w:space="0" w:color="auto"/>
                <w:bottom w:val="none" w:sz="0" w:space="0" w:color="auto"/>
                <w:right w:val="none" w:sz="0" w:space="0" w:color="auto"/>
              </w:divBdr>
            </w:div>
            <w:div w:id="107899965">
              <w:marLeft w:val="0"/>
              <w:marRight w:val="0"/>
              <w:marTop w:val="0"/>
              <w:marBottom w:val="0"/>
              <w:divBdr>
                <w:top w:val="none" w:sz="0" w:space="0" w:color="auto"/>
                <w:left w:val="none" w:sz="0" w:space="0" w:color="auto"/>
                <w:bottom w:val="none" w:sz="0" w:space="0" w:color="auto"/>
                <w:right w:val="none" w:sz="0" w:space="0" w:color="auto"/>
              </w:divBdr>
            </w:div>
            <w:div w:id="171143095">
              <w:marLeft w:val="0"/>
              <w:marRight w:val="0"/>
              <w:marTop w:val="0"/>
              <w:marBottom w:val="0"/>
              <w:divBdr>
                <w:top w:val="none" w:sz="0" w:space="0" w:color="auto"/>
                <w:left w:val="none" w:sz="0" w:space="0" w:color="auto"/>
                <w:bottom w:val="none" w:sz="0" w:space="0" w:color="auto"/>
                <w:right w:val="none" w:sz="0" w:space="0" w:color="auto"/>
              </w:divBdr>
            </w:div>
            <w:div w:id="1733190380">
              <w:marLeft w:val="0"/>
              <w:marRight w:val="0"/>
              <w:marTop w:val="0"/>
              <w:marBottom w:val="0"/>
              <w:divBdr>
                <w:top w:val="none" w:sz="0" w:space="0" w:color="auto"/>
                <w:left w:val="none" w:sz="0" w:space="0" w:color="auto"/>
                <w:bottom w:val="none" w:sz="0" w:space="0" w:color="auto"/>
                <w:right w:val="none" w:sz="0" w:space="0" w:color="auto"/>
              </w:divBdr>
            </w:div>
            <w:div w:id="784933168">
              <w:marLeft w:val="0"/>
              <w:marRight w:val="0"/>
              <w:marTop w:val="0"/>
              <w:marBottom w:val="0"/>
              <w:divBdr>
                <w:top w:val="none" w:sz="0" w:space="0" w:color="auto"/>
                <w:left w:val="none" w:sz="0" w:space="0" w:color="auto"/>
                <w:bottom w:val="none" w:sz="0" w:space="0" w:color="auto"/>
                <w:right w:val="none" w:sz="0" w:space="0" w:color="auto"/>
              </w:divBdr>
            </w:div>
            <w:div w:id="1293101027">
              <w:marLeft w:val="0"/>
              <w:marRight w:val="0"/>
              <w:marTop w:val="0"/>
              <w:marBottom w:val="0"/>
              <w:divBdr>
                <w:top w:val="none" w:sz="0" w:space="0" w:color="auto"/>
                <w:left w:val="none" w:sz="0" w:space="0" w:color="auto"/>
                <w:bottom w:val="none" w:sz="0" w:space="0" w:color="auto"/>
                <w:right w:val="none" w:sz="0" w:space="0" w:color="auto"/>
              </w:divBdr>
            </w:div>
            <w:div w:id="1168210983">
              <w:marLeft w:val="0"/>
              <w:marRight w:val="0"/>
              <w:marTop w:val="0"/>
              <w:marBottom w:val="0"/>
              <w:divBdr>
                <w:top w:val="none" w:sz="0" w:space="0" w:color="auto"/>
                <w:left w:val="none" w:sz="0" w:space="0" w:color="auto"/>
                <w:bottom w:val="none" w:sz="0" w:space="0" w:color="auto"/>
                <w:right w:val="none" w:sz="0" w:space="0" w:color="auto"/>
              </w:divBdr>
            </w:div>
            <w:div w:id="511913491">
              <w:marLeft w:val="0"/>
              <w:marRight w:val="0"/>
              <w:marTop w:val="0"/>
              <w:marBottom w:val="0"/>
              <w:divBdr>
                <w:top w:val="none" w:sz="0" w:space="0" w:color="auto"/>
                <w:left w:val="none" w:sz="0" w:space="0" w:color="auto"/>
                <w:bottom w:val="none" w:sz="0" w:space="0" w:color="auto"/>
                <w:right w:val="none" w:sz="0" w:space="0" w:color="auto"/>
              </w:divBdr>
            </w:div>
            <w:div w:id="719937024">
              <w:marLeft w:val="0"/>
              <w:marRight w:val="0"/>
              <w:marTop w:val="0"/>
              <w:marBottom w:val="0"/>
              <w:divBdr>
                <w:top w:val="none" w:sz="0" w:space="0" w:color="auto"/>
                <w:left w:val="none" w:sz="0" w:space="0" w:color="auto"/>
                <w:bottom w:val="none" w:sz="0" w:space="0" w:color="auto"/>
                <w:right w:val="none" w:sz="0" w:space="0" w:color="auto"/>
              </w:divBdr>
            </w:div>
            <w:div w:id="1326517262">
              <w:marLeft w:val="0"/>
              <w:marRight w:val="0"/>
              <w:marTop w:val="0"/>
              <w:marBottom w:val="0"/>
              <w:divBdr>
                <w:top w:val="none" w:sz="0" w:space="0" w:color="auto"/>
                <w:left w:val="none" w:sz="0" w:space="0" w:color="auto"/>
                <w:bottom w:val="none" w:sz="0" w:space="0" w:color="auto"/>
                <w:right w:val="none" w:sz="0" w:space="0" w:color="auto"/>
              </w:divBdr>
            </w:div>
            <w:div w:id="190190009">
              <w:marLeft w:val="0"/>
              <w:marRight w:val="0"/>
              <w:marTop w:val="0"/>
              <w:marBottom w:val="0"/>
              <w:divBdr>
                <w:top w:val="none" w:sz="0" w:space="0" w:color="auto"/>
                <w:left w:val="none" w:sz="0" w:space="0" w:color="auto"/>
                <w:bottom w:val="none" w:sz="0" w:space="0" w:color="auto"/>
                <w:right w:val="none" w:sz="0" w:space="0" w:color="auto"/>
              </w:divBdr>
            </w:div>
            <w:div w:id="64188180">
              <w:marLeft w:val="0"/>
              <w:marRight w:val="0"/>
              <w:marTop w:val="0"/>
              <w:marBottom w:val="0"/>
              <w:divBdr>
                <w:top w:val="none" w:sz="0" w:space="0" w:color="auto"/>
                <w:left w:val="none" w:sz="0" w:space="0" w:color="auto"/>
                <w:bottom w:val="none" w:sz="0" w:space="0" w:color="auto"/>
                <w:right w:val="none" w:sz="0" w:space="0" w:color="auto"/>
              </w:divBdr>
            </w:div>
            <w:div w:id="1925601383">
              <w:marLeft w:val="0"/>
              <w:marRight w:val="0"/>
              <w:marTop w:val="0"/>
              <w:marBottom w:val="0"/>
              <w:divBdr>
                <w:top w:val="none" w:sz="0" w:space="0" w:color="auto"/>
                <w:left w:val="none" w:sz="0" w:space="0" w:color="auto"/>
                <w:bottom w:val="none" w:sz="0" w:space="0" w:color="auto"/>
                <w:right w:val="none" w:sz="0" w:space="0" w:color="auto"/>
              </w:divBdr>
            </w:div>
            <w:div w:id="201870834">
              <w:marLeft w:val="0"/>
              <w:marRight w:val="0"/>
              <w:marTop w:val="0"/>
              <w:marBottom w:val="0"/>
              <w:divBdr>
                <w:top w:val="none" w:sz="0" w:space="0" w:color="auto"/>
                <w:left w:val="none" w:sz="0" w:space="0" w:color="auto"/>
                <w:bottom w:val="none" w:sz="0" w:space="0" w:color="auto"/>
                <w:right w:val="none" w:sz="0" w:space="0" w:color="auto"/>
              </w:divBdr>
            </w:div>
            <w:div w:id="131953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08566">
      <w:bodyDiv w:val="1"/>
      <w:marLeft w:val="0"/>
      <w:marRight w:val="0"/>
      <w:marTop w:val="0"/>
      <w:marBottom w:val="0"/>
      <w:divBdr>
        <w:top w:val="none" w:sz="0" w:space="0" w:color="auto"/>
        <w:left w:val="none" w:sz="0" w:space="0" w:color="auto"/>
        <w:bottom w:val="none" w:sz="0" w:space="0" w:color="auto"/>
        <w:right w:val="none" w:sz="0" w:space="0" w:color="auto"/>
      </w:divBdr>
    </w:div>
    <w:div w:id="1995718038">
      <w:bodyDiv w:val="1"/>
      <w:marLeft w:val="0"/>
      <w:marRight w:val="0"/>
      <w:marTop w:val="0"/>
      <w:marBottom w:val="0"/>
      <w:divBdr>
        <w:top w:val="none" w:sz="0" w:space="0" w:color="auto"/>
        <w:left w:val="none" w:sz="0" w:space="0" w:color="auto"/>
        <w:bottom w:val="none" w:sz="0" w:space="0" w:color="auto"/>
        <w:right w:val="none" w:sz="0" w:space="0" w:color="auto"/>
      </w:divBdr>
    </w:div>
    <w:div w:id="2036038701">
      <w:bodyDiv w:val="1"/>
      <w:marLeft w:val="0"/>
      <w:marRight w:val="0"/>
      <w:marTop w:val="0"/>
      <w:marBottom w:val="0"/>
      <w:divBdr>
        <w:top w:val="none" w:sz="0" w:space="0" w:color="auto"/>
        <w:left w:val="none" w:sz="0" w:space="0" w:color="auto"/>
        <w:bottom w:val="none" w:sz="0" w:space="0" w:color="auto"/>
        <w:right w:val="none" w:sz="0" w:space="0" w:color="auto"/>
      </w:divBdr>
    </w:div>
    <w:div w:id="21196386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4.png"/><Relationship Id="rId76" Type="http://schemas.openxmlformats.org/officeDocument/2006/relationships/hyperlink" Target="https://www.jfrog.com/confluence/display/JFROG/Google+Cloud+Storage" TargetMode="External"/><Relationship Id="rId84" Type="http://schemas.openxmlformats.org/officeDocument/2006/relationships/oleObject" Target="embeddings/oleObject2.bin"/><Relationship Id="rId89"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hyperlink" Target="https://maven.com" TargetMode="Externa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microsoft.com/office/2011/relationships/commentsExtended" Target="commentsExtended.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cid:image002.jpg@01D8C6AB.AF585A60" TargetMode="External"/><Relationship Id="rId58" Type="http://schemas.openxmlformats.org/officeDocument/2006/relationships/image" Target="media/image45.png"/><Relationship Id="rId66" Type="http://schemas.openxmlformats.org/officeDocument/2006/relationships/image" Target="media/image52.png"/><Relationship Id="rId74" Type="http://schemas.openxmlformats.org/officeDocument/2006/relationships/hyperlink" Target="https://www.jfrog.com/confluence/display/JFROG/JFrog+Artifactory" TargetMode="External"/><Relationship Id="rId79" Type="http://schemas.openxmlformats.org/officeDocument/2006/relationships/hyperlink" Target="https://www.jfrog.com/confluence/display/JFROG/Artifactory+REST+API" TargetMode="External"/><Relationship Id="rId87"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oleObject" Target="embeddings/oleObject1.bin"/><Relationship Id="rId90" Type="http://schemas.openxmlformats.org/officeDocument/2006/relationships/theme" Target="theme/theme1.xml"/><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s://about.gitlab.com" TargetMode="External"/><Relationship Id="rId77" Type="http://schemas.openxmlformats.org/officeDocument/2006/relationships/hyperlink" Target="https://www.jfrog.com/confluence/display/JFROG/Azure+Blob+Storage" TargetMode="Externa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hyperlink" Target="https://www.docker.com" TargetMode="External"/><Relationship Id="rId80" Type="http://schemas.openxmlformats.org/officeDocument/2006/relationships/image" Target="media/image55.png"/><Relationship Id="rId85" Type="http://schemas.openxmlformats.org/officeDocument/2006/relationships/header" Target="header1.xml"/><Relationship Id="rId3" Type="http://schemas.openxmlformats.org/officeDocument/2006/relationships/numbering" Target="numbering.xml"/><Relationship Id="rId12" Type="http://schemas.microsoft.com/office/2016/09/relationships/commentsIds" Target="commentsIds.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sonarcloud.io" TargetMode="External"/><Relationship Id="rId75" Type="http://schemas.openxmlformats.org/officeDocument/2006/relationships/hyperlink" Target="https://www.jfrog.com/confluence/display/JFROG/S3+Object+Storage" TargetMode="External"/><Relationship Id="rId83" Type="http://schemas.openxmlformats.org/officeDocument/2006/relationships/image" Target="media/image57.emf"/><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comments" Target="comment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7.png"/><Relationship Id="rId65" Type="http://schemas.openxmlformats.org/officeDocument/2006/relationships/image" Target="cid:image002.png@01D8D2AD.28525850" TargetMode="External"/><Relationship Id="rId73" Type="http://schemas.openxmlformats.org/officeDocument/2006/relationships/hyperlink" Target="https://www.jfrog.com" TargetMode="External"/><Relationship Id="rId78" Type="http://schemas.openxmlformats.org/officeDocument/2006/relationships/hyperlink" Target="https://www.jfrog.com/confluence/display/JFROG/Filestore+Sharding" TargetMode="External"/><Relationship Id="rId81" Type="http://schemas.openxmlformats.org/officeDocument/2006/relationships/image" Target="media/image56.emf"/><Relationship Id="rId86"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5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0D2034B1A664999835318ABB1EFAE65"/>
        <w:category>
          <w:name w:val="General"/>
          <w:gallery w:val="placeholder"/>
        </w:category>
        <w:types>
          <w:type w:val="bbPlcHdr"/>
        </w:types>
        <w:behaviors>
          <w:behavior w:val="content"/>
        </w:behaviors>
        <w:guid w:val="{18278276-F3B3-4CE8-ACAC-0424F20B6E7F}"/>
      </w:docPartPr>
      <w:docPartBody>
        <w:p w:rsidR="00662496" w:rsidRDefault="002E2992" w:rsidP="002E2992">
          <w:pPr>
            <w:pStyle w:val="C0D2034B1A664999835318ABB1EFAE65"/>
          </w:pPr>
          <w:r>
            <w:rPr>
              <w:rFonts w:asciiTheme="majorHAnsi" w:eastAsiaTheme="majorEastAsia" w:hAnsiTheme="majorHAnsi" w:cstheme="majorBidi"/>
              <w:color w:val="4472C4" w:themeColor="accent1"/>
              <w:sz w:val="88"/>
              <w:szCs w:val="88"/>
            </w:rPr>
            <w:t>[Document title]</w:t>
          </w:r>
        </w:p>
      </w:docPartBody>
    </w:docPart>
    <w:docPart>
      <w:docPartPr>
        <w:name w:val="2885CBEFA1544864A22D133A502743A9"/>
        <w:category>
          <w:name w:val="General"/>
          <w:gallery w:val="placeholder"/>
        </w:category>
        <w:types>
          <w:type w:val="bbPlcHdr"/>
        </w:types>
        <w:behaviors>
          <w:behavior w:val="content"/>
        </w:behaviors>
        <w:guid w:val="{F391BC61-2BE4-4B49-889C-AEB7DA7E788C}"/>
      </w:docPartPr>
      <w:docPartBody>
        <w:p w:rsidR="00662496" w:rsidRDefault="002E2992" w:rsidP="002E2992">
          <w:pPr>
            <w:pStyle w:val="2885CBEFA1544864A22D133A502743A9"/>
          </w:pPr>
          <w:r>
            <w:rPr>
              <w:color w:val="2F5496" w:themeColor="accent1" w:themeShade="BF"/>
              <w:sz w:val="24"/>
              <w:szCs w:val="24"/>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2992"/>
    <w:rsid w:val="0009347B"/>
    <w:rsid w:val="001932FF"/>
    <w:rsid w:val="001F11B2"/>
    <w:rsid w:val="0026006D"/>
    <w:rsid w:val="002E2992"/>
    <w:rsid w:val="00385309"/>
    <w:rsid w:val="003A55EF"/>
    <w:rsid w:val="004A25D2"/>
    <w:rsid w:val="0053480B"/>
    <w:rsid w:val="005A7314"/>
    <w:rsid w:val="006150F9"/>
    <w:rsid w:val="00615E3D"/>
    <w:rsid w:val="00662496"/>
    <w:rsid w:val="00701DE7"/>
    <w:rsid w:val="007E77B6"/>
    <w:rsid w:val="00891850"/>
    <w:rsid w:val="00940FEA"/>
    <w:rsid w:val="00C55C9D"/>
    <w:rsid w:val="00CC5AAA"/>
    <w:rsid w:val="00E11183"/>
    <w:rsid w:val="00F43193"/>
    <w:rsid w:val="00FB68F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0D2034B1A664999835318ABB1EFAE65">
    <w:name w:val="C0D2034B1A664999835318ABB1EFAE65"/>
    <w:rsid w:val="002E2992"/>
  </w:style>
  <w:style w:type="paragraph" w:customStyle="1" w:styleId="2885CBEFA1544864A22D133A502743A9">
    <w:name w:val="2885CBEFA1544864A22D133A502743A9"/>
    <w:rsid w:val="002E29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2022-09-09T00:00:00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4638598-5B77-4B88-924D-801CA28CF9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832</TotalTime>
  <Pages>35</Pages>
  <Words>5859</Words>
  <Characters>33399</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GITLAB</vt:lpstr>
    </vt:vector>
  </TitlesOfParts>
  <Company>UST</Company>
  <LinksUpToDate>false</LinksUpToDate>
  <CharactersWithSpaces>39180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GITLAB</dc:title>
  <dc:subject>Continuous Integration (CI) – Runbook</dc:subject>
  <dc:creator>Binoy Varghese(UST,IN)</dc:creator>
  <cp:lastModifiedBy>Binoy Varghese(UST,IN)</cp:lastModifiedBy>
  <cp:revision>47</cp:revision>
  <dcterms:created xsi:type="dcterms:W3CDTF">2022-09-27T15:21:00Z</dcterms:created>
  <dcterms:modified xsi:type="dcterms:W3CDTF">2022-09-28T05:12:00Z</dcterms:modified>
</cp:coreProperties>
</file>